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FA9D9" w14:textId="5E088733" w:rsidR="007355AE" w:rsidRDefault="007355AE" w:rsidP="007355AE">
      <w:pPr>
        <w:pStyle w:val="smuss1starts"/>
      </w:pPr>
      <w:bookmarkStart w:id="1" w:name="koding-for-alle---i-javascript"/>
      <w:r>
        <w:t>[start smuss]</w:t>
      </w:r>
    </w:p>
    <w:p w14:paraId="1879971B" w14:textId="30C3251E" w:rsidR="007355AE" w:rsidRPr="00211DAE" w:rsidRDefault="007355AE" w:rsidP="007355AE">
      <w:pPr>
        <w:pStyle w:val="smuss1titts"/>
      </w:pPr>
      <w:r w:rsidRPr="00211DAE">
        <w:t>Koding for alle</w:t>
      </w:r>
      <w:r>
        <w:t xml:space="preserve"> – </w:t>
      </w:r>
      <w:r w:rsidRPr="00211DAE">
        <w:t xml:space="preserve">i </w:t>
      </w:r>
      <w:r w:rsidR="00A03F38">
        <w:t>JavaScript</w:t>
      </w:r>
    </w:p>
    <w:p w14:paraId="75A585D0" w14:textId="6A0B71E6" w:rsidR="007355AE" w:rsidRDefault="007355AE" w:rsidP="007355AE">
      <w:pPr>
        <w:pStyle w:val="tittel1starts"/>
      </w:pPr>
      <w:r>
        <w:lastRenderedPageBreak/>
        <w:t>[start tittel]</w:t>
      </w:r>
    </w:p>
    <w:p w14:paraId="7C4D7AA8" w14:textId="436786A7" w:rsidR="007355AE" w:rsidRDefault="007355AE" w:rsidP="007355AE">
      <w:pPr>
        <w:pStyle w:val="tittel1forfs"/>
      </w:pPr>
      <w:r>
        <w:t>forfatter</w:t>
      </w:r>
    </w:p>
    <w:p w14:paraId="644FD7CF" w14:textId="51056CC3" w:rsidR="00291DB3" w:rsidRPr="00211DAE" w:rsidRDefault="007B48DD" w:rsidP="007C70E1">
      <w:pPr>
        <w:pStyle w:val="tittel1titts"/>
      </w:pPr>
      <w:r w:rsidRPr="00211DAE">
        <w:t>Koding for alle</w:t>
      </w:r>
      <w:r w:rsidR="007968F3">
        <w:t xml:space="preserve"> – </w:t>
      </w:r>
      <w:r w:rsidRPr="00211DAE">
        <w:t xml:space="preserve">i </w:t>
      </w:r>
      <w:r w:rsidR="00A03F38">
        <w:t>JavaScript</w:t>
      </w:r>
      <w:bookmarkEnd w:id="1"/>
    </w:p>
    <w:p w14:paraId="3FC1EB3E" w14:textId="4A3CE500" w:rsidR="007355AE" w:rsidRDefault="007355AE" w:rsidP="007355AE">
      <w:pPr>
        <w:pStyle w:val="kolofon1starts"/>
      </w:pPr>
      <w:r>
        <w:lastRenderedPageBreak/>
        <w:t>[start kolofon]</w:t>
      </w:r>
    </w:p>
    <w:p w14:paraId="26586C3F" w14:textId="45488D7A" w:rsidR="00820476" w:rsidRDefault="00820476" w:rsidP="00820476">
      <w:pPr>
        <w:pStyle w:val="b1af-f"/>
      </w:pPr>
      <w:bookmarkStart w:id="2" w:name="innhold"/>
      <w:r>
        <w:t>© CAPPELEN DAMM AS, Oslo, 2020</w:t>
      </w:r>
    </w:p>
    <w:p w14:paraId="293D847B" w14:textId="77777777" w:rsidR="00820476" w:rsidRDefault="00820476" w:rsidP="00820476">
      <w:pPr>
        <w:pStyle w:val="b1aff"/>
      </w:pPr>
      <w:r>
        <w:t>ISBN 978-82-02-66124-3</w:t>
      </w:r>
    </w:p>
    <w:p w14:paraId="3810231F" w14:textId="77777777" w:rsidR="00820476" w:rsidRDefault="00820476" w:rsidP="00820476">
      <w:pPr>
        <w:pStyle w:val="b1aff"/>
      </w:pPr>
      <w:r>
        <w:t>1. utgave, 1. opplag 2020</w:t>
      </w:r>
    </w:p>
    <w:p w14:paraId="5E203E31" w14:textId="77777777" w:rsidR="00820476" w:rsidRDefault="00820476" w:rsidP="00820476">
      <w:pPr>
        <w:pStyle w:val="b1aff"/>
      </w:pPr>
      <w:r>
        <w:t>Materialet i denne publikasjonen er omfattet av åndsverklovens bestemmelser. Uten særskilt avtale med Cappelen Damm AS er enhver eksemplarfremstilling og tilgjengeliggjøring bare tillatt i den utstrekning det er hjemlet i lov eller tillatt gjennom avtale med Kopinor, interesseorgan for rettighetshavere til åndsverk.</w:t>
      </w:r>
    </w:p>
    <w:p w14:paraId="15FEC727" w14:textId="77777777" w:rsidR="00820476" w:rsidRDefault="00820476" w:rsidP="00820476">
      <w:pPr>
        <w:pStyle w:val="b1aff"/>
      </w:pPr>
      <w:r>
        <w:t>Illustrasjoner: {Bidragsyter - Illustratør}</w:t>
      </w:r>
      <w:r>
        <w:br/>
        <w:t>Omslagsdesign: {Bidragsyter - Designer}</w:t>
      </w:r>
      <w:r>
        <w:br/>
        <w:t>Sats: Bøk Oslo AS</w:t>
      </w:r>
      <w:r>
        <w:br/>
        <w:t>Trykk og innbinding: {Leverandør - Trykk materie}, 2020, &lt;by/land&gt;</w:t>
      </w:r>
    </w:p>
    <w:p w14:paraId="6A2AE57A" w14:textId="77777777" w:rsidR="00820476" w:rsidRDefault="00820476" w:rsidP="00820476">
      <w:pPr>
        <w:pStyle w:val="b1aff"/>
      </w:pPr>
      <w:r>
        <w:t>Forfatteren har mottatt støtte fra Det faglitterære fond.</w:t>
      </w:r>
    </w:p>
    <w:p w14:paraId="0AB27003" w14:textId="77777777" w:rsidR="00820476" w:rsidRDefault="00820476" w:rsidP="00820476">
      <w:pPr>
        <w:pStyle w:val="b1aff"/>
      </w:pPr>
      <w:r>
        <w:t>www.cda.no</w:t>
      </w:r>
      <w:r>
        <w:br/>
        <w:t>akademisk@cappelendamm.no</w:t>
      </w:r>
    </w:p>
    <w:p w14:paraId="48CB163D" w14:textId="77777777" w:rsidR="00E93B46" w:rsidRDefault="00E93B46" w:rsidP="00E93B46">
      <w:pPr>
        <w:pStyle w:val="innfort1starts"/>
      </w:pPr>
      <w:r>
        <w:lastRenderedPageBreak/>
        <w:t>[start innfort]</w:t>
      </w:r>
    </w:p>
    <w:p w14:paraId="3220FBC7" w14:textId="77777777" w:rsidR="00E93B46" w:rsidRPr="00211DAE" w:rsidRDefault="00E93B46" w:rsidP="00E93B46">
      <w:pPr>
        <w:pStyle w:val="innfort1titts"/>
      </w:pPr>
      <w:r w:rsidRPr="00211DAE">
        <w:t>Innhold</w:t>
      </w:r>
      <w:bookmarkEnd w:id="2"/>
    </w:p>
    <w:p w14:paraId="3667BE10" w14:textId="1EF72D47" w:rsidR="00E93B46" w:rsidRPr="00BA15F5" w:rsidRDefault="00E93B46" w:rsidP="00E93B46">
      <w:pPr>
        <w:pStyle w:val="b1af-f"/>
      </w:pPr>
      <w:r w:rsidRPr="00211DAE">
        <w:t xml:space="preserve">Første og andre kapittel er en introduksjon til HTML og CSS. Tredje kapittel handler om </w:t>
      </w:r>
      <w:r w:rsidR="00837718">
        <w:t>versjonsst</w:t>
      </w:r>
      <w:r w:rsidR="000E7E85">
        <w:t>y</w:t>
      </w:r>
      <w:r w:rsidR="00837718">
        <w:t xml:space="preserve">ring og om </w:t>
      </w:r>
      <w:r w:rsidRPr="00211DAE">
        <w:t>hvordan man kan dele det man har laget</w:t>
      </w:r>
      <w:r w:rsidR="00AA469D">
        <w:t>,</w:t>
      </w:r>
      <w:r w:rsidRPr="00211DAE">
        <w:t xml:space="preserve"> med verden. </w:t>
      </w:r>
      <w:r w:rsidRPr="00BA15F5">
        <w:t xml:space="preserve">Resten av kapitlene handler om </w:t>
      </w:r>
      <w:r w:rsidR="00A03F38">
        <w:t>JavaScript</w:t>
      </w:r>
      <w:r w:rsidRPr="00BA15F5">
        <w:t>.</w:t>
      </w:r>
    </w:p>
    <w:p w14:paraId="44F32B34" w14:textId="77777777" w:rsidR="00E93B46" w:rsidRPr="0033327B" w:rsidRDefault="00E93B46" w:rsidP="00E93B46">
      <w:pPr>
        <w:pStyle w:val="b1aff"/>
      </w:pPr>
      <w:r w:rsidRPr="0033327B">
        <w:t xml:space="preserve">Alle kodeeksempler i boken finnes </w:t>
      </w:r>
      <w:r>
        <w:t xml:space="preserve">også </w:t>
      </w:r>
      <w:r w:rsidRPr="0033327B">
        <w:t xml:space="preserve">på denne </w:t>
      </w:r>
      <w:r>
        <w:t xml:space="preserve">lenken: </w:t>
      </w:r>
      <w:r w:rsidRPr="00BA15F5">
        <w:t>getacademy.github.io/KodingForAlle/eksempler</w:t>
      </w:r>
    </w:p>
    <w:p w14:paraId="38379E92" w14:textId="22292182" w:rsidR="00E93B46" w:rsidRPr="00E93B46" w:rsidRDefault="00E93B46" w:rsidP="0063247C">
      <w:pPr>
        <w:pStyle w:val="b1aff"/>
      </w:pPr>
    </w:p>
    <w:p w14:paraId="03EF18B7" w14:textId="14B42884" w:rsidR="007355AE" w:rsidRDefault="007355AE" w:rsidP="007355AE">
      <w:pPr>
        <w:pStyle w:val="forord1starts"/>
      </w:pPr>
      <w:bookmarkStart w:id="3" w:name="forord"/>
      <w:r>
        <w:lastRenderedPageBreak/>
        <w:t>[start forord]</w:t>
      </w:r>
    </w:p>
    <w:p w14:paraId="1F45EC79" w14:textId="4B2FCD98" w:rsidR="00291DB3" w:rsidRPr="00211DAE" w:rsidRDefault="007B48DD" w:rsidP="007355AE">
      <w:pPr>
        <w:pStyle w:val="forord1titts"/>
      </w:pPr>
      <w:bookmarkStart w:id="4" w:name="_Toc29047824"/>
      <w:r w:rsidRPr="00211DAE">
        <w:t>Forord</w:t>
      </w:r>
      <w:bookmarkEnd w:id="3"/>
      <w:bookmarkEnd w:id="4"/>
    </w:p>
    <w:p w14:paraId="588DA25E" w14:textId="4C43BC64" w:rsidR="00291DB3" w:rsidRPr="00211DAE" w:rsidRDefault="007B48DD" w:rsidP="007355AE">
      <w:pPr>
        <w:pStyle w:val="b1af-f"/>
      </w:pPr>
      <w:r w:rsidRPr="00211DAE">
        <w:t xml:space="preserve">Målet med denne boken er først </w:t>
      </w:r>
      <w:r w:rsidR="00390030">
        <w:t>og</w:t>
      </w:r>
      <w:r w:rsidRPr="00211DAE">
        <w:t xml:space="preserve"> fremst å introdusere programmering til interesserte som ikke har noen forkunnskaper. Da er det mange språk å velge mellom. </w:t>
      </w:r>
      <w:r w:rsidR="00C106C9">
        <w:t>Dette er år</w:t>
      </w:r>
      <w:r w:rsidRPr="00211DAE">
        <w:t xml:space="preserve">sakene til at </w:t>
      </w:r>
      <w:r w:rsidR="00A03F38">
        <w:t>JavaScript</w:t>
      </w:r>
      <w:r w:rsidRPr="00211DAE">
        <w:t xml:space="preserve"> er valgt i denne boken:</w:t>
      </w:r>
    </w:p>
    <w:p w14:paraId="4C9AC3C5" w14:textId="39DDFD27" w:rsidR="00291DB3" w:rsidRPr="00211DAE" w:rsidRDefault="00820476" w:rsidP="00820476">
      <w:pPr>
        <w:pStyle w:val="b1lff"/>
        <w:ind w:left="720" w:hanging="360"/>
      </w:pPr>
      <w:r w:rsidRPr="00211DAE">
        <w:t>1</w:t>
      </w:r>
      <w:r w:rsidRPr="00211DAE">
        <w:tab/>
      </w:r>
      <w:r w:rsidR="007B48DD" w:rsidRPr="00211DAE">
        <w:t>Skriptspråk er enklere å lære enn kompilerte og sterkt typede språk som C# og Java.</w:t>
      </w:r>
    </w:p>
    <w:p w14:paraId="68552B50" w14:textId="2E562534" w:rsidR="00291DB3" w:rsidRPr="00211DAE" w:rsidRDefault="00820476" w:rsidP="00820476">
      <w:pPr>
        <w:pStyle w:val="b1lf"/>
        <w:ind w:left="720" w:hanging="360"/>
      </w:pPr>
      <w:r w:rsidRPr="00211DAE">
        <w:t>2</w:t>
      </w:r>
      <w:r w:rsidRPr="00211DAE">
        <w:tab/>
      </w:r>
      <w:r w:rsidR="007B48DD" w:rsidRPr="00211DAE">
        <w:t>Man trenger bare en nettleser for å kjøre programmet</w:t>
      </w:r>
      <w:r w:rsidR="00C106C9">
        <w:t xml:space="preserve"> sitt</w:t>
      </w:r>
      <w:r w:rsidR="007B48DD" w:rsidRPr="00211DAE">
        <w:t>, og det har de fleste fra før.</w:t>
      </w:r>
    </w:p>
    <w:p w14:paraId="266B9898" w14:textId="0A104C92" w:rsidR="00291DB3" w:rsidRPr="00211DAE" w:rsidRDefault="00820476" w:rsidP="00820476">
      <w:pPr>
        <w:pStyle w:val="b1lf"/>
        <w:ind w:left="720" w:hanging="360"/>
      </w:pPr>
      <w:r w:rsidRPr="00211DAE">
        <w:t>3</w:t>
      </w:r>
      <w:r w:rsidRPr="00211DAE">
        <w:tab/>
      </w:r>
      <w:r w:rsidR="007B48DD" w:rsidRPr="00211DAE">
        <w:t>Sammen med HTML og CSS kan man lett lage morsomme og visuelt tiltalende applikasjoner</w:t>
      </w:r>
      <w:r w:rsidR="00AA469D">
        <w:t>.</w:t>
      </w:r>
    </w:p>
    <w:p w14:paraId="08C9D4B7" w14:textId="16EFD6CE" w:rsidR="00291DB3" w:rsidRPr="00211DAE" w:rsidRDefault="00820476" w:rsidP="00820476">
      <w:pPr>
        <w:pStyle w:val="b1lf"/>
        <w:ind w:left="720" w:hanging="360"/>
      </w:pPr>
      <w:r w:rsidRPr="00211DAE">
        <w:t>4</w:t>
      </w:r>
      <w:r w:rsidRPr="00211DAE">
        <w:tab/>
      </w:r>
      <w:r w:rsidR="007B48DD" w:rsidRPr="00211DAE">
        <w:t>Når man bygger for web, er det lett å dele det man har laget</w:t>
      </w:r>
      <w:r w:rsidR="00AA469D">
        <w:t>,</w:t>
      </w:r>
      <w:r w:rsidR="007B48DD" w:rsidRPr="00211DAE">
        <w:t xml:space="preserve"> med alle man kjenner</w:t>
      </w:r>
      <w:r w:rsidR="00C106C9">
        <w:t>,</w:t>
      </w:r>
      <w:r w:rsidR="007968F3">
        <w:t xml:space="preserve"> </w:t>
      </w:r>
      <w:r w:rsidR="007B48DD" w:rsidRPr="00211DAE">
        <w:t>via en lenke. (Mange nettsteder tilbyr gratis</w:t>
      </w:r>
      <w:r w:rsidR="000E7E85">
        <w:t xml:space="preserve"> vertstjenester</w:t>
      </w:r>
      <w:r w:rsidR="007B48DD" w:rsidRPr="00211DAE">
        <w:t xml:space="preserve"> </w:t>
      </w:r>
      <w:r w:rsidR="000E7E85">
        <w:t>(</w:t>
      </w:r>
      <w:r w:rsidR="007B48DD" w:rsidRPr="00680ECF">
        <w:rPr>
          <w:rStyle w:val="LS2Kursiv"/>
        </w:rPr>
        <w:t>hosting</w:t>
      </w:r>
      <w:r w:rsidR="000E7E85">
        <w:rPr>
          <w:rStyle w:val="LS2Kursiv"/>
          <w:i w:val="0"/>
          <w:iCs/>
        </w:rPr>
        <w:t xml:space="preserve"> </w:t>
      </w:r>
      <w:r w:rsidR="000E7E85" w:rsidRPr="006A6FFF">
        <w:t>på engelsk)</w:t>
      </w:r>
      <w:r w:rsidR="007B48DD" w:rsidRPr="00211DAE">
        <w:t>, for eksempel GitHub Pages</w:t>
      </w:r>
      <w:r w:rsidR="007968F3">
        <w:t xml:space="preserve"> – </w:t>
      </w:r>
      <w:r w:rsidR="007B48DD" w:rsidRPr="00211DAE">
        <w:t>pages.github.com.)</w:t>
      </w:r>
    </w:p>
    <w:p w14:paraId="41F22D9F" w14:textId="5A4B9AA6" w:rsidR="00291DB3" w:rsidRPr="00211DAE" w:rsidRDefault="00820476" w:rsidP="00820476">
      <w:pPr>
        <w:pStyle w:val="b1lf"/>
        <w:ind w:left="720" w:hanging="360"/>
      </w:pPr>
      <w:r w:rsidRPr="00211DAE">
        <w:t>5</w:t>
      </w:r>
      <w:r w:rsidRPr="00211DAE">
        <w:tab/>
      </w:r>
      <w:r w:rsidR="007B48DD" w:rsidRPr="00211DAE">
        <w:t>Kompetansen man bygger</w:t>
      </w:r>
      <w:r w:rsidR="00AA469D">
        <w:t>,</w:t>
      </w:r>
      <w:r w:rsidR="007B48DD" w:rsidRPr="00211DAE">
        <w:t xml:space="preserve"> er verdifull i arbeidsmarkedet. På grunn av populariteten til webapplikasjoner bør alle utviklere kunne HTML, CSS og ikke minst </w:t>
      </w:r>
      <w:r w:rsidR="00A03F38">
        <w:t>JavaScript</w:t>
      </w:r>
      <w:r w:rsidR="00AA469D">
        <w:t>.</w:t>
      </w:r>
    </w:p>
    <w:p w14:paraId="02CD0EFF" w14:textId="59E008EB" w:rsidR="00112C5D" w:rsidRDefault="007B48DD" w:rsidP="00903237">
      <w:pPr>
        <w:pStyle w:val="b1aff"/>
      </w:pPr>
      <w:r w:rsidRPr="00211DAE">
        <w:t xml:space="preserve">Forfatteren underviser i programmering til daglig, og progresjonen i boken er et resultat av erfaringene fra dette. Stoffet er delt opp i så små skritt at alle kan </w:t>
      </w:r>
      <w:r w:rsidR="00C106C9">
        <w:t>oppleve</w:t>
      </w:r>
      <w:r w:rsidR="00C106C9" w:rsidRPr="00211DAE">
        <w:t xml:space="preserve"> </w:t>
      </w:r>
      <w:r w:rsidRPr="00211DAE">
        <w:t>progresjon. Bokens mål er å være den beste norskspråklige ressursen for å komme over kneika det er å lære seg grunnleggende programmering. Det gir den en bred målgruppe:</w:t>
      </w:r>
    </w:p>
    <w:p w14:paraId="0FC50523" w14:textId="02C2F8EA" w:rsidR="00112C5D" w:rsidRDefault="00A56C1F" w:rsidP="00903237">
      <w:pPr>
        <w:pStyle w:val="b1lff"/>
      </w:pPr>
      <w:r w:rsidRPr="00490A6C">
        <w:t>•</w:t>
      </w:r>
      <w:r w:rsidRPr="00490A6C">
        <w:tab/>
      </w:r>
      <w:r w:rsidR="00AA469D">
        <w:t>s</w:t>
      </w:r>
      <w:r w:rsidR="00AA469D" w:rsidRPr="00211DAE">
        <w:t xml:space="preserve">tudenter </w:t>
      </w:r>
      <w:r w:rsidR="007B48DD" w:rsidRPr="00211DAE">
        <w:t>på fagskoler, høgskoler og universitet</w:t>
      </w:r>
      <w:r w:rsidR="00C106C9">
        <w:t>er</w:t>
      </w:r>
    </w:p>
    <w:p w14:paraId="1462C18C" w14:textId="0CD3DECF" w:rsidR="00112C5D" w:rsidRDefault="00A56C1F" w:rsidP="00903237">
      <w:pPr>
        <w:pStyle w:val="b1lf"/>
      </w:pPr>
      <w:r w:rsidRPr="00A206E4">
        <w:t>•</w:t>
      </w:r>
      <w:r w:rsidRPr="00A206E4">
        <w:tab/>
      </w:r>
      <w:r w:rsidR="00AA469D">
        <w:t>e</w:t>
      </w:r>
      <w:r w:rsidR="00AA469D" w:rsidRPr="00211DAE">
        <w:t xml:space="preserve">lever </w:t>
      </w:r>
      <w:r w:rsidR="007B48DD" w:rsidRPr="00211DAE">
        <w:t>med valgfag programmering i grunnskole og videregående skole</w:t>
      </w:r>
    </w:p>
    <w:p w14:paraId="2BA7DA53" w14:textId="37176EB6" w:rsidR="00112C5D" w:rsidRDefault="00A56C1F" w:rsidP="00903237">
      <w:pPr>
        <w:pStyle w:val="b1lf"/>
      </w:pPr>
      <w:r w:rsidRPr="00A206E4">
        <w:t>•</w:t>
      </w:r>
      <w:r w:rsidRPr="00A206E4">
        <w:tab/>
      </w:r>
      <w:r w:rsidR="00AA469D">
        <w:t>d</w:t>
      </w:r>
      <w:r w:rsidR="00AA469D" w:rsidRPr="00211DAE">
        <w:t xml:space="preserve">eltakere </w:t>
      </w:r>
      <w:r w:rsidR="007B48DD" w:rsidRPr="00211DAE">
        <w:t>på Lær kidsa koding</w:t>
      </w:r>
      <w:r w:rsidR="00112C5D">
        <w:t xml:space="preserve"> (en </w:t>
      </w:r>
      <w:r w:rsidR="00112C5D" w:rsidRPr="00112C5D">
        <w:t>bevegelse som jobber for å lære barn IT og programmering</w:t>
      </w:r>
      <w:r w:rsidR="00112C5D">
        <w:t>)</w:t>
      </w:r>
    </w:p>
    <w:p w14:paraId="616F5A0C" w14:textId="18FF1FD7" w:rsidR="00291DB3" w:rsidRPr="00211DAE" w:rsidRDefault="00A56C1F" w:rsidP="00903237">
      <w:pPr>
        <w:pStyle w:val="b1lf"/>
      </w:pPr>
      <w:r w:rsidRPr="00A206E4">
        <w:t>•</w:t>
      </w:r>
      <w:r w:rsidRPr="00A206E4">
        <w:tab/>
      </w:r>
      <w:r w:rsidR="00AA469D">
        <w:t>a</w:t>
      </w:r>
      <w:r w:rsidR="00AA469D" w:rsidRPr="00211DAE">
        <w:t xml:space="preserve">lle </w:t>
      </w:r>
      <w:r w:rsidR="007B48DD" w:rsidRPr="00211DAE">
        <w:t>som vil skaffe seg grunnleggende programmeringskompetanse</w:t>
      </w:r>
      <w:r w:rsidR="007968F3">
        <w:t xml:space="preserve"> – </w:t>
      </w:r>
      <w:r w:rsidR="007B48DD" w:rsidRPr="00211DAE">
        <w:t>uansett om det er på fritid</w:t>
      </w:r>
      <w:r w:rsidR="00AA469D">
        <w:t>en</w:t>
      </w:r>
      <w:r w:rsidR="007B48DD" w:rsidRPr="00211DAE">
        <w:t xml:space="preserve"> eller i jobb</w:t>
      </w:r>
      <w:r w:rsidR="00AA469D">
        <w:t>en</w:t>
      </w:r>
    </w:p>
    <w:p w14:paraId="07DE6B89" w14:textId="77777777" w:rsidR="00291DB3" w:rsidRPr="00211DAE" w:rsidRDefault="007B48DD" w:rsidP="00903237">
      <w:pPr>
        <w:pStyle w:val="b1aff"/>
      </w:pPr>
      <w:r w:rsidRPr="00211DAE">
        <w:t>De viktigste forskjellene på denne boken og andre introduksjonsbøker til programmering er disse:</w:t>
      </w:r>
    </w:p>
    <w:p w14:paraId="7AD00CD4" w14:textId="2BF37284" w:rsidR="00291DB3" w:rsidRPr="00A56C1F" w:rsidRDefault="00820476" w:rsidP="00820476">
      <w:pPr>
        <w:pStyle w:val="b1lff"/>
        <w:ind w:left="720" w:hanging="360"/>
      </w:pPr>
      <w:r w:rsidRPr="00A56C1F">
        <w:t>1</w:t>
      </w:r>
      <w:r w:rsidRPr="00A56C1F">
        <w:tab/>
      </w:r>
      <w:r w:rsidR="00AA469D">
        <w:t>s</w:t>
      </w:r>
      <w:r w:rsidR="007B48DD" w:rsidRPr="00A56C1F">
        <w:t>må skritt</w:t>
      </w:r>
    </w:p>
    <w:p w14:paraId="1A892BB6" w14:textId="2178BBF5" w:rsidR="00291DB3" w:rsidRPr="00A56C1F" w:rsidRDefault="00820476" w:rsidP="00820476">
      <w:pPr>
        <w:pStyle w:val="b1lf"/>
        <w:ind w:left="720" w:hanging="360"/>
      </w:pPr>
      <w:r w:rsidRPr="00A56C1F">
        <w:t>2</w:t>
      </w:r>
      <w:r w:rsidRPr="00A56C1F">
        <w:tab/>
      </w:r>
      <w:r w:rsidR="00C106C9">
        <w:t>fokus</w:t>
      </w:r>
      <w:r w:rsidR="00AA469D" w:rsidRPr="00A56C1F">
        <w:t xml:space="preserve"> </w:t>
      </w:r>
      <w:r w:rsidR="007B48DD" w:rsidRPr="00A56C1F">
        <w:t xml:space="preserve">på kundeverdi via </w:t>
      </w:r>
      <w:r w:rsidR="00910CA0">
        <w:t>prototypebygging</w:t>
      </w:r>
    </w:p>
    <w:p w14:paraId="1B5EA0FD" w14:textId="53E7A6E2" w:rsidR="00291DB3" w:rsidRPr="00211DAE" w:rsidRDefault="00820476" w:rsidP="00820476">
      <w:pPr>
        <w:pStyle w:val="b1lf"/>
        <w:ind w:left="720" w:hanging="360"/>
      </w:pPr>
      <w:r w:rsidRPr="00211DAE">
        <w:t>3</w:t>
      </w:r>
      <w:r w:rsidRPr="00211DAE">
        <w:tab/>
      </w:r>
      <w:r w:rsidR="00AA469D">
        <w:t>mer praktisk enn teoretisk perspektiv</w:t>
      </w:r>
    </w:p>
    <w:p w14:paraId="1852C269" w14:textId="1C4D133C" w:rsidR="00291DB3" w:rsidRPr="00A56C1F" w:rsidRDefault="00820476" w:rsidP="00820476">
      <w:pPr>
        <w:pStyle w:val="b1lf"/>
        <w:ind w:left="720" w:hanging="360"/>
      </w:pPr>
      <w:r w:rsidRPr="00A56C1F">
        <w:t>4</w:t>
      </w:r>
      <w:r w:rsidRPr="00A56C1F">
        <w:tab/>
      </w:r>
      <w:r w:rsidR="00AA469D">
        <w:t>e</w:t>
      </w:r>
      <w:r w:rsidR="00AA469D" w:rsidRPr="00A56C1F">
        <w:t xml:space="preserve">get </w:t>
      </w:r>
      <w:r w:rsidR="007B48DD" w:rsidRPr="00A56C1F">
        <w:t>kapittel om problemløsningsteknikker</w:t>
      </w:r>
    </w:p>
    <w:p w14:paraId="39F8E7F9" w14:textId="42B45C7E" w:rsidR="00291DB3" w:rsidRPr="00A56C1F" w:rsidRDefault="00820476" w:rsidP="00820476">
      <w:pPr>
        <w:pStyle w:val="b1lf"/>
        <w:ind w:left="720" w:hanging="360"/>
      </w:pPr>
      <w:r w:rsidRPr="00A56C1F">
        <w:t>5</w:t>
      </w:r>
      <w:r w:rsidRPr="00A56C1F">
        <w:tab/>
      </w:r>
      <w:r w:rsidR="00AA469D">
        <w:t>f</w:t>
      </w:r>
      <w:r w:rsidR="00AA469D" w:rsidRPr="00A56C1F">
        <w:t xml:space="preserve">ra </w:t>
      </w:r>
      <w:r w:rsidR="00C106C9">
        <w:t xml:space="preserve">nybegynner </w:t>
      </w:r>
      <w:r w:rsidR="007B48DD" w:rsidRPr="00A56C1F">
        <w:t xml:space="preserve">til </w:t>
      </w:r>
      <w:r w:rsidR="00E875E5" w:rsidRPr="00680ECF">
        <w:rPr>
          <w:rStyle w:val="LS2Kursiv"/>
        </w:rPr>
        <w:t>frontend</w:t>
      </w:r>
      <w:r w:rsidR="00E875E5">
        <w:rPr>
          <w:rStyle w:val="LS2Kursiv"/>
        </w:rPr>
        <w:t>-</w:t>
      </w:r>
      <w:r w:rsidR="007B48DD" w:rsidRPr="0078501D">
        <w:rPr>
          <w:rStyle w:val="LS2Kursiv"/>
          <w:i w:val="0"/>
        </w:rPr>
        <w:t>utvikler</w:t>
      </w:r>
    </w:p>
    <w:p w14:paraId="1CE80D48" w14:textId="531CC054" w:rsidR="00291DB3" w:rsidRPr="00211DAE" w:rsidRDefault="007B48DD" w:rsidP="00903237">
      <w:pPr>
        <w:pStyle w:val="b1aff"/>
      </w:pPr>
      <w:r w:rsidRPr="00211DAE">
        <w:t xml:space="preserve">Små skritt er beskrevet over, </w:t>
      </w:r>
      <w:r w:rsidR="00E875E5">
        <w:t>og</w:t>
      </w:r>
      <w:r w:rsidR="00E875E5" w:rsidRPr="00211DAE">
        <w:t xml:space="preserve"> </w:t>
      </w:r>
      <w:r w:rsidRPr="00211DAE">
        <w:t xml:space="preserve">i resten av forordet skal vi se på </w:t>
      </w:r>
      <w:r w:rsidR="00E875E5">
        <w:t>de resterende</w:t>
      </w:r>
      <w:r w:rsidRPr="00211DAE">
        <w:t xml:space="preserve"> punktene.</w:t>
      </w:r>
    </w:p>
    <w:p w14:paraId="0D52441F" w14:textId="2FCF5DD4" w:rsidR="00291DB3" w:rsidRPr="00211DAE" w:rsidRDefault="00C106C9" w:rsidP="007355AE">
      <w:pPr>
        <w:pStyle w:val="m1tt"/>
      </w:pPr>
      <w:bookmarkStart w:id="5" w:name="fokus-på-kundeverdi-via-prototyping"/>
      <w:bookmarkStart w:id="6" w:name="_Toc29047825"/>
      <w:r>
        <w:t>Fokus</w:t>
      </w:r>
      <w:r w:rsidR="00E875E5" w:rsidRPr="00211DAE">
        <w:t xml:space="preserve"> </w:t>
      </w:r>
      <w:r w:rsidR="007B48DD" w:rsidRPr="00211DAE">
        <w:t xml:space="preserve">på kundeverdi via </w:t>
      </w:r>
      <w:bookmarkEnd w:id="5"/>
      <w:bookmarkEnd w:id="6"/>
      <w:r w:rsidR="00910CA0">
        <w:t>prototypebygging</w:t>
      </w:r>
    </w:p>
    <w:p w14:paraId="280C1F3F" w14:textId="046F8F40" w:rsidR="00291DB3" w:rsidRPr="00211DAE" w:rsidRDefault="007B48DD" w:rsidP="00327DF6">
      <w:pPr>
        <w:pStyle w:val="b1af-f"/>
      </w:pPr>
      <w:r w:rsidRPr="00211DAE">
        <w:t>På hvert nivå viser vi hvordan vi kan levere verdi for en kunde</w:t>
      </w:r>
      <w:r w:rsidR="007968F3">
        <w:t xml:space="preserve"> </w:t>
      </w:r>
      <w:r w:rsidR="00C106C9">
        <w:t>v</w:t>
      </w:r>
      <w:r w:rsidRPr="00211DAE">
        <w:t xml:space="preserve">ed å lage prototyper. Dette er en smart måte å jobbe på også i virkelige prosjekter, for det er ofte uklart for kunden nøyaktig hvordan </w:t>
      </w:r>
      <w:r w:rsidRPr="00211DAE">
        <w:lastRenderedPageBreak/>
        <w:t>applikasjonen som ønskes</w:t>
      </w:r>
      <w:r w:rsidR="00E875E5">
        <w:t>,</w:t>
      </w:r>
      <w:r w:rsidRPr="00211DAE">
        <w:t xml:space="preserve"> skal se ut og oppføre seg. Å lage det i en prototypeversjon er mye raskere enn å lage det helt ferdig, og man kan dermed gå raskere til kunden og få tilbakemelding </w:t>
      </w:r>
      <w:r w:rsidR="00E875E5">
        <w:t xml:space="preserve">på </w:t>
      </w:r>
      <w:r w:rsidRPr="00211DAE">
        <w:t>om man er på rett spor. Og om man ikke er det, har man ikke kastet bort mye tid.</w:t>
      </w:r>
    </w:p>
    <w:p w14:paraId="74178063" w14:textId="49BB6200" w:rsidR="00291DB3" w:rsidRPr="00211DAE" w:rsidRDefault="007B48DD" w:rsidP="00327DF6">
      <w:pPr>
        <w:pStyle w:val="b1af"/>
      </w:pPr>
      <w:r w:rsidRPr="00211DAE">
        <w:t>Gjennom slik jobbing med prototyper bygger man også en felles forståelse med kunden. Man finner et felles språk som lar begge parter forstå hverandre, og man blir enige om hva som skal lages. Selve prototypen er ofte i seg selv en god beskrivelse av hva som skal gjøres. Den hindrer at utviklerne svir av mange timer på noe kunden ikke ønsker. I prinsippet kan den være en del av en kontrakt mellom kunde og leverandør.</w:t>
      </w:r>
    </w:p>
    <w:p w14:paraId="44A54143" w14:textId="77777777" w:rsidR="00291DB3" w:rsidRPr="00211DAE" w:rsidRDefault="007B48DD" w:rsidP="007355AE">
      <w:pPr>
        <w:pStyle w:val="m1tt"/>
      </w:pPr>
      <w:bookmarkStart w:id="7" w:name="perspektivet-er-praktisk-mer-enn-teoreti"/>
      <w:bookmarkStart w:id="8" w:name="_Toc29047826"/>
      <w:r w:rsidRPr="00211DAE">
        <w:t>Perspektivet er praktisk mer enn teoretisk</w:t>
      </w:r>
      <w:bookmarkEnd w:id="7"/>
      <w:bookmarkEnd w:id="8"/>
    </w:p>
    <w:p w14:paraId="12C58561" w14:textId="69C42624" w:rsidR="00291DB3" w:rsidRPr="00211DAE" w:rsidRDefault="007B48DD" w:rsidP="00C628A3">
      <w:pPr>
        <w:pStyle w:val="b1af-f"/>
      </w:pPr>
      <w:r w:rsidRPr="00211DAE">
        <w:t>Pedagogikken er enkel. Først vise</w:t>
      </w:r>
      <w:r w:rsidR="00C106C9">
        <w:t>r jeg</w:t>
      </w:r>
      <w:r w:rsidRPr="00211DAE">
        <w:t xml:space="preserve"> </w:t>
      </w:r>
      <w:r w:rsidRPr="00680ECF">
        <w:rPr>
          <w:rStyle w:val="LS2Kursiv"/>
        </w:rPr>
        <w:t>hvordan</w:t>
      </w:r>
      <w:r w:rsidRPr="00211DAE">
        <w:t xml:space="preserve"> man får til noe, deretter forklare</w:t>
      </w:r>
      <w:r w:rsidR="00C106C9">
        <w:t>r jeg</w:t>
      </w:r>
      <w:r w:rsidRPr="00211DAE">
        <w:t xml:space="preserve"> hvorfor og hvordan det fungerer. Det er normalt </w:t>
      </w:r>
      <w:r w:rsidR="00E875E5">
        <w:t>at man</w:t>
      </w:r>
      <w:r w:rsidRPr="00211DAE">
        <w:t xml:space="preserve"> ikke forstå</w:t>
      </w:r>
      <w:r w:rsidR="00E875E5">
        <w:t>r</w:t>
      </w:r>
      <w:r w:rsidRPr="00211DAE">
        <w:t xml:space="preserve"> etter</w:t>
      </w:r>
      <w:r w:rsidR="000729EE">
        <w:t xml:space="preserve"> bare </w:t>
      </w:r>
      <w:r w:rsidRPr="00211DAE">
        <w:t>å ha lest om det. Det viktigste er å få nok hjelp til å komme i</w:t>
      </w:r>
      <w:r w:rsidR="00587895">
        <w:t xml:space="preserve"> </w:t>
      </w:r>
      <w:r w:rsidRPr="00211DAE">
        <w:t>gang</w:t>
      </w:r>
      <w:r w:rsidR="00C106C9">
        <w:t xml:space="preserve"> med</w:t>
      </w:r>
      <w:r w:rsidRPr="00211DAE">
        <w:t xml:space="preserve"> å </w:t>
      </w:r>
      <w:r w:rsidRPr="00680ECF">
        <w:rPr>
          <w:rStyle w:val="LS2Kursiv"/>
        </w:rPr>
        <w:t>gjøre</w:t>
      </w:r>
      <w:r w:rsidR="00E875E5">
        <w:rPr>
          <w:rStyle w:val="LS2Kursiv"/>
        </w:rPr>
        <w:t xml:space="preserve"> det</w:t>
      </w:r>
      <w:r w:rsidRPr="00680ECF">
        <w:rPr>
          <w:rStyle w:val="LS2Kursiv"/>
        </w:rPr>
        <w:t xml:space="preserve"> selv</w:t>
      </w:r>
      <w:r w:rsidRPr="00211DAE">
        <w:t>. Da får man erfaringer og læring.</w:t>
      </w:r>
    </w:p>
    <w:p w14:paraId="3E9A8C24" w14:textId="05B5DE34" w:rsidR="00291DB3" w:rsidRPr="00211DAE" w:rsidRDefault="007B48DD" w:rsidP="00B179A8">
      <w:pPr>
        <w:pStyle w:val="b1af"/>
      </w:pPr>
      <w:r w:rsidRPr="00211DAE">
        <w:t>Det å lese noe nytt i en bok kan sammen</w:t>
      </w:r>
      <w:r w:rsidR="00166A72">
        <w:t>likn</w:t>
      </w:r>
      <w:r w:rsidRPr="00211DAE">
        <w:t>es med å støpe i betong. Først er betongen flytende og kan ikke bære noe som helst. Å få egne erfaringer er herdingen, det som får betongen til å størkne. Først når den har størknet</w:t>
      </w:r>
      <w:r w:rsidR="00E875E5">
        <w:t>,</w:t>
      </w:r>
      <w:r w:rsidRPr="00211DAE">
        <w:t xml:space="preserve"> kan man bygge oppå den. Slik er det med denne boken også. Å lese hele boken uten å programmere selv</w:t>
      </w:r>
      <w:r w:rsidR="00112C5D">
        <w:t>,</w:t>
      </w:r>
      <w:r w:rsidRPr="00211DAE">
        <w:t xml:space="preserve"> blir som </w:t>
      </w:r>
      <w:r w:rsidR="00C106C9">
        <w:t>å legge lag på lag</w:t>
      </w:r>
      <w:r w:rsidRPr="00211DAE">
        <w:t xml:space="preserve"> med flytende betong. Les en porsjon. Prøv det selv. Lek med det og få erfaringer. </w:t>
      </w:r>
      <w:r w:rsidR="00C106C9">
        <w:t>E</w:t>
      </w:r>
      <w:r w:rsidRPr="00211DAE">
        <w:t xml:space="preserve">tter en stund kan </w:t>
      </w:r>
      <w:r w:rsidR="00C106C9">
        <w:t>du</w:t>
      </w:r>
      <w:r w:rsidR="00C106C9" w:rsidRPr="00211DAE">
        <w:t xml:space="preserve"> </w:t>
      </w:r>
      <w:r w:rsidRPr="00211DAE">
        <w:t>lese en ny porsjon.</w:t>
      </w:r>
    </w:p>
    <w:p w14:paraId="49FF19DE" w14:textId="77777777" w:rsidR="00291DB3" w:rsidRPr="00211DAE" w:rsidRDefault="007B48DD" w:rsidP="007355AE">
      <w:pPr>
        <w:pStyle w:val="m1tt"/>
      </w:pPr>
      <w:bookmarkStart w:id="9" w:name="eget-kapittel-om-problemløsningsteknikke"/>
      <w:bookmarkStart w:id="10" w:name="_Toc29047827"/>
      <w:r w:rsidRPr="00211DAE">
        <w:t>Eget kapittel om problemløsningsteknikker</w:t>
      </w:r>
      <w:bookmarkEnd w:id="9"/>
      <w:bookmarkEnd w:id="10"/>
    </w:p>
    <w:p w14:paraId="5A903CDA" w14:textId="5C401ADB" w:rsidR="00291DB3" w:rsidRPr="00211DAE" w:rsidRDefault="007B48DD" w:rsidP="00C628A3">
      <w:pPr>
        <w:pStyle w:val="b1af-f"/>
      </w:pPr>
      <w:r w:rsidRPr="00211DAE">
        <w:t>Det er helt vanlig å</w:t>
      </w:r>
      <w:r w:rsidR="00741CE8">
        <w:t xml:space="preserve"> </w:t>
      </w:r>
      <w:r w:rsidRPr="00211DAE">
        <w:t>stange hodet i veggen</w:t>
      </w:r>
      <w:r w:rsidR="00741CE8">
        <w:t xml:space="preserve"> </w:t>
      </w:r>
      <w:r w:rsidRPr="00211DAE">
        <w:t>når man programmerer. Denne boken har et eget kapittel til helt konkrete teknikker man kan bruke når man står fast.</w:t>
      </w:r>
    </w:p>
    <w:p w14:paraId="6A7B63EA" w14:textId="22533AEC" w:rsidR="00291DB3" w:rsidRPr="00211DAE" w:rsidRDefault="007B48DD" w:rsidP="007355AE">
      <w:pPr>
        <w:pStyle w:val="m1tt"/>
      </w:pPr>
      <w:bookmarkStart w:id="11" w:name="fra-null-til-frontend-utvikler"/>
      <w:bookmarkStart w:id="12" w:name="_Toc29047828"/>
      <w:r w:rsidRPr="00211DAE">
        <w:t xml:space="preserve">Fra </w:t>
      </w:r>
      <w:r w:rsidR="00C106C9">
        <w:t>nybegynner</w:t>
      </w:r>
      <w:r w:rsidR="00C106C9" w:rsidRPr="00211DAE">
        <w:t xml:space="preserve"> </w:t>
      </w:r>
      <w:r w:rsidRPr="00211DAE">
        <w:t xml:space="preserve">til </w:t>
      </w:r>
      <w:r w:rsidR="00587895" w:rsidRPr="007355AE">
        <w:rPr>
          <w:rStyle w:val="LS2Kursiv"/>
        </w:rPr>
        <w:t>frontend</w:t>
      </w:r>
      <w:r w:rsidR="00587895">
        <w:t>-</w:t>
      </w:r>
      <w:r w:rsidRPr="00211DAE">
        <w:t>utvikler</w:t>
      </w:r>
      <w:bookmarkEnd w:id="11"/>
      <w:bookmarkEnd w:id="12"/>
    </w:p>
    <w:p w14:paraId="1AB4F75B" w14:textId="6E0830C5" w:rsidR="00291DB3" w:rsidRPr="00211DAE" w:rsidRDefault="007B48DD" w:rsidP="00327DF6">
      <w:pPr>
        <w:pStyle w:val="b1af-f"/>
      </w:pPr>
      <w:r w:rsidRPr="00211DAE">
        <w:t xml:space="preserve">Boken krever ingen forkunnskaper, men dekker likevel det aller meste man må kunne for å jobbe som </w:t>
      </w:r>
      <w:r w:rsidR="00E875E5" w:rsidRPr="00680ECF">
        <w:rPr>
          <w:rStyle w:val="LS2Kursiv"/>
        </w:rPr>
        <w:t>frontend</w:t>
      </w:r>
      <w:r w:rsidR="00E875E5">
        <w:rPr>
          <w:rStyle w:val="LS2Kursiv"/>
        </w:rPr>
        <w:t>-</w:t>
      </w:r>
      <w:r w:rsidRPr="0078501D">
        <w:rPr>
          <w:rStyle w:val="LS2Kursiv"/>
          <w:i w:val="0"/>
        </w:rPr>
        <w:t>utvikler</w:t>
      </w:r>
      <w:r w:rsidRPr="00211DAE">
        <w:t>. Går du på finn.no og ser etter jobb som IT-utvikler, er frontend</w:t>
      </w:r>
      <w:r w:rsidR="00587895">
        <w:t>-</w:t>
      </w:r>
      <w:r w:rsidRPr="00211DAE">
        <w:t>utvikler en av underkategoriene. En slik jobb krever selvsagt et bredt spekter av komp</w:t>
      </w:r>
      <w:r w:rsidR="00587895">
        <w:t>e</w:t>
      </w:r>
      <w:r w:rsidRPr="00211DAE">
        <w:t xml:space="preserve">tanse, men alt det viktigste er dekket i denne boken. </w:t>
      </w:r>
      <w:r>
        <w:rPr>
          <w:rFonts w:ascii="Tahoma" w:hAnsi="Tahoma" w:cs="Tahoma"/>
        </w:rPr>
        <w:t>﻿</w:t>
      </w:r>
    </w:p>
    <w:p w14:paraId="11A0E0C0" w14:textId="3C45A423" w:rsidR="007355AE" w:rsidRDefault="007355AE" w:rsidP="007355AE">
      <w:pPr>
        <w:pStyle w:val="kap1starts"/>
      </w:pPr>
      <w:bookmarkStart w:id="13" w:name="html"/>
      <w:r>
        <w:lastRenderedPageBreak/>
        <w:t>[start kap]</w:t>
      </w:r>
    </w:p>
    <w:p w14:paraId="19EDA673" w14:textId="4D174AE4" w:rsidR="007355AE" w:rsidRDefault="007B48DD" w:rsidP="007355AE">
      <w:pPr>
        <w:pStyle w:val="kap1nums"/>
      </w:pPr>
      <w:bookmarkStart w:id="14" w:name="_Toc28544351"/>
      <w:bookmarkStart w:id="15" w:name="_Toc28544486"/>
      <w:bookmarkStart w:id="16" w:name="_Toc29047829"/>
      <w:r w:rsidRPr="0085069B">
        <w:t>1</w:t>
      </w:r>
      <w:bookmarkEnd w:id="14"/>
      <w:bookmarkEnd w:id="15"/>
      <w:bookmarkEnd w:id="16"/>
    </w:p>
    <w:p w14:paraId="2F909D76" w14:textId="0BAD7EFF" w:rsidR="00291DB3" w:rsidRPr="0085069B" w:rsidRDefault="007B48DD" w:rsidP="007355AE">
      <w:pPr>
        <w:pStyle w:val="kap1titts"/>
      </w:pPr>
      <w:bookmarkStart w:id="17" w:name="_Toc29047830"/>
      <w:r w:rsidRPr="0085069B">
        <w:t>HTML</w:t>
      </w:r>
      <w:bookmarkEnd w:id="13"/>
      <w:bookmarkEnd w:id="17"/>
    </w:p>
    <w:p w14:paraId="59F592AE" w14:textId="3A51B03A" w:rsidR="00291DB3" w:rsidRPr="00211DAE" w:rsidRDefault="007B48DD" w:rsidP="007355AE">
      <w:pPr>
        <w:pStyle w:val="b1af-f"/>
      </w:pPr>
      <w:r w:rsidRPr="00211DAE">
        <w:t xml:space="preserve">Når vi ser på </w:t>
      </w:r>
      <w:r w:rsidR="00C70A65">
        <w:t>nettside</w:t>
      </w:r>
      <w:r w:rsidRPr="00211DAE">
        <w:t>r, gjør vi det ved hjelp av en nettleser. Jeg bruker Google Chrom</w:t>
      </w:r>
      <w:r w:rsidR="00C106C9">
        <w:t>e. A</w:t>
      </w:r>
      <w:r w:rsidRPr="00211DAE">
        <w:t>ndre eksempler på nettlesere er Firefox, Internet Explorer og Safari.</w:t>
      </w:r>
    </w:p>
    <w:p w14:paraId="3D08FCBF" w14:textId="77777777" w:rsidR="00291DB3" w:rsidRPr="00211DAE" w:rsidRDefault="007B48DD" w:rsidP="00B179A8">
      <w:pPr>
        <w:pStyle w:val="b1af"/>
      </w:pPr>
      <w:r w:rsidRPr="00211DAE">
        <w:t xml:space="preserve">Du kan bruke hvilken du vil, men aller enklest blir det om du bruker samme nettleser som meg. Den er gratis, og du kan laste den ned fra </w:t>
      </w:r>
      <w:r w:rsidR="00211DAE" w:rsidRPr="00BA15F5">
        <w:t>www.google.com/chrome</w:t>
      </w:r>
      <w:r w:rsidR="00211DAE">
        <w:t>.</w:t>
      </w:r>
    </w:p>
    <w:p w14:paraId="1CD4F591" w14:textId="6AE27776" w:rsidR="00291DB3" w:rsidRPr="00211DAE" w:rsidRDefault="007B48DD" w:rsidP="00374B1F">
      <w:pPr>
        <w:pStyle w:val="m1tt"/>
      </w:pPr>
      <w:bookmarkStart w:id="18" w:name="min-første-web-side---ved-hjelp-av-html"/>
      <w:bookmarkStart w:id="19" w:name="_Toc29047831"/>
      <w:r w:rsidRPr="00211DAE">
        <w:t xml:space="preserve">Min første </w:t>
      </w:r>
      <w:r w:rsidR="00C70A65">
        <w:t>nettside</w:t>
      </w:r>
      <w:r w:rsidR="007968F3">
        <w:t xml:space="preserve"> – </w:t>
      </w:r>
      <w:r w:rsidRPr="00211DAE">
        <w:t xml:space="preserve">ved hjelp av </w:t>
      </w:r>
      <w:r w:rsidRPr="006C1416">
        <w:rPr>
          <w:highlight w:val="yellow"/>
          <w:rPrChange w:id="20" w:author="Terje Kolderup" w:date="2020-01-29T15:09:00Z">
            <w:rPr/>
          </w:rPrChange>
        </w:rPr>
        <w:t>HTML</w:t>
      </w:r>
      <w:bookmarkEnd w:id="18"/>
      <w:bookmarkEnd w:id="19"/>
    </w:p>
    <w:p w14:paraId="30DD8EC6" w14:textId="349CA709" w:rsidR="00291DB3" w:rsidRPr="00211DAE" w:rsidRDefault="007B48DD" w:rsidP="00C628A3">
      <w:pPr>
        <w:pStyle w:val="b1af-f"/>
      </w:pPr>
      <w:r w:rsidRPr="00211DAE">
        <w:t>Når du skriver inn en adresse, for eksempel</w:t>
      </w:r>
      <w:r w:rsidR="00741CE8">
        <w:t xml:space="preserve"> </w:t>
      </w:r>
      <w:r w:rsidRPr="00211DAE">
        <w:t xml:space="preserve">www.vg.no, henter nettleseren </w:t>
      </w:r>
      <w:r w:rsidR="00C70A65">
        <w:t>nettside</w:t>
      </w:r>
      <w:r w:rsidRPr="00211DAE">
        <w:t xml:space="preserve">n fra datamaskinen til VG. </w:t>
      </w:r>
      <w:r w:rsidR="00BB438A">
        <w:t xml:space="preserve">Denne maskinen kalles tjener, eller </w:t>
      </w:r>
      <w:r w:rsidR="00BB438A" w:rsidRPr="006A6FFF">
        <w:rPr>
          <w:rStyle w:val="LS2Kursiv"/>
        </w:rPr>
        <w:t>server</w:t>
      </w:r>
      <w:r w:rsidR="00BB438A">
        <w:t xml:space="preserve"> på engelsk. </w:t>
      </w:r>
      <w:r w:rsidR="00CE0C3F">
        <w:t>D</w:t>
      </w:r>
      <w:r w:rsidRPr="00211DAE">
        <w:t>u kan</w:t>
      </w:r>
      <w:r w:rsidR="00CE0C3F">
        <w:t xml:space="preserve"> imidlertid</w:t>
      </w:r>
      <w:r w:rsidRPr="00211DAE">
        <w:t xml:space="preserve"> også åpne en </w:t>
      </w:r>
      <w:r w:rsidR="00C70A65">
        <w:t>nettside</w:t>
      </w:r>
      <w:r w:rsidRPr="00211DAE">
        <w:t xml:space="preserve"> fra en fil på din egen PC, og det er det vi skal gjøre når du nå skal få lage din første </w:t>
      </w:r>
      <w:r w:rsidR="00C70A65">
        <w:t>nettside</w:t>
      </w:r>
      <w:r w:rsidRPr="00211DAE">
        <w:t>.</w:t>
      </w:r>
    </w:p>
    <w:p w14:paraId="3EBB0644" w14:textId="1A381F88" w:rsidR="00291DB3" w:rsidRPr="00211DAE" w:rsidRDefault="007B48DD" w:rsidP="00B179A8">
      <w:pPr>
        <w:pStyle w:val="b1af"/>
      </w:pPr>
      <w:r w:rsidRPr="00211DAE">
        <w:t>Til å lage denne filen trenger du e</w:t>
      </w:r>
      <w:r w:rsidR="00956F84">
        <w:t>t</w:t>
      </w:r>
      <w:r w:rsidRPr="00211DAE">
        <w:t xml:space="preserve"> </w:t>
      </w:r>
      <w:r w:rsidR="00956F84" w:rsidRPr="006C1416">
        <w:rPr>
          <w:highlight w:val="yellow"/>
          <w:rPrChange w:id="21" w:author="Terje Kolderup" w:date="2020-01-29T15:10:00Z">
            <w:rPr/>
          </w:rPrChange>
        </w:rPr>
        <w:t>redigeringsprogram</w:t>
      </w:r>
      <w:r w:rsidR="00956F84">
        <w:t xml:space="preserve"> for tekst</w:t>
      </w:r>
      <w:r w:rsidRPr="00211DAE">
        <w:t xml:space="preserve">. Ikke en tekstbehandler, som </w:t>
      </w:r>
      <w:r w:rsidR="00CE0C3F">
        <w:t>W</w:t>
      </w:r>
      <w:r w:rsidR="00CE0C3F" w:rsidRPr="00211DAE">
        <w:t>ord</w:t>
      </w:r>
      <w:r w:rsidRPr="00211DAE">
        <w:t xml:space="preserve">, men et enda enklere program som lar deg redigere rene tekstfiler uten formatering. Windows </w:t>
      </w:r>
      <w:r w:rsidR="00CE0C3F">
        <w:t xml:space="preserve">har et </w:t>
      </w:r>
      <w:r w:rsidRPr="00211DAE">
        <w:t>innebygget program som heter</w:t>
      </w:r>
      <w:r w:rsidR="00741CE8">
        <w:t xml:space="preserve"> </w:t>
      </w:r>
      <w:r w:rsidRPr="00211DAE">
        <w:t>Notisblokk</w:t>
      </w:r>
      <w:r w:rsidR="00CE0C3F">
        <w:t xml:space="preserve"> (</w:t>
      </w:r>
      <w:r w:rsidRPr="00211DAE">
        <w:t>Notepad</w:t>
      </w:r>
      <w:r w:rsidR="00741CE8">
        <w:t xml:space="preserve"> </w:t>
      </w:r>
      <w:r w:rsidRPr="00211DAE">
        <w:t>om du har engelsk</w:t>
      </w:r>
      <w:r w:rsidR="00CE0C3F">
        <w:t xml:space="preserve"> Windows)</w:t>
      </w:r>
      <w:r w:rsidRPr="00211DAE">
        <w:t>. På Mac er det innebygget e</w:t>
      </w:r>
      <w:r w:rsidR="00956F84">
        <w:t>t</w:t>
      </w:r>
      <w:r w:rsidRPr="00211DAE">
        <w:t xml:space="preserve"> </w:t>
      </w:r>
      <w:r w:rsidR="00956F84">
        <w:t xml:space="preserve">tekstredigeringsprogram </w:t>
      </w:r>
      <w:r w:rsidRPr="00211DAE">
        <w:t>som heter TextEdit.</w:t>
      </w:r>
    </w:p>
    <w:p w14:paraId="27EC2B5B" w14:textId="430A1FBA" w:rsidR="00291DB3" w:rsidRPr="00211DAE" w:rsidRDefault="007B48DD" w:rsidP="00B179A8">
      <w:pPr>
        <w:pStyle w:val="b1af"/>
      </w:pPr>
      <w:r w:rsidRPr="00211DAE">
        <w:t>Det beste er å laste ned og installere e</w:t>
      </w:r>
      <w:r w:rsidR="00956F84">
        <w:t>t</w:t>
      </w:r>
      <w:r w:rsidRPr="00211DAE">
        <w:t xml:space="preserve"> ege</w:t>
      </w:r>
      <w:r w:rsidR="00956F84">
        <w:t>t</w:t>
      </w:r>
      <w:r w:rsidRPr="00211DAE">
        <w:t xml:space="preserve"> </w:t>
      </w:r>
      <w:r w:rsidR="00956F84">
        <w:t xml:space="preserve">redigeringsprogram </w:t>
      </w:r>
      <w:r w:rsidRPr="00211DAE">
        <w:t xml:space="preserve">som er laget for å redigere kode. </w:t>
      </w:r>
      <w:r w:rsidRPr="006C1416">
        <w:rPr>
          <w:highlight w:val="yellow"/>
          <w:rPrChange w:id="22" w:author="Terje Kolderup" w:date="2020-01-29T15:10:00Z">
            <w:rPr/>
          </w:rPrChange>
        </w:rPr>
        <w:t>Visual Studio Code</w:t>
      </w:r>
      <w:r w:rsidRPr="00211DAE">
        <w:t xml:space="preserve"> er gratis og veldig bra. De</w:t>
      </w:r>
      <w:r w:rsidR="009F61AE">
        <w:t>t</w:t>
      </w:r>
      <w:r w:rsidRPr="00211DAE">
        <w:t xml:space="preserve"> kan lastes ned fra </w:t>
      </w:r>
      <w:r w:rsidRPr="00BA15F5">
        <w:t>code.visualstudio.com</w:t>
      </w:r>
      <w:r w:rsidRPr="00211DAE">
        <w:t xml:space="preserve">. Det er likevel fullt mulig å bruke de helt enkle </w:t>
      </w:r>
      <w:r w:rsidR="00956F84">
        <w:t>redigeringsprogramm</w:t>
      </w:r>
      <w:r w:rsidRPr="00211DAE">
        <w:t>ene.</w:t>
      </w:r>
    </w:p>
    <w:p w14:paraId="2A4814EE" w14:textId="766FEAB9" w:rsidR="00291DB3" w:rsidRPr="00211DAE" w:rsidRDefault="007B48DD" w:rsidP="00B179A8">
      <w:pPr>
        <w:pStyle w:val="b1af"/>
      </w:pPr>
      <w:r w:rsidRPr="00211DAE">
        <w:t xml:space="preserve">Start </w:t>
      </w:r>
      <w:r w:rsidR="00956F84">
        <w:t>redigeringsprogrammet</w:t>
      </w:r>
      <w:r w:rsidR="009F61AE">
        <w:t>,</w:t>
      </w:r>
      <w:r w:rsidRPr="00211DAE">
        <w:t xml:space="preserve"> og skriv eller kopier litt tekst i vinduet. Jeg kopierte inn litt tekst fra denne boken, og under </w:t>
      </w:r>
      <w:r w:rsidR="00CE0C3F">
        <w:t>ser du</w:t>
      </w:r>
      <w:r w:rsidR="00CE0C3F" w:rsidRPr="00211DAE">
        <w:t xml:space="preserve"> </w:t>
      </w:r>
      <w:r w:rsidRPr="00211DAE">
        <w:t>hvordan det ser ut:</w:t>
      </w:r>
    </w:p>
    <w:p w14:paraId="38064C31" w14:textId="6A6D4F57" w:rsidR="00004B1A" w:rsidRDefault="00004B1A" w:rsidP="00004B1A">
      <w:pPr>
        <w:pStyle w:val="komm1aff"/>
      </w:pPr>
      <w:r>
        <w:t xml:space="preserve">[[figur </w:t>
      </w:r>
      <w:r>
        <w:fldChar w:fldCharType="begin"/>
      </w:r>
      <w:r>
        <w:instrText xml:space="preserve"> seq fig </w:instrText>
      </w:r>
      <w:r>
        <w:fldChar w:fldCharType="separate"/>
      </w:r>
      <w:r>
        <w:rPr>
          <w:noProof/>
        </w:rPr>
        <w:t>1</w:t>
      </w:r>
      <w:r>
        <w:fldChar w:fldCharType="end"/>
      </w:r>
      <w:r>
        <w:t>]]</w:t>
      </w:r>
    </w:p>
    <w:p w14:paraId="7E899E3C" w14:textId="7FA5E633" w:rsidR="00807DD0" w:rsidRPr="00807DD0" w:rsidRDefault="00807DD0" w:rsidP="00820476">
      <w:pPr>
        <w:pStyle w:val="komm1af"/>
      </w:pPr>
      <w:r>
        <w:rPr>
          <w:noProof/>
          <w:lang w:eastAsia="nb-NO"/>
        </w:rPr>
        <w:drawing>
          <wp:inline distT="0" distB="0" distL="0" distR="0" wp14:anchorId="1A7D2E89" wp14:editId="4F6F08EC">
            <wp:extent cx="4076700" cy="2324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6700" cy="2324100"/>
                    </a:xfrm>
                    <a:prstGeom prst="rect">
                      <a:avLst/>
                    </a:prstGeom>
                  </pic:spPr>
                </pic:pic>
              </a:graphicData>
            </a:graphic>
          </wp:inline>
        </w:drawing>
      </w:r>
    </w:p>
    <w:p w14:paraId="2A57C441" w14:textId="4116B0B3" w:rsidR="00291DB3" w:rsidRDefault="00291DB3" w:rsidP="00083F79">
      <w:pPr>
        <w:pStyle w:val="fig1aff"/>
      </w:pPr>
    </w:p>
    <w:p w14:paraId="0410CAA2" w14:textId="7A99923E" w:rsidR="00291DB3" w:rsidRPr="00211DAE" w:rsidRDefault="007B48DD" w:rsidP="00083F79">
      <w:pPr>
        <w:pStyle w:val="b1aff"/>
      </w:pPr>
      <w:r w:rsidRPr="00211DAE">
        <w:lastRenderedPageBreak/>
        <w:t xml:space="preserve">Dette er din første </w:t>
      </w:r>
      <w:r w:rsidR="00C70A65">
        <w:t>nettside</w:t>
      </w:r>
      <w:r w:rsidRPr="00211DAE">
        <w:t xml:space="preserve">! For </w:t>
      </w:r>
      <w:r w:rsidR="009F61AE">
        <w:t>at vi skal kunne</w:t>
      </w:r>
      <w:r w:rsidR="009F61AE" w:rsidRPr="00211DAE">
        <w:t xml:space="preserve"> </w:t>
      </w:r>
      <w:r w:rsidRPr="00211DAE">
        <w:t>se den i nettleseren, må vi først lagre den som en fil. Åpne Fil-menyen</w:t>
      </w:r>
      <w:r w:rsidR="009F61AE">
        <w:t>,</w:t>
      </w:r>
      <w:r w:rsidRPr="00211DAE">
        <w:t xml:space="preserve"> og velg </w:t>
      </w:r>
      <w:r w:rsidR="00741CE8" w:rsidRPr="008130AD">
        <w:t>«</w:t>
      </w:r>
      <w:r w:rsidRPr="00211DAE">
        <w:t>Lagre som…</w:t>
      </w:r>
      <w:r w:rsidR="00741CE8">
        <w:t xml:space="preserve">» </w:t>
      </w:r>
      <w:r w:rsidRPr="00211DAE">
        <w:t>som vist på bildet under.</w:t>
      </w:r>
    </w:p>
    <w:p w14:paraId="4D15A2D3" w14:textId="3B351960" w:rsidR="00004B1A" w:rsidRDefault="00004B1A" w:rsidP="00004B1A">
      <w:pPr>
        <w:pStyle w:val="komm1aff"/>
      </w:pPr>
      <w:r>
        <w:t xml:space="preserve">[[figur </w:t>
      </w:r>
      <w:r>
        <w:fldChar w:fldCharType="begin"/>
      </w:r>
      <w:r>
        <w:instrText xml:space="preserve"> seq fig </w:instrText>
      </w:r>
      <w:r>
        <w:fldChar w:fldCharType="separate"/>
      </w:r>
      <w:r>
        <w:rPr>
          <w:noProof/>
        </w:rPr>
        <w:t>2</w:t>
      </w:r>
      <w:r>
        <w:fldChar w:fldCharType="end"/>
      </w:r>
      <w:r>
        <w:t>]]</w:t>
      </w:r>
    </w:p>
    <w:p w14:paraId="7F1B4FD6" w14:textId="42DFF1C0" w:rsidR="00807DD0" w:rsidRPr="00807DD0" w:rsidRDefault="00807DD0" w:rsidP="00820476">
      <w:pPr>
        <w:pStyle w:val="komm1af"/>
      </w:pPr>
      <w:r>
        <w:rPr>
          <w:noProof/>
          <w:lang w:eastAsia="nb-NO"/>
        </w:rPr>
        <w:drawing>
          <wp:inline distT="0" distB="0" distL="0" distR="0" wp14:anchorId="2ADB4B4D" wp14:editId="1B9BCBA3">
            <wp:extent cx="4076700" cy="2390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6700" cy="2390775"/>
                    </a:xfrm>
                    <a:prstGeom prst="rect">
                      <a:avLst/>
                    </a:prstGeom>
                    <a:noFill/>
                    <a:ln>
                      <a:noFill/>
                    </a:ln>
                  </pic:spPr>
                </pic:pic>
              </a:graphicData>
            </a:graphic>
          </wp:inline>
        </w:drawing>
      </w:r>
    </w:p>
    <w:p w14:paraId="133A543D" w14:textId="20B6178F" w:rsidR="00291DB3" w:rsidRDefault="00291DB3" w:rsidP="00083F79">
      <w:pPr>
        <w:pStyle w:val="fig1aff"/>
      </w:pPr>
    </w:p>
    <w:p w14:paraId="3FBE6228" w14:textId="69208C3E" w:rsidR="00291DB3" w:rsidRPr="0085069B" w:rsidRDefault="007B48DD" w:rsidP="00083F79">
      <w:pPr>
        <w:pStyle w:val="b1aff"/>
      </w:pPr>
      <w:r w:rsidRPr="00211DAE">
        <w:t>Velg så et filnavn, for eksempel</w:t>
      </w:r>
      <w:r w:rsidR="00741CE8">
        <w:t xml:space="preserve"> </w:t>
      </w:r>
      <w:r w:rsidR="00741CE8" w:rsidRPr="008130AD">
        <w:t>«</w:t>
      </w:r>
      <w:r w:rsidRPr="00211DAE">
        <w:t>test.html</w:t>
      </w:r>
      <w:r w:rsidR="00741CE8">
        <w:t>».</w:t>
      </w:r>
      <w:r w:rsidRPr="00211DAE">
        <w:t xml:space="preserve"> Filnavnet må slutte på</w:t>
      </w:r>
      <w:r w:rsidR="00741CE8">
        <w:t xml:space="preserve"> </w:t>
      </w:r>
      <w:r w:rsidR="00741CE8" w:rsidRPr="008130AD">
        <w:t>«</w:t>
      </w:r>
      <w:r w:rsidRPr="00211DAE">
        <w:t>.html</w:t>
      </w:r>
      <w:r w:rsidR="00741CE8">
        <w:t>».</w:t>
      </w:r>
      <w:r w:rsidRPr="00211DAE">
        <w:t xml:space="preserve"> </w:t>
      </w:r>
      <w:r w:rsidRPr="0085069B">
        <w:t>I tillegg må du velge:</w:t>
      </w:r>
    </w:p>
    <w:p w14:paraId="05C862A4" w14:textId="252CCCAA" w:rsidR="00291DB3" w:rsidRPr="0085069B" w:rsidRDefault="00820476" w:rsidP="00820476">
      <w:pPr>
        <w:pStyle w:val="b1lff"/>
        <w:ind w:left="720" w:hanging="360"/>
      </w:pPr>
      <w:r w:rsidRPr="0085069B">
        <w:t>1</w:t>
      </w:r>
      <w:r w:rsidRPr="0085069B">
        <w:tab/>
      </w:r>
      <w:r w:rsidR="009F61AE">
        <w:t>f</w:t>
      </w:r>
      <w:r w:rsidR="007B48DD" w:rsidRPr="0085069B">
        <w:t xml:space="preserve">iltype: </w:t>
      </w:r>
      <w:r w:rsidR="009F61AE">
        <w:t>a</w:t>
      </w:r>
      <w:r w:rsidR="009F61AE" w:rsidRPr="0085069B">
        <w:t xml:space="preserve">lle </w:t>
      </w:r>
      <w:r w:rsidR="007B48DD" w:rsidRPr="0085069B">
        <w:t>filer</w:t>
      </w:r>
    </w:p>
    <w:p w14:paraId="737CD357" w14:textId="0BBB22A5" w:rsidR="00291DB3" w:rsidRPr="0085069B" w:rsidRDefault="00820476" w:rsidP="00820476">
      <w:pPr>
        <w:pStyle w:val="b1lf"/>
        <w:ind w:left="720" w:hanging="360"/>
      </w:pPr>
      <w:r w:rsidRPr="0085069B">
        <w:t>2</w:t>
      </w:r>
      <w:r w:rsidRPr="0085069B">
        <w:tab/>
      </w:r>
      <w:r w:rsidR="009F61AE">
        <w:t>k</w:t>
      </w:r>
      <w:r w:rsidR="007B48DD" w:rsidRPr="0085069B">
        <w:t>oding: UTF-8</w:t>
      </w:r>
    </w:p>
    <w:p w14:paraId="16C49F6D" w14:textId="55251C4A" w:rsidR="00291DB3" w:rsidRPr="00211DAE" w:rsidRDefault="00820476" w:rsidP="00820476">
      <w:pPr>
        <w:pStyle w:val="b1lf"/>
        <w:ind w:left="720" w:hanging="360"/>
      </w:pPr>
      <w:r w:rsidRPr="00211DAE">
        <w:t>3</w:t>
      </w:r>
      <w:r w:rsidRPr="00211DAE">
        <w:tab/>
      </w:r>
      <w:r w:rsidR="009F61AE">
        <w:t>h</w:t>
      </w:r>
      <w:r w:rsidR="007B48DD" w:rsidRPr="00211DAE">
        <w:t>vor filen skal lagres, altså en mappe</w:t>
      </w:r>
    </w:p>
    <w:p w14:paraId="1024E4F4" w14:textId="77777777" w:rsidR="00291DB3" w:rsidRPr="00211DAE" w:rsidRDefault="007B48DD" w:rsidP="00083F79">
      <w:pPr>
        <w:pStyle w:val="b1aff"/>
      </w:pPr>
      <w:r w:rsidRPr="00211DAE">
        <w:t>Alle de tre tingene markert med rød pil i bildet under:</w:t>
      </w:r>
    </w:p>
    <w:p w14:paraId="7620BEF9" w14:textId="1FEDE3E6" w:rsidR="00004B1A" w:rsidRDefault="00004B1A" w:rsidP="00004B1A">
      <w:pPr>
        <w:pStyle w:val="komm1aff"/>
      </w:pPr>
      <w:r>
        <w:t xml:space="preserve">[[figur </w:t>
      </w:r>
      <w:r>
        <w:fldChar w:fldCharType="begin"/>
      </w:r>
      <w:r>
        <w:instrText xml:space="preserve"> seq fig </w:instrText>
      </w:r>
      <w:r>
        <w:fldChar w:fldCharType="separate"/>
      </w:r>
      <w:r>
        <w:rPr>
          <w:noProof/>
        </w:rPr>
        <w:t>3</w:t>
      </w:r>
      <w:r>
        <w:fldChar w:fldCharType="end"/>
      </w:r>
      <w:r>
        <w:t>]]</w:t>
      </w:r>
    </w:p>
    <w:p w14:paraId="72701BA3" w14:textId="77777777" w:rsidR="00291DB3" w:rsidRDefault="007B48DD" w:rsidP="00083F79">
      <w:pPr>
        <w:pStyle w:val="fig1aff"/>
      </w:pPr>
      <w:r>
        <w:rPr>
          <w:noProof/>
          <w:lang w:eastAsia="nb-NO"/>
        </w:rPr>
        <w:drawing>
          <wp:inline distT="0" distB="0" distL="0" distR="0" wp14:anchorId="1AEC6230" wp14:editId="797F9B4F">
            <wp:extent cx="5334000" cy="311105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kapittel%201%20-%20figur%206%20-%20Encoding.png"/>
                    <pic:cNvPicPr>
                      <a:picLocks noChangeAspect="1" noChangeArrowheads="1"/>
                    </pic:cNvPicPr>
                  </pic:nvPicPr>
                  <pic:blipFill>
                    <a:blip r:embed="rId10"/>
                    <a:stretch>
                      <a:fillRect/>
                    </a:stretch>
                  </pic:blipFill>
                  <pic:spPr bwMode="auto">
                    <a:xfrm>
                      <a:off x="0" y="0"/>
                      <a:ext cx="5334000" cy="3111056"/>
                    </a:xfrm>
                    <a:prstGeom prst="rect">
                      <a:avLst/>
                    </a:prstGeom>
                    <a:noFill/>
                    <a:ln w="9525">
                      <a:noFill/>
                      <a:headEnd/>
                      <a:tailEnd/>
                    </a:ln>
                  </pic:spPr>
                </pic:pic>
              </a:graphicData>
            </a:graphic>
          </wp:inline>
        </w:drawing>
      </w:r>
    </w:p>
    <w:p w14:paraId="51E1227E" w14:textId="0C410783" w:rsidR="00291DB3" w:rsidRDefault="007B48DD" w:rsidP="00083F79">
      <w:pPr>
        <w:pStyle w:val="b1aff"/>
      </w:pPr>
      <w:commentRangeStart w:id="23"/>
      <w:r w:rsidRPr="00211DAE">
        <w:lastRenderedPageBreak/>
        <w:t xml:space="preserve">Til slutt trykker du på </w:t>
      </w:r>
      <w:r w:rsidRPr="009E3149">
        <w:rPr>
          <w:rStyle w:val="LS2Fet"/>
          <w:rPrChange w:id="24" w:author="Gundersen, Nils Jørgen" w:date="2020-01-28T14:42:00Z">
            <w:rPr/>
          </w:rPrChange>
        </w:rPr>
        <w:t>Lagre</w:t>
      </w:r>
      <w:r w:rsidR="00741CE8">
        <w:t xml:space="preserve"> </w:t>
      </w:r>
      <w:r w:rsidRPr="00211DAE">
        <w:t xml:space="preserve">nederst, nest lengst til høyre. Neste skritt er å åpne denne filen i Google </w:t>
      </w:r>
      <w:commentRangeEnd w:id="23"/>
      <w:r w:rsidR="009E37AF">
        <w:rPr>
          <w:rStyle w:val="CommentReference"/>
        </w:rPr>
        <w:commentReference w:id="23"/>
      </w:r>
      <w:r w:rsidRPr="00211DAE">
        <w:t xml:space="preserve">Chrome eller en annen nettleser. Start nettleseren din. Hold </w:t>
      </w:r>
      <w:r w:rsidR="00957DC8" w:rsidRPr="00211DAE">
        <w:t>Ctrl</w:t>
      </w:r>
      <w:r w:rsidRPr="00211DAE">
        <w:t>-tasten inn</w:t>
      </w:r>
      <w:r w:rsidR="00E47D99">
        <w:t>e,</w:t>
      </w:r>
      <w:r w:rsidRPr="00211DAE">
        <w:t xml:space="preserve"> og trykk </w:t>
      </w:r>
      <w:r w:rsidR="00E47D99">
        <w:t xml:space="preserve">på </w:t>
      </w:r>
      <w:r w:rsidRPr="00284332">
        <w:rPr>
          <w:rStyle w:val="LS2Fet"/>
        </w:rPr>
        <w:t>O</w:t>
      </w:r>
      <w:r w:rsidRPr="00211DAE">
        <w:t>. Da får du opp en dialogboks for å velge fil. Gå til mappen du valgte over</w:t>
      </w:r>
      <w:r w:rsidR="00E47D99">
        <w:t>,</w:t>
      </w:r>
      <w:r w:rsidRPr="00211DAE">
        <w:t xml:space="preserve"> og velg filen din</w:t>
      </w:r>
      <w:r w:rsidR="00741CE8">
        <w:t xml:space="preserve"> </w:t>
      </w:r>
      <w:r w:rsidR="00741CE8" w:rsidRPr="008130AD">
        <w:t>«</w:t>
      </w:r>
      <w:r w:rsidRPr="00211DAE">
        <w:t>test.html</w:t>
      </w:r>
      <w:r w:rsidR="00741CE8">
        <w:t>»</w:t>
      </w:r>
      <w:r w:rsidR="00E47D99">
        <w:t>,</w:t>
      </w:r>
      <w:r w:rsidR="00741CE8">
        <w:t xml:space="preserve"> </w:t>
      </w:r>
      <w:r w:rsidRPr="00211DAE">
        <w:t xml:space="preserve">eller hva du eventuelt kalte den. </w:t>
      </w:r>
      <w:r>
        <w:t xml:space="preserve">Under </w:t>
      </w:r>
      <w:r w:rsidR="00E47D99">
        <w:t xml:space="preserve">ser du </w:t>
      </w:r>
      <w:r>
        <w:t>hvordan det ser ut hos meg.</w:t>
      </w:r>
    </w:p>
    <w:p w14:paraId="1B822CF2" w14:textId="028532D7" w:rsidR="00004B1A" w:rsidRDefault="00004B1A" w:rsidP="00004B1A">
      <w:pPr>
        <w:pStyle w:val="komm1aff"/>
      </w:pPr>
      <w:r>
        <w:t xml:space="preserve">[[figur </w:t>
      </w:r>
      <w:r>
        <w:fldChar w:fldCharType="begin"/>
      </w:r>
      <w:r>
        <w:instrText xml:space="preserve"> seq fig </w:instrText>
      </w:r>
      <w:r>
        <w:fldChar w:fldCharType="separate"/>
      </w:r>
      <w:r>
        <w:rPr>
          <w:noProof/>
        </w:rPr>
        <w:t>4</w:t>
      </w:r>
      <w:r>
        <w:fldChar w:fldCharType="end"/>
      </w:r>
      <w:r>
        <w:t>]]</w:t>
      </w:r>
    </w:p>
    <w:p w14:paraId="4AFC0F49" w14:textId="0CD7B486" w:rsidR="00807DD0" w:rsidRPr="00807DD0" w:rsidRDefault="00807DD0" w:rsidP="004519AD">
      <w:pPr>
        <w:pStyle w:val="komm1af"/>
      </w:pPr>
      <w:r>
        <w:rPr>
          <w:noProof/>
          <w:lang w:eastAsia="nb-NO"/>
        </w:rPr>
        <w:drawing>
          <wp:inline distT="0" distB="0" distL="0" distR="0" wp14:anchorId="51E4CE69" wp14:editId="7B41228F">
            <wp:extent cx="5972175" cy="1171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1171575"/>
                    </a:xfrm>
                    <a:prstGeom prst="rect">
                      <a:avLst/>
                    </a:prstGeom>
                    <a:noFill/>
                    <a:ln>
                      <a:noFill/>
                    </a:ln>
                  </pic:spPr>
                </pic:pic>
              </a:graphicData>
            </a:graphic>
          </wp:inline>
        </w:drawing>
      </w:r>
    </w:p>
    <w:p w14:paraId="44F5135D" w14:textId="66876F11" w:rsidR="00291DB3" w:rsidRDefault="00291DB3" w:rsidP="00083F79">
      <w:pPr>
        <w:pStyle w:val="fig1aff"/>
      </w:pPr>
    </w:p>
    <w:p w14:paraId="08F4BD97" w14:textId="73CCE1F9" w:rsidR="00291DB3" w:rsidRPr="00211DAE" w:rsidRDefault="007B48DD" w:rsidP="00083F79">
      <w:pPr>
        <w:pStyle w:val="b1aff"/>
      </w:pPr>
      <w:r w:rsidRPr="00211DAE">
        <w:t>Legg merke til at formateringen fra tekstdokumentet har blitt borte. Teksten</w:t>
      </w:r>
      <w:r w:rsidR="00741CE8">
        <w:t xml:space="preserve"> </w:t>
      </w:r>
      <w:r w:rsidR="00741CE8" w:rsidRPr="008130AD">
        <w:t>«</w:t>
      </w:r>
      <w:r w:rsidRPr="00211DAE">
        <w:t>flyter</w:t>
      </w:r>
      <w:r w:rsidR="00741CE8">
        <w:t xml:space="preserve">» </w:t>
      </w:r>
      <w:r w:rsidRPr="00211DAE">
        <w:t>sammen.</w:t>
      </w:r>
    </w:p>
    <w:p w14:paraId="301A056D" w14:textId="77777777" w:rsidR="00291DB3" w:rsidRPr="00211DAE" w:rsidRDefault="007B48DD" w:rsidP="00374B1F">
      <w:pPr>
        <w:pStyle w:val="m1tt"/>
      </w:pPr>
      <w:bookmarkStart w:id="25" w:name="html-1"/>
      <w:bookmarkStart w:id="26" w:name="_Toc29047832"/>
      <w:r w:rsidRPr="00211DAE">
        <w:t>HTML</w:t>
      </w:r>
      <w:bookmarkEnd w:id="25"/>
      <w:bookmarkEnd w:id="26"/>
    </w:p>
    <w:p w14:paraId="714EE995" w14:textId="69164D23" w:rsidR="00291DB3" w:rsidRPr="00211DAE" w:rsidRDefault="007B48DD" w:rsidP="007A6D8D">
      <w:pPr>
        <w:pStyle w:val="b1af-f"/>
        <w:keepNext/>
      </w:pPr>
      <w:r w:rsidRPr="00211DAE">
        <w:t>I HTML har ikke linjeskiftene i tekstfilen så mye å si. Vi bruker tagger. En ta</w:t>
      </w:r>
      <w:r w:rsidR="00C84EDC">
        <w:t>g</w:t>
      </w:r>
      <w:r w:rsidRPr="00211DAE">
        <w:t>g består av start-ta</w:t>
      </w:r>
      <w:r w:rsidR="00C84EDC">
        <w:t>g</w:t>
      </w:r>
      <w:r w:rsidRPr="00211DAE">
        <w:t>g, innhold og slutt-ta</w:t>
      </w:r>
      <w:r w:rsidR="00C84EDC">
        <w:t>g</w:t>
      </w:r>
      <w:r w:rsidRPr="00211DAE">
        <w:t>g. En tag</w:t>
      </w:r>
      <w:r w:rsidR="00C84EDC">
        <w:t>g</w:t>
      </w:r>
      <w:r w:rsidRPr="00211DAE">
        <w:t xml:space="preserve"> kan for eksempel være </w:t>
      </w:r>
      <w:r w:rsidRPr="006C1416">
        <w:t>h1</w:t>
      </w:r>
      <w:r w:rsidRPr="00211DAE">
        <w:t xml:space="preserve">, som vi kan tenke </w:t>
      </w:r>
      <w:r w:rsidR="00CE0C3F">
        <w:t xml:space="preserve">står for </w:t>
      </w:r>
      <w:r w:rsidR="00741CE8" w:rsidRPr="008130AD">
        <w:t>«</w:t>
      </w:r>
      <w:r w:rsidRPr="00211DAE">
        <w:t>header 1</w:t>
      </w:r>
      <w:r w:rsidR="00741CE8">
        <w:t xml:space="preserve">» </w:t>
      </w:r>
      <w:r w:rsidRPr="00211DAE">
        <w:t>eller</w:t>
      </w:r>
      <w:r w:rsidR="00741CE8">
        <w:t xml:space="preserve"> </w:t>
      </w:r>
      <w:r w:rsidR="00741CE8" w:rsidRPr="008130AD">
        <w:t>«</w:t>
      </w:r>
      <w:r w:rsidRPr="00211DAE">
        <w:t>overskrift nivå 1</w:t>
      </w:r>
      <w:r w:rsidR="00741CE8">
        <w:t>».</w:t>
      </w:r>
    </w:p>
    <w:p w14:paraId="7B63E1CD" w14:textId="77777777" w:rsidR="00291DB3" w:rsidRPr="00211DAE" w:rsidRDefault="007B48DD" w:rsidP="007A6D8D">
      <w:pPr>
        <w:pStyle w:val="b1af"/>
        <w:keepNext/>
      </w:pPr>
      <w:commentRangeStart w:id="27"/>
      <w:commentRangeStart w:id="28"/>
      <w:commentRangeStart w:id="29"/>
      <w:r w:rsidRPr="00211DAE">
        <w:t>Prøv å bytte ut første linje i html-filen din med dette:</w:t>
      </w:r>
      <w:commentRangeEnd w:id="27"/>
      <w:r w:rsidR="00762D70">
        <w:rPr>
          <w:rStyle w:val="CommentReference"/>
          <w:rFonts w:asciiTheme="minorHAnsi" w:eastAsiaTheme="minorHAnsi" w:hAnsiTheme="minorHAnsi" w:cstheme="minorBidi"/>
          <w:lang w:val="en-US"/>
        </w:rPr>
        <w:commentReference w:id="27"/>
      </w:r>
      <w:commentRangeEnd w:id="28"/>
      <w:r w:rsidR="00C92DA4">
        <w:rPr>
          <w:rStyle w:val="CommentReference"/>
        </w:rPr>
        <w:commentReference w:id="28"/>
      </w:r>
      <w:commentRangeEnd w:id="29"/>
      <w:r w:rsidR="00D148A9">
        <w:rPr>
          <w:rStyle w:val="CommentReference"/>
        </w:rPr>
        <w:commentReference w:id="29"/>
      </w:r>
    </w:p>
    <w:p w14:paraId="41DA6C3C" w14:textId="753275A5" w:rsidR="00291DB3" w:rsidRPr="002D30DC" w:rsidRDefault="007B48DD" w:rsidP="006C0DE5">
      <w:pPr>
        <w:pStyle w:val="eks1aff"/>
        <w:rPr>
          <w:rFonts w:ascii="Consolas" w:hAnsi="Consolas"/>
          <w:lang w:val="nb-NO"/>
        </w:rPr>
      </w:pPr>
      <w:r w:rsidRPr="00211DAE">
        <w:rPr>
          <w:rStyle w:val="LS2Tag"/>
          <w:lang w:val="nb-NO"/>
        </w:rPr>
        <w:t>&lt;h1&gt;</w:t>
      </w:r>
      <w:r w:rsidRPr="002D30DC">
        <w:rPr>
          <w:rFonts w:ascii="Consolas" w:hAnsi="Consolas"/>
          <w:lang w:val="nb-NO"/>
        </w:rPr>
        <w:t xml:space="preserve">Min første </w:t>
      </w:r>
      <w:r w:rsidR="00807DD0" w:rsidRPr="002D30DC">
        <w:rPr>
          <w:rFonts w:ascii="Consolas" w:hAnsi="Consolas"/>
          <w:lang w:val="nb-NO"/>
        </w:rPr>
        <w:t>nett</w:t>
      </w:r>
      <w:r w:rsidRPr="002D30DC">
        <w:rPr>
          <w:rFonts w:ascii="Consolas" w:hAnsi="Consolas"/>
          <w:lang w:val="nb-NO"/>
        </w:rPr>
        <w:t>side</w:t>
      </w:r>
      <w:r w:rsidRPr="00211DAE">
        <w:rPr>
          <w:rStyle w:val="LS2Tag"/>
          <w:lang w:val="nb-NO"/>
        </w:rPr>
        <w:t>&lt;/h1&gt;</w:t>
      </w:r>
    </w:p>
    <w:p w14:paraId="73770FE3" w14:textId="6C364434" w:rsidR="00291DB3" w:rsidRDefault="007B48DD" w:rsidP="006C0DE5">
      <w:pPr>
        <w:pStyle w:val="b1aff"/>
      </w:pPr>
      <w:r w:rsidRPr="00211DAE">
        <w:t>Lagre filen. Gå tilbake til nettleseren</w:t>
      </w:r>
      <w:r w:rsidR="00E47D99">
        <w:t>,</w:t>
      </w:r>
      <w:r w:rsidRPr="00211DAE">
        <w:t xml:space="preserve"> og klikk F5 for å lese inn filen på nytt. </w:t>
      </w:r>
      <w:r>
        <w:t>Hos meg ser det da slik ut:</w:t>
      </w:r>
    </w:p>
    <w:p w14:paraId="4F678F4D" w14:textId="6CE7ECAE" w:rsidR="00004B1A" w:rsidRDefault="00004B1A" w:rsidP="00004B1A">
      <w:pPr>
        <w:pStyle w:val="komm1aff"/>
      </w:pPr>
      <w:r>
        <w:t xml:space="preserve">[[figur </w:t>
      </w:r>
      <w:r>
        <w:fldChar w:fldCharType="begin"/>
      </w:r>
      <w:r>
        <w:instrText xml:space="preserve"> seq fig </w:instrText>
      </w:r>
      <w:r>
        <w:fldChar w:fldCharType="separate"/>
      </w:r>
      <w:r>
        <w:rPr>
          <w:noProof/>
        </w:rPr>
        <w:t>5</w:t>
      </w:r>
      <w:r>
        <w:fldChar w:fldCharType="end"/>
      </w:r>
      <w:r>
        <w:t>]]</w:t>
      </w:r>
    </w:p>
    <w:p w14:paraId="186FC97F" w14:textId="34D59C6E" w:rsidR="00807DD0" w:rsidRPr="00807DD0" w:rsidRDefault="00807DD0" w:rsidP="004519AD">
      <w:pPr>
        <w:pStyle w:val="komm1af"/>
      </w:pPr>
      <w:r>
        <w:rPr>
          <w:noProof/>
          <w:lang w:eastAsia="nb-NO"/>
        </w:rPr>
        <w:drawing>
          <wp:inline distT="0" distB="0" distL="0" distR="0" wp14:anchorId="45D6BF1D" wp14:editId="057D5940">
            <wp:extent cx="5972175" cy="1104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1104900"/>
                    </a:xfrm>
                    <a:prstGeom prst="rect">
                      <a:avLst/>
                    </a:prstGeom>
                    <a:noFill/>
                    <a:ln>
                      <a:noFill/>
                    </a:ln>
                  </pic:spPr>
                </pic:pic>
              </a:graphicData>
            </a:graphic>
          </wp:inline>
        </w:drawing>
      </w:r>
    </w:p>
    <w:p w14:paraId="39A96C5B" w14:textId="5CAF47FF" w:rsidR="00291DB3" w:rsidRDefault="00291DB3" w:rsidP="00083F79">
      <w:pPr>
        <w:pStyle w:val="fig1aff"/>
      </w:pPr>
    </w:p>
    <w:p w14:paraId="33AEA052" w14:textId="291179DF" w:rsidR="00291DB3" w:rsidRPr="002D30DC" w:rsidRDefault="00117B69" w:rsidP="00531E8C">
      <w:pPr>
        <w:pStyle w:val="eks1aff"/>
        <w:rPr>
          <w:rFonts w:ascii="Consolas" w:hAnsi="Consolas"/>
          <w:lang w:val="nb-NO"/>
        </w:rPr>
      </w:pPr>
      <w:r w:rsidRPr="00117B69">
        <w:rPr>
          <w:rStyle w:val="LS2Doctype"/>
          <w:lang w:val="nb-NO"/>
        </w:rPr>
        <w:t>&lt;!DOCTYPE html&gt;</w:t>
      </w:r>
      <w:r w:rsidR="007B48DD" w:rsidRPr="002D30DC">
        <w:rPr>
          <w:rFonts w:ascii="Consolas" w:hAnsi="Consolas"/>
          <w:lang w:val="nb-NO"/>
        </w:rPr>
        <w:br/>
      </w:r>
      <w:r w:rsidR="007B48DD" w:rsidRPr="00211DAE">
        <w:rPr>
          <w:rStyle w:val="LS2Tag"/>
          <w:lang w:val="nb-NO"/>
        </w:rPr>
        <w:t>&lt;html&gt;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t xml:space="preserve">    </w:t>
      </w:r>
      <w:r w:rsidR="007B48DD" w:rsidRPr="00211DAE">
        <w:rPr>
          <w:rStyle w:val="LS2Tag"/>
          <w:lang w:val="nb-NO"/>
        </w:rPr>
        <w:t>&lt;title&gt;</w:t>
      </w:r>
      <w:r w:rsidR="007B48DD" w:rsidRPr="002D30DC">
        <w:rPr>
          <w:rFonts w:ascii="Consolas" w:hAnsi="Consolas"/>
          <w:lang w:val="nb-NO"/>
        </w:rPr>
        <w:t>Arkfaneoverskrift</w:t>
      </w:r>
      <w:r w:rsidR="007B48DD" w:rsidRPr="00211DAE">
        <w:rPr>
          <w:rStyle w:val="LS2Tag"/>
          <w:lang w:val="nb-NO"/>
        </w:rPr>
        <w:t>&lt;/title&gt;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t xml:space="preserve">    </w:t>
      </w:r>
      <w:r w:rsidR="007B48DD" w:rsidRPr="00211DAE">
        <w:rPr>
          <w:rStyle w:val="LS2Tag"/>
          <w:lang w:val="nb-NO"/>
        </w:rPr>
        <w:t>&lt;h1&gt;</w:t>
      </w:r>
      <w:r w:rsidR="007B48DD" w:rsidRPr="002D30DC">
        <w:rPr>
          <w:rFonts w:ascii="Consolas" w:hAnsi="Consolas"/>
          <w:lang w:val="nb-NO"/>
        </w:rPr>
        <w:t>Overskriften</w:t>
      </w:r>
      <w:r w:rsidR="007B48DD" w:rsidRPr="00211DAE">
        <w:rPr>
          <w:rStyle w:val="LS2Tag"/>
          <w:lang w:val="nb-NO"/>
        </w:rPr>
        <w:t>&lt;/h1&gt;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t>Dette er et avsnitt.</w:t>
      </w:r>
      <w:r w:rsidR="007B48DD" w:rsidRPr="00211DAE">
        <w:rPr>
          <w:rStyle w:val="LS2Tag"/>
          <w:lang w:val="nb-NO"/>
        </w:rPr>
        <w:t>&lt;/p&gt;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t>Dette er et avsnitt.</w:t>
      </w:r>
      <w:r w:rsidR="007B48DD" w:rsidRPr="00211DAE">
        <w:rPr>
          <w:rStyle w:val="LS2Tag"/>
          <w:lang w:val="nb-NO"/>
        </w:rPr>
        <w:t>&lt;/p&gt;</w:t>
      </w:r>
      <w:r w:rsidR="007B48DD" w:rsidRPr="002D30DC">
        <w:rPr>
          <w:rFonts w:ascii="Consolas" w:hAnsi="Consolas"/>
          <w:lang w:val="nb-NO"/>
        </w:rPr>
        <w:br/>
      </w:r>
      <w:r w:rsidR="007B48DD" w:rsidRPr="00211DAE">
        <w:rPr>
          <w:rStyle w:val="LS2Tag"/>
          <w:lang w:val="nb-NO"/>
        </w:rPr>
        <w:lastRenderedPageBreak/>
        <w:t>&lt;/body&gt;</w:t>
      </w:r>
      <w:r w:rsidR="007B48DD" w:rsidRPr="002D30DC">
        <w:rPr>
          <w:rFonts w:ascii="Consolas" w:hAnsi="Consolas"/>
          <w:lang w:val="nb-NO"/>
        </w:rPr>
        <w:br/>
      </w:r>
      <w:r w:rsidR="007B48DD" w:rsidRPr="00211DAE">
        <w:rPr>
          <w:rStyle w:val="LS2Tag"/>
          <w:lang w:val="nb-NO"/>
        </w:rPr>
        <w:t>&lt;/html&gt;</w:t>
      </w:r>
    </w:p>
    <w:p w14:paraId="4D494BA5" w14:textId="05F5D14D" w:rsidR="00291DB3" w:rsidRPr="00211DAE" w:rsidRDefault="007B48DD" w:rsidP="006C0DE5">
      <w:pPr>
        <w:pStyle w:val="b1aff"/>
      </w:pPr>
      <w:r w:rsidRPr="00211DAE">
        <w:t>Du har nå skrevet din første HTML-</w:t>
      </w:r>
      <w:r w:rsidRPr="006C1416">
        <w:rPr>
          <w:highlight w:val="yellow"/>
          <w:rPrChange w:id="31" w:author="Terje Kolderup" w:date="2020-01-29T15:11:00Z">
            <w:rPr/>
          </w:rPrChange>
        </w:rPr>
        <w:t>tag</w:t>
      </w:r>
      <w:r w:rsidR="00CE0C3F" w:rsidRPr="006C1416">
        <w:rPr>
          <w:highlight w:val="yellow"/>
          <w:rPrChange w:id="32" w:author="Terje Kolderup" w:date="2020-01-29T15:11:00Z">
            <w:rPr/>
          </w:rPrChange>
        </w:rPr>
        <w:t>g</w:t>
      </w:r>
      <w:r w:rsidRPr="00211DAE">
        <w:t>! Prøv selv tag</w:t>
      </w:r>
      <w:r w:rsidR="00C84EDC">
        <w:t>g</w:t>
      </w:r>
      <w:r w:rsidRPr="00211DAE">
        <w:t xml:space="preserve">ene p, i og b. De står for </w:t>
      </w:r>
      <w:r w:rsidRPr="00680ECF">
        <w:rPr>
          <w:rStyle w:val="LS2Kursiv"/>
        </w:rPr>
        <w:t>paragraph</w:t>
      </w:r>
      <w:r w:rsidRPr="00211DAE">
        <w:t xml:space="preserve"> (avsnitt), </w:t>
      </w:r>
      <w:r w:rsidRPr="00680ECF">
        <w:rPr>
          <w:rStyle w:val="LS2Kursiv"/>
        </w:rPr>
        <w:t>bold</w:t>
      </w:r>
      <w:r w:rsidR="006C0DE5" w:rsidRPr="006C0DE5">
        <w:t xml:space="preserve"> </w:t>
      </w:r>
      <w:r w:rsidRPr="00211DAE">
        <w:t xml:space="preserve">(fet skrift) og </w:t>
      </w:r>
      <w:r w:rsidRPr="00680ECF">
        <w:rPr>
          <w:rStyle w:val="LS2Kursiv"/>
        </w:rPr>
        <w:t>italic</w:t>
      </w:r>
      <w:r w:rsidRPr="00211DAE">
        <w:t xml:space="preserve"> (kursiv).</w:t>
      </w:r>
    </w:p>
    <w:p w14:paraId="0FE7DB53" w14:textId="2BD84064" w:rsidR="00291DB3" w:rsidRPr="00211DAE" w:rsidRDefault="007B48DD" w:rsidP="00374B1F">
      <w:pPr>
        <w:pStyle w:val="m1tt"/>
      </w:pPr>
      <w:bookmarkStart w:id="33" w:name="vinlotterix---prototyping-1---kun-html"/>
      <w:bookmarkStart w:id="34" w:name="_Toc29047833"/>
      <w:r w:rsidRPr="00211DAE">
        <w:t>Vinlotterix</w:t>
      </w:r>
      <w:r w:rsidR="007968F3">
        <w:t xml:space="preserve"> – </w:t>
      </w:r>
      <w:r w:rsidR="00910CA0">
        <w:t>Prototypebygging</w:t>
      </w:r>
      <w:r w:rsidRPr="00211DAE">
        <w:t xml:space="preserve"> 1</w:t>
      </w:r>
      <w:r w:rsidR="007968F3">
        <w:t xml:space="preserve"> –</w:t>
      </w:r>
      <w:r w:rsidR="000729EE">
        <w:t xml:space="preserve"> bare </w:t>
      </w:r>
      <w:r w:rsidRPr="00211DAE">
        <w:t>HTML</w:t>
      </w:r>
      <w:bookmarkEnd w:id="33"/>
      <w:bookmarkEnd w:id="34"/>
    </w:p>
    <w:p w14:paraId="4CD5C596" w14:textId="5FFDA574" w:rsidR="00291DB3" w:rsidRPr="00211DAE" w:rsidRDefault="007B48DD" w:rsidP="00C628A3">
      <w:pPr>
        <w:pStyle w:val="b1af-f"/>
      </w:pPr>
      <w:r w:rsidRPr="00211DAE">
        <w:t>Vi skal følge e</w:t>
      </w:r>
      <w:r w:rsidR="00E246B2">
        <w:t>n</w:t>
      </w:r>
      <w:r w:rsidRPr="00211DAE">
        <w:t xml:space="preserve"> case gjennom hele denne boken. Først skal vi lage en prototype, og deretter skal vi videreutvikle denne til en funksjonell applikasjon. Vi trenger et relativt enkelt oppdrag, som likevel inneholder nok kompleksitet.</w:t>
      </w:r>
    </w:p>
    <w:p w14:paraId="4009DB71" w14:textId="743C3A4D" w:rsidR="00291DB3" w:rsidRPr="00211DAE" w:rsidRDefault="007B48DD" w:rsidP="00B179A8">
      <w:pPr>
        <w:pStyle w:val="b1af"/>
      </w:pPr>
      <w:r w:rsidRPr="00211DAE">
        <w:t>Mange bedrifter har noe de kaller vinlotteri. Gjennom arbeidsuken kjøper alle lodd. Torsdag etter jobb samler ukens ansvarlige alle pengene og drar på vinmonopolet</w:t>
      </w:r>
      <w:r w:rsidR="007968F3">
        <w:t xml:space="preserve"> </w:t>
      </w:r>
      <w:r w:rsidRPr="00211DAE">
        <w:t>og kjøper inn vin. På fredagen gjøres det en trekning for hver flaske. Vi skal lage en applikasjon som kan trekke vinnerne</w:t>
      </w:r>
      <w:r w:rsidR="00E246B2">
        <w:t>,</w:t>
      </w:r>
      <w:r w:rsidR="007968F3">
        <w:t xml:space="preserve"> </w:t>
      </w:r>
      <w:r w:rsidRPr="00211DAE">
        <w:t>og den skal hete Vinlotterix.</w:t>
      </w:r>
    </w:p>
    <w:p w14:paraId="5534509F" w14:textId="590E429C" w:rsidR="00291DB3" w:rsidRDefault="007B48DD" w:rsidP="009435E0">
      <w:pPr>
        <w:pStyle w:val="b1af"/>
      </w:pPr>
      <w:r w:rsidRPr="00211DAE">
        <w:t xml:space="preserve">Første skritt er å </w:t>
      </w:r>
      <w:ins w:id="35" w:author="Terje Kolderup" w:date="2020-01-29T15:11:00Z">
        <w:r w:rsidR="006C1416">
          <w:t xml:space="preserve">lage </w:t>
        </w:r>
      </w:ins>
      <w:r w:rsidRPr="00211DAE">
        <w:t xml:space="preserve">prototype på papir. Tegn opp skjermbildene helt konkret. </w:t>
      </w:r>
      <w:r>
        <w:t>Her er mitt første utkast:</w:t>
      </w:r>
    </w:p>
    <w:p w14:paraId="5FECC9AC" w14:textId="67F4DC57" w:rsidR="00004B1A" w:rsidRDefault="00004B1A" w:rsidP="00004B1A">
      <w:pPr>
        <w:pStyle w:val="komm1aff"/>
      </w:pPr>
      <w:r>
        <w:t xml:space="preserve">[[figur </w:t>
      </w:r>
      <w:r>
        <w:fldChar w:fldCharType="begin"/>
      </w:r>
      <w:r>
        <w:instrText xml:space="preserve"> seq fig </w:instrText>
      </w:r>
      <w:r>
        <w:fldChar w:fldCharType="separate"/>
      </w:r>
      <w:r>
        <w:rPr>
          <w:noProof/>
        </w:rPr>
        <w:t>6</w:t>
      </w:r>
      <w:r>
        <w:fldChar w:fldCharType="end"/>
      </w:r>
      <w:r>
        <w:t>]]</w:t>
      </w:r>
    </w:p>
    <w:p w14:paraId="5305C40B" w14:textId="77777777" w:rsidR="00291DB3" w:rsidRDefault="007B48DD" w:rsidP="00083F79">
      <w:pPr>
        <w:pStyle w:val="fig1aff"/>
      </w:pPr>
      <w:r>
        <w:rPr>
          <w:noProof/>
          <w:lang w:eastAsia="nb-NO"/>
        </w:rPr>
        <w:drawing>
          <wp:inline distT="0" distB="0" distL="0" distR="0" wp14:anchorId="5955A961" wp14:editId="464FDF01">
            <wp:extent cx="5334000" cy="169060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Vinlotterix.png"/>
                    <pic:cNvPicPr>
                      <a:picLocks noChangeAspect="1" noChangeArrowheads="1"/>
                    </pic:cNvPicPr>
                  </pic:nvPicPr>
                  <pic:blipFill>
                    <a:blip r:embed="rId16"/>
                    <a:stretch>
                      <a:fillRect/>
                    </a:stretch>
                  </pic:blipFill>
                  <pic:spPr bwMode="auto">
                    <a:xfrm>
                      <a:off x="0" y="0"/>
                      <a:ext cx="5334000" cy="1690606"/>
                    </a:xfrm>
                    <a:prstGeom prst="rect">
                      <a:avLst/>
                    </a:prstGeom>
                    <a:noFill/>
                    <a:ln w="9525">
                      <a:noFill/>
                      <a:headEnd/>
                      <a:tailEnd/>
                    </a:ln>
                  </pic:spPr>
                </pic:pic>
              </a:graphicData>
            </a:graphic>
          </wp:inline>
        </w:drawing>
      </w:r>
    </w:p>
    <w:p w14:paraId="1F3EC37F" w14:textId="10B5262D" w:rsidR="00291DB3" w:rsidRPr="00211DAE" w:rsidRDefault="007B48DD" w:rsidP="00083F79">
      <w:pPr>
        <w:pStyle w:val="b1aff"/>
      </w:pPr>
      <w:r w:rsidRPr="00211DAE">
        <w:t xml:space="preserve">Så kan vi bruke HTML til å lage en såkalt </w:t>
      </w:r>
      <w:r w:rsidRPr="00680ECF">
        <w:rPr>
          <w:rStyle w:val="LS2Kursiv"/>
        </w:rPr>
        <w:t xml:space="preserve">statisk </w:t>
      </w:r>
      <w:r w:rsidRPr="006C1416">
        <w:rPr>
          <w:rStyle w:val="LS2Kursiv"/>
          <w:highlight w:val="yellow"/>
          <w:rPrChange w:id="36" w:author="Terje Kolderup" w:date="2020-01-29T15:12:00Z">
            <w:rPr>
              <w:rStyle w:val="LS2Kursiv"/>
            </w:rPr>
          </w:rPrChange>
        </w:rPr>
        <w:t>prototype</w:t>
      </w:r>
      <w:r w:rsidRPr="00211DAE">
        <w:t>. Det er altså fortsatt</w:t>
      </w:r>
      <w:r w:rsidR="000729EE">
        <w:t xml:space="preserve"> bare </w:t>
      </w:r>
      <w:r w:rsidRPr="00211DAE">
        <w:t>en tegning, men vi bruker HTML istedenfor blyant.</w:t>
      </w:r>
    </w:p>
    <w:p w14:paraId="351A166B" w14:textId="55A7914A" w:rsidR="00004B1A" w:rsidRDefault="00004B1A" w:rsidP="00004B1A">
      <w:pPr>
        <w:pStyle w:val="komm1aff"/>
      </w:pPr>
      <w:r>
        <w:t xml:space="preserve">[[figur </w:t>
      </w:r>
      <w:r>
        <w:fldChar w:fldCharType="begin"/>
      </w:r>
      <w:r>
        <w:instrText xml:space="preserve"> seq fig </w:instrText>
      </w:r>
      <w:r>
        <w:fldChar w:fldCharType="separate"/>
      </w:r>
      <w:r>
        <w:rPr>
          <w:noProof/>
        </w:rPr>
        <w:t>7</w:t>
      </w:r>
      <w:r>
        <w:fldChar w:fldCharType="end"/>
      </w:r>
      <w:r>
        <w:t>]]</w:t>
      </w:r>
    </w:p>
    <w:p w14:paraId="45DEAF63" w14:textId="77777777" w:rsidR="00211DAE" w:rsidRDefault="00211DAE" w:rsidP="00083F79">
      <w:pPr>
        <w:pStyle w:val="fig1aff"/>
      </w:pPr>
      <w:r>
        <w:rPr>
          <w:noProof/>
          <w:lang w:eastAsia="nb-NO"/>
        </w:rPr>
        <w:drawing>
          <wp:inline distT="0" distB="0" distL="0" distR="0" wp14:anchorId="012B115E" wp14:editId="6C45FB1E">
            <wp:extent cx="5934075" cy="1962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14:paraId="0AFB310D" w14:textId="77777777" w:rsidR="00291DB3" w:rsidRPr="00211DAE" w:rsidRDefault="007B48DD" w:rsidP="00083F79">
      <w:pPr>
        <w:pStyle w:val="b1aff"/>
      </w:pPr>
      <w:r w:rsidRPr="00211DAE">
        <w:lastRenderedPageBreak/>
        <w:t>Her kom jeg på at det kan være lurt å kunne ta bort en person helt også. Derfor er det med et kryss i en firkant etter hvert navn.</w:t>
      </w:r>
    </w:p>
    <w:p w14:paraId="61956928" w14:textId="77777777" w:rsidR="00291DB3" w:rsidRPr="00211DAE" w:rsidRDefault="007B48DD" w:rsidP="00B179A8">
      <w:pPr>
        <w:pStyle w:val="b1af"/>
      </w:pPr>
      <w:r w:rsidRPr="00211DAE">
        <w:t>HTML-koden ser slik ut for skjermbilde 1:</w:t>
      </w:r>
    </w:p>
    <w:p w14:paraId="3BF00E88" w14:textId="2AB7053B" w:rsidR="00291DB3" w:rsidRPr="002D30DC" w:rsidRDefault="007B48DD" w:rsidP="006C0DE5">
      <w:pPr>
        <w:pStyle w:val="eks1aff"/>
        <w:rPr>
          <w:rFonts w:ascii="Consolas" w:hAnsi="Consolas"/>
          <w:lang w:val="nb-NO"/>
        </w:rPr>
      </w:pPr>
      <w:r w:rsidRPr="00211DAE">
        <w:rPr>
          <w:rFonts w:ascii="Segoe UI Symbol" w:hAnsi="Segoe UI Symbol" w:cs="Segoe UI Symbol"/>
          <w:lang w:val="nb-NO"/>
        </w:rPr>
        <w:t>☰</w:t>
      </w:r>
      <w:r w:rsidRPr="002D30DC">
        <w:rPr>
          <w:rFonts w:ascii="Consolas" w:hAnsi="Consolas"/>
          <w:lang w:val="nb-NO"/>
        </w:rPr>
        <w:t xml:space="preserve"> Vinlotterix</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Tag"/>
          <w:lang w:val="nb-NO"/>
        </w:rPr>
        <w:t>/&gt;</w:t>
      </w:r>
      <w:r w:rsidRPr="002D30DC">
        <w:rPr>
          <w:rFonts w:ascii="Consolas" w:hAnsi="Consolas"/>
          <w:lang w:val="nb-NO"/>
        </w:rPr>
        <w:t xml:space="preserve"> Personer + </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Per </w:t>
      </w:r>
      <w:r w:rsidR="00F14535" w:rsidRPr="00F14535">
        <w:rPr>
          <w:rStyle w:val="LS2CharRef"/>
          <w:lang w:val="nb-NO"/>
        </w:rPr>
        <w:t>&amp;nbsp;</w:t>
      </w:r>
      <w:r w:rsidRPr="00F72691">
        <w:rPr>
          <w:rStyle w:val="LS2CharRef"/>
          <w:lang w:val="nb-NO"/>
        </w:rPr>
        <w:t>&amp;nbsp;&amp;nbsp;&amp;nbsp;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Pål </w:t>
      </w:r>
      <w:r w:rsidRPr="00F72691">
        <w:rPr>
          <w:rStyle w:val="LS2CharRef"/>
          <w:lang w:val="nb-NO"/>
        </w:rPr>
        <w:t>&amp;nbsp;&amp;nbsp;&amp;nbsp;&amp;nbsp;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Tag"/>
          <w:lang w:val="nb-NO"/>
        </w:rPr>
        <w:t>/&gt;</w:t>
      </w:r>
      <w:r w:rsidRPr="002D30DC">
        <w:rPr>
          <w:rFonts w:ascii="Consolas" w:hAnsi="Consolas"/>
          <w:lang w:val="nb-NO"/>
        </w:rPr>
        <w:t xml:space="preserve"> Espen </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Ole </w:t>
      </w:r>
      <w:r w:rsidRPr="00F72691">
        <w:rPr>
          <w:rStyle w:val="LS2CharRef"/>
          <w:lang w:val="nb-NO"/>
        </w:rPr>
        <w:t>&amp;nbsp;&amp;nbsp;&amp;nbsp;&amp;nbsp;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&lt;button&gt;</w:t>
      </w:r>
      <w:r w:rsidRPr="002D30DC">
        <w:rPr>
          <w:rFonts w:ascii="Consolas" w:hAnsi="Consolas"/>
          <w:lang w:val="nb-NO"/>
        </w:rPr>
        <w:t>Trekk!</w:t>
      </w:r>
      <w:r w:rsidRPr="00211DAE">
        <w:rPr>
          <w:rStyle w:val="LS2Tag"/>
          <w:lang w:val="nb-NO"/>
        </w:rPr>
        <w:t>&lt;/button&gt;</w:t>
      </w:r>
      <w:r w:rsidRPr="002D30DC">
        <w:rPr>
          <w:rFonts w:ascii="Consolas" w:hAnsi="Consolas"/>
          <w:lang w:val="nb-NO"/>
        </w:rP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size=</w:t>
      </w:r>
      <w:r w:rsidRPr="00211DAE">
        <w:rPr>
          <w:rStyle w:val="LS2String"/>
          <w:lang w:val="nb-NO"/>
        </w:rPr>
        <w:t>"1"</w:t>
      </w:r>
      <w:r w:rsidRPr="00211DAE">
        <w:rPr>
          <w:rStyle w:val="LS2Attribute"/>
          <w:lang w:val="nb-NO"/>
        </w:rPr>
        <w:t xml:space="preserve"> value=</w:t>
      </w:r>
      <w:r w:rsidRPr="00211DAE">
        <w:rPr>
          <w:rStyle w:val="LS2String"/>
          <w:lang w:val="nb-NO"/>
        </w:rPr>
        <w:t>"1"</w:t>
      </w:r>
      <w:r w:rsidRPr="00211DAE">
        <w:rPr>
          <w:rStyle w:val="LS2Tag"/>
          <w:lang w:val="nb-NO"/>
        </w:rPr>
        <w:t>/&gt;</w:t>
      </w:r>
      <w:r w:rsidRPr="002D30DC">
        <w:rPr>
          <w:rFonts w:ascii="Consolas" w:hAnsi="Consolas"/>
          <w:lang w:val="nb-NO"/>
        </w:rPr>
        <w:br/>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r>
      <w:r w:rsidRPr="00211DAE">
        <w:rPr>
          <w:rStyle w:val="LS2Tag"/>
          <w:lang w:val="nb-NO"/>
        </w:rPr>
        <w:t>&lt;button&gt;</w:t>
      </w:r>
      <w:r w:rsidRPr="002D30DC">
        <w:rPr>
          <w:rFonts w:ascii="Consolas" w:hAnsi="Consolas"/>
          <w:lang w:val="nb-NO"/>
        </w:rPr>
        <w:t>▼</w:t>
      </w:r>
      <w:r w:rsidRPr="00211DAE">
        <w:rPr>
          <w:rStyle w:val="LS2Tag"/>
          <w:lang w:val="nb-NO"/>
        </w:rPr>
        <w:t>&lt;/button&gt;</w:t>
      </w:r>
    </w:p>
    <w:p w14:paraId="036A3992" w14:textId="448CC76D" w:rsidR="00291DB3" w:rsidRPr="00211DAE" w:rsidRDefault="007B48DD" w:rsidP="006C0DE5">
      <w:pPr>
        <w:pStyle w:val="b1aff"/>
      </w:pPr>
      <w:r w:rsidRPr="00211DAE">
        <w:t>Merk at det her brukes en del spesialtegn. Søk etter</w:t>
      </w:r>
      <w:r w:rsidR="00741CE8">
        <w:t xml:space="preserve"> </w:t>
      </w:r>
      <w:r w:rsidR="00741CE8" w:rsidRPr="008130AD">
        <w:t>«</w:t>
      </w:r>
      <w:r w:rsidRPr="00211DAE">
        <w:t>unicode symbols</w:t>
      </w:r>
      <w:r w:rsidR="00741CE8">
        <w:t xml:space="preserve">» </w:t>
      </w:r>
      <w:r w:rsidRPr="00211DAE">
        <w:t>på Google, og du vil få opp hvilke tegn som finnes.</w:t>
      </w:r>
    </w:p>
    <w:p w14:paraId="1D2F586E" w14:textId="5F5277FE" w:rsidR="00770375" w:rsidRDefault="004B72D6" w:rsidP="00B179A8">
      <w:pPr>
        <w:pStyle w:val="b1af"/>
      </w:pPr>
      <w:r>
        <w:t>Man</w:t>
      </w:r>
      <w:r w:rsidRPr="00211DAE">
        <w:t xml:space="preserve"> </w:t>
      </w:r>
      <w:r w:rsidR="007B48DD" w:rsidRPr="00211DAE">
        <w:t>bruke</w:t>
      </w:r>
      <w:r>
        <w:t>r</w:t>
      </w:r>
      <w:r w:rsidR="007B48DD" w:rsidRPr="00211DAE">
        <w:t xml:space="preserve"> en </w:t>
      </w:r>
      <w:r w:rsidR="00E246B2">
        <w:t>HTML</w:t>
      </w:r>
      <w:r w:rsidR="007B48DD" w:rsidRPr="00211DAE">
        <w:t>-tabell</w:t>
      </w:r>
      <w:r w:rsidR="000729EE">
        <w:t xml:space="preserve"> bare </w:t>
      </w:r>
      <w:r w:rsidR="007B48DD" w:rsidRPr="00211DAE">
        <w:t>for å få en ramme rundt.</w:t>
      </w:r>
    </w:p>
    <w:p w14:paraId="3C6024E4" w14:textId="298537DE" w:rsidR="00770375" w:rsidRDefault="007B48DD" w:rsidP="00B179A8">
      <w:pPr>
        <w:pStyle w:val="b1af"/>
      </w:pPr>
      <w:r w:rsidRPr="00A206E4">
        <w:rPr>
          <w:rStyle w:val="LS2Kursiv"/>
        </w:rPr>
        <w:t>Non-break-space</w:t>
      </w:r>
      <w:r w:rsidRPr="00211DAE">
        <w:t xml:space="preserve"> eller </w:t>
      </w:r>
      <w:r w:rsidRPr="004B1963">
        <w:rPr>
          <w:rStyle w:val="LS2CodeBodytext"/>
        </w:rPr>
        <w:t>&amp;nbsp;</w:t>
      </w:r>
      <w:r w:rsidRPr="00211DAE">
        <w:t xml:space="preserve"> er et</w:t>
      </w:r>
      <w:r w:rsidR="00741CE8">
        <w:t xml:space="preserve"> </w:t>
      </w:r>
      <w:r w:rsidR="00741CE8" w:rsidRPr="008130AD">
        <w:t>«</w:t>
      </w:r>
      <w:r w:rsidRPr="00211DAE">
        <w:t>hardt</w:t>
      </w:r>
      <w:r w:rsidR="00741CE8">
        <w:t xml:space="preserve">» </w:t>
      </w:r>
      <w:r w:rsidRPr="00211DAE">
        <w:t>mellomrom, det vil si et som fyller plass uansett. Det er en primitiv måte å høyrejustere noe på</w:t>
      </w:r>
      <w:r w:rsidR="00770375">
        <w:t>. I neste kapittel skal vi lære bedre teknikker for rammer og justeringer, men med</w:t>
      </w:r>
      <w:r w:rsidR="000729EE">
        <w:t xml:space="preserve"> bare </w:t>
      </w:r>
      <w:r w:rsidR="00770375">
        <w:t>HTML er dette det beste vi har.</w:t>
      </w:r>
    </w:p>
    <w:p w14:paraId="4F7409C1" w14:textId="76BD16B6" w:rsidR="00291DB3" w:rsidRPr="00211DAE" w:rsidRDefault="00770375" w:rsidP="009435E0">
      <w:pPr>
        <w:pStyle w:val="b1af"/>
      </w:pPr>
      <w:r>
        <w:t>H</w:t>
      </w:r>
      <w:r w:rsidR="007B48DD" w:rsidRPr="00211DAE">
        <w:t xml:space="preserve">er er </w:t>
      </w:r>
      <w:r w:rsidR="004A630C">
        <w:t>HTML</w:t>
      </w:r>
      <w:r w:rsidR="007B48DD" w:rsidRPr="00211DAE">
        <w:t>-koden for skjermbilde 2:</w:t>
      </w:r>
    </w:p>
    <w:p w14:paraId="31A72388" w14:textId="77777777" w:rsidR="00291DB3" w:rsidRPr="002D30DC" w:rsidRDefault="007B48DD" w:rsidP="006C0DE5">
      <w:pPr>
        <w:pStyle w:val="eks1aff"/>
        <w:rPr>
          <w:rFonts w:ascii="Consolas" w:hAnsi="Consolas"/>
          <w:lang w:val="nb-NO"/>
        </w:rPr>
      </w:pPr>
      <w:r w:rsidRPr="00211DAE">
        <w:rPr>
          <w:rFonts w:ascii="Segoe UI Symbol" w:hAnsi="Segoe UI Symbol" w:cs="Segoe UI Symbol"/>
          <w:lang w:val="nb-NO"/>
        </w:rPr>
        <w:t>☰</w:t>
      </w:r>
      <w:r w:rsidRPr="002D30DC">
        <w:rPr>
          <w:rFonts w:ascii="Consolas" w:hAnsi="Consolas"/>
          <w:lang w:val="nb-NO"/>
        </w:rPr>
        <w:t xml:space="preserve"> Vinlotterix</w:t>
      </w:r>
      <w:r w:rsidRPr="00211DAE">
        <w:rPr>
          <w:rStyle w:val="LS2Tag"/>
          <w:lang w:val="nb-NO"/>
        </w:rPr>
        <w:t>&lt;br/&gt;</w:t>
      </w:r>
      <w:r w:rsidRPr="002D30DC">
        <w:rPr>
          <w:rFonts w:ascii="Consolas" w:hAnsi="Consolas"/>
          <w:lang w:val="nb-NO"/>
        </w:rPr>
        <w:br/>
      </w:r>
      <w:r w:rsidRPr="00211DAE">
        <w:rPr>
          <w:rStyle w:val="LS2Tag"/>
          <w:lang w:val="nb-NO"/>
        </w:rPr>
        <w:t>&lt;small&gt;</w:t>
      </w:r>
      <w:r w:rsidRPr="002D30DC">
        <w:rPr>
          <w:rFonts w:ascii="Consolas" w:hAnsi="Consolas"/>
          <w:lang w:val="nb-NO"/>
        </w:rPr>
        <w:t>onsdag 17.10.18</w:t>
      </w:r>
      <w:r w:rsidRPr="00211DAE">
        <w:rPr>
          <w:rStyle w:val="LS2Tag"/>
          <w:lang w:val="nb-NO"/>
        </w:rPr>
        <w:t>&lt;/small&gt;&lt;br/&gt;</w:t>
      </w:r>
      <w:r w:rsidRPr="002D30DC">
        <w:rPr>
          <w:rFonts w:ascii="Consolas" w:hAnsi="Consolas"/>
          <w:lang w:val="nb-NO"/>
        </w:rPr>
        <w:br/>
      </w:r>
      <w:r w:rsidRPr="00211DAE">
        <w:rPr>
          <w:rStyle w:val="LS2Tag"/>
          <w:lang w:val="nb-NO"/>
        </w:rPr>
        <w:t>&lt;b&gt;</w:t>
      </w:r>
      <w:r w:rsidRPr="002D30DC">
        <w:rPr>
          <w:rFonts w:ascii="Consolas" w:hAnsi="Consolas"/>
          <w:lang w:val="nb-NO"/>
        </w:rPr>
        <w:t>Vinneren er Ole!</w:t>
      </w:r>
      <w:r w:rsidRPr="00211DAE">
        <w:rPr>
          <w:rStyle w:val="LS2Tag"/>
          <w:lang w:val="nb-NO"/>
        </w:rPr>
        <w:t>&lt;/b&gt;&lt;br/&gt;</w:t>
      </w:r>
      <w:r w:rsidRPr="002D30DC">
        <w:rPr>
          <w:rFonts w:ascii="Consolas" w:hAnsi="Consolas"/>
          <w:lang w:val="nb-NO"/>
        </w:rPr>
        <w:br/>
      </w:r>
      <w:r w:rsidRPr="00211DAE">
        <w:rPr>
          <w:rStyle w:val="LS2Tag"/>
          <w:lang w:val="nb-NO"/>
        </w:rPr>
        <w:t>&lt;small&gt;</w:t>
      </w:r>
      <w:r w:rsidRPr="002D30DC">
        <w:rPr>
          <w:rFonts w:ascii="Consolas" w:hAnsi="Consolas"/>
          <w:lang w:val="nb-NO"/>
        </w:rPr>
        <w:t>Trukket fra totalt 3 personer: Per, Pål og Ole</w:t>
      </w:r>
      <w:r w:rsidRPr="00211DAE">
        <w:rPr>
          <w:rStyle w:val="LS2Tag"/>
          <w:lang w:val="nb-NO"/>
        </w:rPr>
        <w:t>&lt;/small&gt;</w:t>
      </w:r>
    </w:p>
    <w:p w14:paraId="740AD9E4" w14:textId="77777777" w:rsidR="00291DB3" w:rsidRPr="00211DAE" w:rsidRDefault="007B48DD" w:rsidP="006C0DE5">
      <w:pPr>
        <w:pStyle w:val="b1aff"/>
      </w:pPr>
      <w:r w:rsidRPr="00211DAE">
        <w:t xml:space="preserve">Og </w:t>
      </w:r>
      <w:r w:rsidR="00770375">
        <w:t xml:space="preserve">her er </w:t>
      </w:r>
      <w:r w:rsidRPr="00211DAE">
        <w:t>skjermbilde 3:</w:t>
      </w:r>
    </w:p>
    <w:p w14:paraId="5F55F696" w14:textId="47CAAB69" w:rsidR="00291DB3" w:rsidRPr="002D30DC" w:rsidRDefault="007B48DD" w:rsidP="006C0DE5">
      <w:pPr>
        <w:pStyle w:val="eks1aff"/>
        <w:rPr>
          <w:rFonts w:ascii="Consolas" w:hAnsi="Consolas"/>
          <w:lang w:val="nb-NO"/>
        </w:rPr>
      </w:pPr>
      <w:r w:rsidRPr="00211DAE">
        <w:rPr>
          <w:rStyle w:val="LS2Tag"/>
          <w:lang w:val="nb-NO"/>
        </w:rPr>
        <w:t>&lt;table&gt;&lt;tr&gt;&lt;td&gt;</w:t>
      </w:r>
      <w:r w:rsidRPr="002D30DC">
        <w:rPr>
          <w:rFonts w:ascii="Consolas" w:hAnsi="Consolas"/>
          <w:lang w:val="nb-NO"/>
        </w:rPr>
        <w:br/>
      </w:r>
      <w:r w:rsidRPr="00211DAE">
        <w:rPr>
          <w:rStyle w:val="LS2Tag"/>
          <w:lang w:val="nb-NO"/>
        </w:rPr>
        <w:t>&lt;button&gt;</w:t>
      </w:r>
      <w:r w:rsidRPr="002D30DC">
        <w:rPr>
          <w:rFonts w:ascii="Consolas" w:hAnsi="Consolas"/>
          <w:lang w:val="nb-NO"/>
        </w:rPr>
        <w:t>Personer</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Vinnere</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Om</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Exit</w:t>
      </w:r>
      <w:r w:rsidRPr="00211DAE">
        <w:rPr>
          <w:rStyle w:val="LS2Tag"/>
          <w:lang w:val="nb-NO"/>
        </w:rPr>
        <w:t>&lt;/button&gt;&lt;br/&gt;</w:t>
      </w:r>
      <w:r w:rsidRPr="002D30DC">
        <w:rPr>
          <w:rFonts w:ascii="Consolas" w:hAnsi="Consolas"/>
          <w:lang w:val="nb-NO"/>
        </w:rPr>
        <w:br/>
      </w:r>
      <w:r w:rsidRPr="00211DAE">
        <w:rPr>
          <w:rStyle w:val="LS2Tag"/>
          <w:lang w:val="nb-NO"/>
        </w:rPr>
        <w:t>&lt;/td&gt;&lt;td&gt;</w:t>
      </w:r>
      <w:r w:rsidRPr="002D30DC">
        <w:rPr>
          <w:rFonts w:ascii="Consolas" w:hAnsi="Consolas"/>
          <w:lang w:val="nb-NO"/>
        </w:rPr>
        <w:br/>
      </w:r>
      <w:r w:rsidRPr="00211DAE">
        <w:rPr>
          <w:rFonts w:ascii="Segoe UI Symbol" w:hAnsi="Segoe UI Symbol" w:cs="Segoe UI Symbol"/>
          <w:lang w:val="nb-NO"/>
        </w:rPr>
        <w:t>☰</w:t>
      </w:r>
      <w:r w:rsidRPr="002D30DC">
        <w:rPr>
          <w:rFonts w:ascii="Consolas" w:hAnsi="Consolas"/>
          <w:lang w:val="nb-NO"/>
        </w:rPr>
        <w:t xml:space="preserve"> Vinlotte</w:t>
      </w:r>
      <w:r w:rsidR="009414C9" w:rsidRPr="002D30DC">
        <w:rPr>
          <w:rFonts w:ascii="Consolas" w:hAnsi="Consolas"/>
          <w:lang w:val="nb-NO"/>
        </w:rPr>
        <w:t>rix</w:t>
      </w:r>
      <w:r w:rsidRPr="00211DAE">
        <w:rPr>
          <w:rStyle w:val="LS2Tag"/>
          <w:lang w:val="nb-NO"/>
        </w:rPr>
        <w:t>&lt;br/&gt;</w:t>
      </w:r>
      <w:r w:rsidRPr="002D30DC">
        <w:rPr>
          <w:rFonts w:ascii="Consolas" w:hAnsi="Consolas"/>
          <w:lang w:val="nb-NO"/>
        </w:rPr>
        <w:br/>
      </w:r>
      <w:r w:rsidRPr="00211DAE">
        <w:rPr>
          <w:rStyle w:val="LS2Tag"/>
          <w:lang w:val="nb-NO"/>
        </w:rPr>
        <w:t>&lt;small&gt;</w:t>
      </w:r>
      <w:r w:rsidRPr="002D30DC">
        <w:rPr>
          <w:rFonts w:ascii="Consolas" w:hAnsi="Consolas"/>
          <w:lang w:val="nb-NO"/>
        </w:rPr>
        <w:t>onsdag 17.10</w:t>
      </w:r>
      <w:r w:rsidRPr="00211DAE">
        <w:rPr>
          <w:rStyle w:val="LS2Tag"/>
          <w:lang w:val="nb-NO"/>
        </w:rPr>
        <w:t>&lt;/small&gt;&lt;br/&gt;</w:t>
      </w:r>
      <w:r w:rsidRPr="002D30DC">
        <w:rPr>
          <w:rFonts w:ascii="Consolas" w:hAnsi="Consolas"/>
          <w:lang w:val="nb-NO"/>
        </w:rPr>
        <w:br/>
      </w:r>
      <w:r w:rsidRPr="00211DAE">
        <w:rPr>
          <w:rStyle w:val="LS2Tag"/>
          <w:lang w:val="nb-NO"/>
        </w:rPr>
        <w:t>&lt;b&gt;</w:t>
      </w:r>
      <w:r w:rsidRPr="002D30DC">
        <w:rPr>
          <w:rFonts w:ascii="Consolas" w:hAnsi="Consolas"/>
          <w:lang w:val="nb-NO"/>
        </w:rPr>
        <w:t xml:space="preserve">Vinneren </w:t>
      </w:r>
      <w:r w:rsidRPr="00211DAE">
        <w:rPr>
          <w:rStyle w:val="LS2Tag"/>
          <w:lang w:val="nb-NO"/>
        </w:rPr>
        <w:t>&lt;/b&gt;&lt;br/&gt;</w:t>
      </w:r>
      <w:r w:rsidRPr="002D30DC">
        <w:rPr>
          <w:rFonts w:ascii="Consolas" w:hAnsi="Consolas"/>
          <w:lang w:val="nb-NO"/>
        </w:rPr>
        <w:br/>
      </w:r>
      <w:r w:rsidRPr="00211DAE">
        <w:rPr>
          <w:rStyle w:val="LS2Tag"/>
          <w:lang w:val="nb-NO"/>
        </w:rPr>
        <w:t>&lt;small&gt;</w:t>
      </w:r>
      <w:r w:rsidRPr="002D30DC">
        <w:rPr>
          <w:rFonts w:ascii="Consolas" w:hAnsi="Consolas"/>
          <w:lang w:val="nb-NO"/>
        </w:rPr>
        <w:t xml:space="preserve">Trukket fra </w:t>
      </w:r>
      <w:r w:rsidRPr="00211DAE">
        <w:rPr>
          <w:rStyle w:val="LS2Tag"/>
          <w:lang w:val="nb-NO"/>
        </w:rPr>
        <w:t>&lt;/small&gt;</w:t>
      </w:r>
      <w:r w:rsidRPr="002D30DC">
        <w:rPr>
          <w:rFonts w:ascii="Consolas" w:hAnsi="Consolas"/>
          <w:lang w:val="nb-NO"/>
        </w:rPr>
        <w:br/>
      </w:r>
      <w:r w:rsidRPr="00211DAE">
        <w:rPr>
          <w:rStyle w:val="LS2Tag"/>
          <w:lang w:val="nb-NO"/>
        </w:rPr>
        <w:t>&lt;/td&gt;&lt;/tr&gt;&lt;/table&gt;</w:t>
      </w:r>
    </w:p>
    <w:p w14:paraId="15B33CCE" w14:textId="1B5CCE74" w:rsidR="00291DB3" w:rsidRPr="00211DAE" w:rsidRDefault="00956F84" w:rsidP="00374B1F">
      <w:pPr>
        <w:pStyle w:val="m1tt"/>
      </w:pPr>
      <w:r>
        <w:lastRenderedPageBreak/>
        <w:t>Koderedigeringsprogram</w:t>
      </w:r>
    </w:p>
    <w:p w14:paraId="18306C1A" w14:textId="77777777" w:rsidR="00291DB3" w:rsidRPr="00211DAE" w:rsidRDefault="007B48DD" w:rsidP="00C628A3">
      <w:pPr>
        <w:pStyle w:val="b1af-f"/>
      </w:pPr>
      <w:r w:rsidRPr="00211DAE">
        <w:t xml:space="preserve">I praksis er ikke Notisblokk et velegnet program til å redigere kode. Det finnes mange gode editorer som også er gratis. Bruk din egen favoritt, men et godt valg er </w:t>
      </w:r>
      <w:r w:rsidRPr="006C1416">
        <w:rPr>
          <w:highlight w:val="yellow"/>
          <w:rPrChange w:id="37" w:author="Terje Kolderup" w:date="2020-01-29T15:12:00Z">
            <w:rPr/>
          </w:rPrChange>
        </w:rPr>
        <w:t>Visual Studio Code</w:t>
      </w:r>
      <w:r w:rsidRPr="00211DAE">
        <w:t xml:space="preserve"> fra Microsoft. Du finner det på adressen </w:t>
      </w:r>
      <w:r w:rsidR="00B7466E" w:rsidRPr="00BA15F5">
        <w:t>code.visualstudio.com</w:t>
      </w:r>
      <w:r w:rsidR="00B7466E">
        <w:t>.</w:t>
      </w:r>
    </w:p>
    <w:p w14:paraId="14AFDCF1" w14:textId="04E39C66" w:rsidR="00291DB3" w:rsidRDefault="007B48DD" w:rsidP="00B179A8">
      <w:pPr>
        <w:pStyle w:val="b1af"/>
      </w:pPr>
      <w:r w:rsidRPr="00211DAE">
        <w:t xml:space="preserve">Husk å installere </w:t>
      </w:r>
      <w:r w:rsidRPr="006C1416">
        <w:rPr>
          <w:rStyle w:val="LS2Kursiv"/>
          <w:highlight w:val="yellow"/>
          <w:rPrChange w:id="38" w:author="Terje Kolderup" w:date="2020-01-29T15:13:00Z">
            <w:rPr>
              <w:rStyle w:val="LS2Kursiv"/>
            </w:rPr>
          </w:rPrChange>
        </w:rPr>
        <w:t>extensions</w:t>
      </w:r>
      <w:r w:rsidRPr="00211DAE">
        <w:t xml:space="preserve"> for HTML, CSS og </w:t>
      </w:r>
      <w:r w:rsidR="00A03F38">
        <w:t>JavaScript</w:t>
      </w:r>
      <w:r w:rsidRPr="00211DAE">
        <w:t xml:space="preserve">. De gir fargekoding som gjør det lettere å få oversikt og se sine egne feil. I tillegg gir de </w:t>
      </w:r>
      <w:r w:rsidRPr="006C1416">
        <w:rPr>
          <w:rStyle w:val="LS2Kursiv"/>
          <w:highlight w:val="yellow"/>
          <w:rPrChange w:id="39" w:author="Terje Kolderup" w:date="2020-01-29T15:13:00Z">
            <w:rPr>
              <w:rStyle w:val="LS2Kursiv"/>
            </w:rPr>
          </w:rPrChange>
        </w:rPr>
        <w:t>intellisense</w:t>
      </w:r>
      <w:r w:rsidRPr="00211DAE">
        <w:t>, hvilket vil si at det popper opp menyer med valgmulighete</w:t>
      </w:r>
      <w:r w:rsidR="00B7466E">
        <w:t xml:space="preserve">r </w:t>
      </w:r>
      <w:r w:rsidRPr="00211DAE">
        <w:t>etterhvert som du skriver.</w:t>
      </w:r>
    </w:p>
    <w:p w14:paraId="63720321" w14:textId="039621C8" w:rsidR="00956F84" w:rsidRPr="00211DAE" w:rsidRDefault="00956F84" w:rsidP="00B179A8">
      <w:pPr>
        <w:pStyle w:val="b1af"/>
      </w:pPr>
      <w:r>
        <w:t xml:space="preserve">Installer også </w:t>
      </w:r>
      <w:r w:rsidR="00A03F38">
        <w:t>JavaScript</w:t>
      </w:r>
      <w:r>
        <w:t xml:space="preserve"> Boosting. Det er en extension som gir deg innspill til mulige omskrivinger av </w:t>
      </w:r>
      <w:r w:rsidR="00A03F38">
        <w:t>JavaScript</w:t>
      </w:r>
      <w:r>
        <w:t>-koden din.</w:t>
      </w:r>
    </w:p>
    <w:p w14:paraId="39BBC592" w14:textId="17001E0C" w:rsidR="00291DB3" w:rsidRPr="00211DAE" w:rsidRDefault="007B48DD" w:rsidP="00B179A8">
      <w:pPr>
        <w:pStyle w:val="b1af"/>
      </w:pPr>
      <w:r w:rsidRPr="00211DAE">
        <w:t xml:space="preserve">Google kan hjelpe med anbefalinger. Søk for eksempel etter </w:t>
      </w:r>
      <w:r w:rsidR="009414C9">
        <w:t>«</w:t>
      </w:r>
      <w:r w:rsidRPr="00B97483">
        <w:t>best</w:t>
      </w:r>
      <w:r w:rsidRPr="004B1963">
        <w:rPr>
          <w:rStyle w:val="LS2CodeBodytext"/>
        </w:rPr>
        <w:t xml:space="preserve"> </w:t>
      </w:r>
      <w:r w:rsidRPr="00B97483">
        <w:t>html</w:t>
      </w:r>
      <w:r w:rsidRPr="004B1963">
        <w:rPr>
          <w:rStyle w:val="LS2CodeBodytext"/>
        </w:rPr>
        <w:t xml:space="preserve"> </w:t>
      </w:r>
      <w:r w:rsidRPr="00B97483">
        <w:t>css</w:t>
      </w:r>
      <w:r w:rsidRPr="004B1963">
        <w:rPr>
          <w:rStyle w:val="LS2CodeBodytext"/>
        </w:rPr>
        <w:t xml:space="preserve"> </w:t>
      </w:r>
      <w:r w:rsidRPr="00B97483">
        <w:t>javascript</w:t>
      </w:r>
      <w:r w:rsidRPr="004B1963">
        <w:rPr>
          <w:rStyle w:val="LS2CodeBodytext"/>
        </w:rPr>
        <w:t xml:space="preserve"> </w:t>
      </w:r>
      <w:r w:rsidRPr="00B97483">
        <w:t>extensions</w:t>
      </w:r>
      <w:r w:rsidRPr="004B1963">
        <w:rPr>
          <w:rStyle w:val="LS2CodeBodytext"/>
        </w:rPr>
        <w:t xml:space="preserve"> </w:t>
      </w:r>
      <w:r w:rsidRPr="00B97483">
        <w:t>vs</w:t>
      </w:r>
      <w:r w:rsidRPr="004B1963">
        <w:rPr>
          <w:rStyle w:val="LS2CodeBodytext"/>
        </w:rPr>
        <w:t xml:space="preserve"> </w:t>
      </w:r>
      <w:r w:rsidRPr="00B97483">
        <w:t>code</w:t>
      </w:r>
      <w:r w:rsidR="009414C9">
        <w:t>»</w:t>
      </w:r>
      <w:r w:rsidRPr="00211DAE">
        <w:t>.</w:t>
      </w:r>
    </w:p>
    <w:p w14:paraId="10B97D37" w14:textId="602E2B47" w:rsidR="007355AE" w:rsidRDefault="007355AE" w:rsidP="007355AE">
      <w:pPr>
        <w:pStyle w:val="kap1starts"/>
      </w:pPr>
      <w:bookmarkStart w:id="40" w:name="css"/>
      <w:r>
        <w:lastRenderedPageBreak/>
        <w:t>[start kap]</w:t>
      </w:r>
    </w:p>
    <w:p w14:paraId="3F643E35" w14:textId="03B34DBA" w:rsidR="007355AE" w:rsidRDefault="007B48DD" w:rsidP="007355AE">
      <w:pPr>
        <w:pStyle w:val="kap1nums"/>
      </w:pPr>
      <w:bookmarkStart w:id="41" w:name="_Toc28544357"/>
      <w:bookmarkStart w:id="42" w:name="_Toc28544492"/>
      <w:bookmarkStart w:id="43" w:name="_Toc29047835"/>
      <w:r w:rsidRPr="00211DAE">
        <w:t>2</w:t>
      </w:r>
      <w:bookmarkEnd w:id="41"/>
      <w:bookmarkEnd w:id="42"/>
      <w:bookmarkEnd w:id="43"/>
    </w:p>
    <w:p w14:paraId="0BAA3A5A" w14:textId="34626FB5" w:rsidR="00291DB3" w:rsidRPr="00211DAE" w:rsidRDefault="007B48DD" w:rsidP="007355AE">
      <w:pPr>
        <w:pStyle w:val="kap1titts"/>
      </w:pPr>
      <w:bookmarkStart w:id="44" w:name="_Toc29047836"/>
      <w:r w:rsidRPr="00211DAE">
        <w:t>CSS</w:t>
      </w:r>
      <w:bookmarkEnd w:id="40"/>
      <w:bookmarkEnd w:id="44"/>
    </w:p>
    <w:p w14:paraId="1C8D4DB6" w14:textId="1EDBC528" w:rsidR="00291DB3" w:rsidRPr="00211DAE" w:rsidRDefault="007B48DD" w:rsidP="007355AE">
      <w:pPr>
        <w:pStyle w:val="b1af-f"/>
      </w:pPr>
      <w:r w:rsidRPr="00211DAE">
        <w:t xml:space="preserve">Er du klar for å endre på </w:t>
      </w:r>
      <w:r w:rsidR="00C70A65">
        <w:t>nettside</w:t>
      </w:r>
      <w:r w:rsidRPr="00211DAE">
        <w:t xml:space="preserve">ns farger, skriftstørrelse og mye mer? Da er du klar for </w:t>
      </w:r>
      <w:r w:rsidRPr="006C1416">
        <w:rPr>
          <w:highlight w:val="yellow"/>
          <w:rPrChange w:id="45" w:author="Terje Kolderup" w:date="2020-01-29T15:13:00Z">
            <w:rPr/>
          </w:rPrChange>
        </w:rPr>
        <w:t>CSS</w:t>
      </w:r>
      <w:r w:rsidR="00E246B2">
        <w:t>, som</w:t>
      </w:r>
      <w:r w:rsidRPr="00211DAE">
        <w:t xml:space="preserve"> står for </w:t>
      </w:r>
      <w:r w:rsidRPr="006C1416">
        <w:rPr>
          <w:rStyle w:val="LS2Kursiv"/>
          <w:highlight w:val="yellow"/>
          <w:rPrChange w:id="46" w:author="Terje Kolderup" w:date="2020-01-29T15:13:00Z">
            <w:rPr>
              <w:rStyle w:val="LS2Kursiv"/>
            </w:rPr>
          </w:rPrChange>
        </w:rPr>
        <w:t>Cascading Style Sheets</w:t>
      </w:r>
      <w:r w:rsidRPr="00211DAE">
        <w:t xml:space="preserve">. </w:t>
      </w:r>
      <w:r w:rsidRPr="00680ECF">
        <w:rPr>
          <w:rStyle w:val="LS2Kursiv"/>
        </w:rPr>
        <w:t>Cascading</w:t>
      </w:r>
      <w:r w:rsidRPr="00211DAE">
        <w:t xml:space="preserve"> skal vi forklare senere, men </w:t>
      </w:r>
      <w:r w:rsidRPr="00680ECF">
        <w:rPr>
          <w:rStyle w:val="LS2Kursiv"/>
        </w:rPr>
        <w:t>Style Sheets</w:t>
      </w:r>
      <w:r w:rsidRPr="00211DAE">
        <w:t xml:space="preserve"> betyr stilark, altså beskrivelse av stil, som du kan tenke på som form og farge.</w:t>
      </w:r>
    </w:p>
    <w:p w14:paraId="73EB0FBD" w14:textId="0EAB4028" w:rsidR="00291DB3" w:rsidRPr="00211DAE" w:rsidRDefault="007B48DD" w:rsidP="00B179A8">
      <w:pPr>
        <w:pStyle w:val="b1af"/>
      </w:pPr>
      <w:r w:rsidRPr="00211DAE">
        <w:t>Dette stilarket kan vi legge i</w:t>
      </w:r>
      <w:r w:rsidR="00E246B2">
        <w:t>nn i</w:t>
      </w:r>
      <w:r w:rsidRPr="00211DAE">
        <w:t xml:space="preserve"> HTML-filen</w:t>
      </w:r>
      <w:r w:rsidR="00E246B2">
        <w:t>, o</w:t>
      </w:r>
      <w:r w:rsidRPr="00211DAE">
        <w:t>g det hører til i en egen tag</w:t>
      </w:r>
      <w:r w:rsidR="00C84EDC">
        <w:t>g</w:t>
      </w:r>
      <w:r w:rsidRPr="00211DAE">
        <w:t xml:space="preserve"> </w:t>
      </w:r>
      <w:r w:rsidRPr="004B1963">
        <w:rPr>
          <w:rStyle w:val="LS2CodeBodytext"/>
        </w:rPr>
        <w:t>&lt;style&gt;</w:t>
      </w:r>
      <w:r w:rsidRPr="00211DAE">
        <w:t xml:space="preserve"> inne i </w:t>
      </w:r>
      <w:r w:rsidRPr="004B1963">
        <w:rPr>
          <w:rStyle w:val="LS2CodeBodytext"/>
        </w:rPr>
        <w:t>&lt;head&gt;</w:t>
      </w:r>
      <w:r w:rsidRPr="00211DAE">
        <w:t xml:space="preserve">. Alternativt kan </w:t>
      </w:r>
      <w:r w:rsidR="00E246B2">
        <w:t>vi</w:t>
      </w:r>
      <w:r w:rsidR="00E246B2" w:rsidRPr="00211DAE">
        <w:t xml:space="preserve"> </w:t>
      </w:r>
      <w:r w:rsidRPr="00211DAE">
        <w:t xml:space="preserve">ha det i en egen fil med etternavnet </w:t>
      </w:r>
      <w:r w:rsidRPr="009A31E0">
        <w:rPr>
          <w:rStyle w:val="LS2CodeBodytext"/>
        </w:rPr>
        <w:t>.</w:t>
      </w:r>
      <w:r w:rsidRPr="004B1963">
        <w:rPr>
          <w:rStyle w:val="LS2CodeBodytext"/>
        </w:rPr>
        <w:t>css</w:t>
      </w:r>
      <w:r w:rsidR="007968F3">
        <w:t xml:space="preserve"> </w:t>
      </w:r>
      <w:r w:rsidRPr="00211DAE">
        <w:t xml:space="preserve">og referere til denne </w:t>
      </w:r>
      <w:r w:rsidR="00E246B2">
        <w:t>ved hjelp av</w:t>
      </w:r>
      <w:r w:rsidRPr="00211DAE">
        <w:t xml:space="preserve"> en ta</w:t>
      </w:r>
      <w:r w:rsidR="00C84EDC">
        <w:t>g</w:t>
      </w:r>
      <w:r w:rsidRPr="00211DAE">
        <w:t xml:space="preserve">g </w:t>
      </w:r>
      <w:r w:rsidRPr="004B1963">
        <w:rPr>
          <w:rStyle w:val="LS2CodeBodytext"/>
        </w:rPr>
        <w:t>&lt;link&gt;</w:t>
      </w:r>
      <w:r w:rsidRPr="00211DAE">
        <w:t>, men i denne boken skal vi</w:t>
      </w:r>
      <w:r w:rsidR="000729EE">
        <w:t xml:space="preserve"> bare </w:t>
      </w:r>
      <w:r w:rsidRPr="00211DAE">
        <w:t xml:space="preserve">holde oss til </w:t>
      </w:r>
      <w:r w:rsidRPr="004B1963">
        <w:rPr>
          <w:rStyle w:val="LS2CodeBodytext"/>
        </w:rPr>
        <w:t>&lt;style&gt;</w:t>
      </w:r>
      <w:r w:rsidRPr="00211DAE">
        <w:t>.</w:t>
      </w:r>
    </w:p>
    <w:p w14:paraId="1BC7B096" w14:textId="5AC8E74A" w:rsidR="00291DB3" w:rsidRPr="00211DAE" w:rsidRDefault="007B48DD" w:rsidP="00B179A8">
      <w:pPr>
        <w:pStyle w:val="b1af"/>
      </w:pPr>
      <w:r w:rsidRPr="00211DAE">
        <w:t xml:space="preserve">I CSS kan vi endre </w:t>
      </w:r>
      <w:r w:rsidR="00C84EDC">
        <w:t xml:space="preserve">en tags </w:t>
      </w:r>
      <w:r w:rsidRPr="00211DAE">
        <w:t>utseende. For eksempel kan vi endre forgrunnsfargen. Hva med blå overskrift og grønn tekst i avsnittene? Da blir det slik:</w:t>
      </w:r>
    </w:p>
    <w:p w14:paraId="56CE25C2" w14:textId="5B2D8FF7" w:rsidR="00291DB3" w:rsidRDefault="00F57354" w:rsidP="006C0DE5">
      <w:pPr>
        <w:pStyle w:val="eks1aff"/>
        <w:rPr>
          <w:rStyle w:val="LS2Tag"/>
          <w:lang w:val="nb-NO"/>
        </w:rPr>
      </w:pPr>
      <w:r w:rsidRPr="00117B69">
        <w:rPr>
          <w:rStyle w:val="LS2Doctype"/>
          <w:lang w:val="nb-NO"/>
        </w:rPr>
        <w:t>&lt;!DOCTYPE html&gt;</w:t>
      </w:r>
      <w:r w:rsidR="007B48DD" w:rsidRPr="002D30DC">
        <w:rPr>
          <w:rFonts w:ascii="Consolas" w:hAnsi="Consolas"/>
          <w:lang w:val="nb-NO"/>
        </w:rPr>
        <w:br/>
      </w:r>
      <w:r w:rsidR="007B48DD" w:rsidRPr="00211DAE">
        <w:rPr>
          <w:rStyle w:val="LS2Tag"/>
          <w:lang w:val="nb-NO"/>
        </w:rPr>
        <w:t>&lt;html&gt;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t xml:space="preserve">    </w:t>
      </w:r>
      <w:r w:rsidR="007B48DD" w:rsidRPr="00211DAE">
        <w:rPr>
          <w:rStyle w:val="LS2Tag"/>
          <w:lang w:val="nb-NO"/>
        </w:rPr>
        <w:t>&lt;title&gt;</w:t>
      </w:r>
      <w:r w:rsidR="007B48DD" w:rsidRPr="002D30DC">
        <w:rPr>
          <w:rFonts w:ascii="Consolas" w:hAnsi="Consolas"/>
          <w:lang w:val="nb-NO"/>
        </w:rPr>
        <w:t>Arkfaneoverskrift</w:t>
      </w:r>
      <w:r w:rsidR="007B48DD" w:rsidRPr="00211DAE">
        <w:rPr>
          <w:rStyle w:val="LS2Tag"/>
          <w:lang w:val="nb-NO"/>
        </w:rPr>
        <w:t>&lt;/title&gt;</w:t>
      </w:r>
      <w:r w:rsidR="007B48DD" w:rsidRPr="002D30DC">
        <w:rPr>
          <w:rFonts w:ascii="Consolas" w:hAnsi="Consolas"/>
          <w:lang w:val="nb-NO"/>
        </w:rPr>
        <w:br/>
        <w:t xml:space="preserve">    </w:t>
      </w:r>
      <w:r w:rsidR="007B48DD" w:rsidRPr="00211DAE">
        <w:rPr>
          <w:rStyle w:val="LS2Tag"/>
          <w:lang w:val="nb-NO"/>
        </w:rPr>
        <w:t>&lt;style&gt;</w:t>
      </w:r>
      <w:r w:rsidR="007B48DD" w:rsidRPr="002D30DC">
        <w:rPr>
          <w:rFonts w:ascii="Consolas" w:hAnsi="Consolas"/>
          <w:lang w:val="nb-NO"/>
        </w:rPr>
        <w:br/>
        <w:t xml:space="preserve">        h1 {</w:t>
      </w:r>
      <w:r w:rsidR="007B48DD" w:rsidRPr="002D30DC">
        <w:rPr>
          <w:rFonts w:ascii="Consolas" w:hAnsi="Consolas"/>
          <w:lang w:val="nb-NO"/>
        </w:rPr>
        <w:br/>
        <w:t xml:space="preserve">            </w:t>
      </w:r>
      <w:r w:rsidR="0090456E" w:rsidRPr="0090456E">
        <w:rPr>
          <w:rStyle w:val="LS2CSS-property"/>
          <w:lang w:val="nb-NO"/>
        </w:rPr>
        <w:t>color</w:t>
      </w:r>
      <w:r w:rsidR="007B48DD" w:rsidRPr="002D30DC">
        <w:rPr>
          <w:rFonts w:ascii="Consolas" w:hAnsi="Consolas"/>
          <w:lang w:val="nb-NO"/>
        </w:rPr>
        <w:t xml:space="preserve">: </w:t>
      </w:r>
      <w:r w:rsidR="007B48DD" w:rsidRPr="00F72691">
        <w:rPr>
          <w:rStyle w:val="LS2Attribute"/>
          <w:lang w:val="nb-NO"/>
        </w:rPr>
        <w:t>blue</w:t>
      </w:r>
      <w:r w:rsidR="007B48DD" w:rsidRPr="002D30DC">
        <w:rPr>
          <w:rFonts w:ascii="Consolas" w:hAnsi="Consolas"/>
          <w:lang w:val="nb-NO"/>
        </w:rPr>
        <w:t>;</w:t>
      </w:r>
      <w:r w:rsidR="007B48DD" w:rsidRPr="002D30DC">
        <w:rPr>
          <w:rFonts w:ascii="Consolas" w:hAnsi="Consolas"/>
          <w:lang w:val="nb-NO"/>
        </w:rPr>
        <w:br/>
        <w:t xml:space="preserve">        }</w:t>
      </w:r>
      <w:r w:rsidR="007B48DD" w:rsidRPr="002D30DC">
        <w:rPr>
          <w:rFonts w:ascii="Consolas" w:hAnsi="Consolas"/>
          <w:lang w:val="nb-NO"/>
        </w:rPr>
        <w:br/>
        <w:t xml:space="preserve">        p {</w:t>
      </w:r>
      <w:r w:rsidR="007B48DD" w:rsidRPr="002D30DC">
        <w:rPr>
          <w:rFonts w:ascii="Consolas" w:hAnsi="Consolas"/>
          <w:lang w:val="nb-NO"/>
        </w:rPr>
        <w:br/>
        <w:t xml:space="preserve">            </w:t>
      </w:r>
      <w:r w:rsidR="0090456E" w:rsidRPr="0090456E">
        <w:rPr>
          <w:rStyle w:val="LS2CSS-property"/>
          <w:lang w:val="nb-NO"/>
        </w:rPr>
        <w:t>color</w:t>
      </w:r>
      <w:r w:rsidR="007B48DD" w:rsidRPr="002D30DC">
        <w:rPr>
          <w:rFonts w:ascii="Consolas" w:hAnsi="Consolas"/>
          <w:lang w:val="nb-NO"/>
        </w:rPr>
        <w:t xml:space="preserve">: </w:t>
      </w:r>
      <w:r w:rsidR="007B48DD" w:rsidRPr="00F72691">
        <w:rPr>
          <w:rStyle w:val="LS2Attribute"/>
          <w:lang w:val="nb-NO"/>
        </w:rPr>
        <w:t>green</w:t>
      </w:r>
      <w:r w:rsidR="007B48DD" w:rsidRPr="002D30DC">
        <w:rPr>
          <w:rFonts w:ascii="Consolas" w:hAnsi="Consolas"/>
          <w:lang w:val="nb-NO"/>
        </w:rPr>
        <w:t>;</w:t>
      </w:r>
      <w:r w:rsidR="007B48DD" w:rsidRPr="002D30DC">
        <w:rPr>
          <w:rFonts w:ascii="Consolas" w:hAnsi="Consolas"/>
          <w:lang w:val="nb-NO"/>
        </w:rPr>
        <w:br/>
        <w:t xml:space="preserve">        }</w:t>
      </w:r>
      <w:r w:rsidR="007B48DD" w:rsidRPr="002D30DC">
        <w:rPr>
          <w:rFonts w:ascii="Consolas" w:hAnsi="Consolas"/>
          <w:lang w:val="nb-NO"/>
        </w:rPr>
        <w:br/>
        <w:t xml:space="preserve">    </w:t>
      </w:r>
      <w:r w:rsidR="007B48DD" w:rsidRPr="00211DAE">
        <w:rPr>
          <w:rStyle w:val="LS2Tag"/>
          <w:lang w:val="nb-NO"/>
        </w:rPr>
        <w:t>&lt;/style&gt;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t xml:space="preserve">    </w:t>
      </w:r>
      <w:r w:rsidR="007B48DD" w:rsidRPr="00211DAE">
        <w:rPr>
          <w:rStyle w:val="LS2Tag"/>
          <w:lang w:val="nb-NO"/>
        </w:rPr>
        <w:t>&lt;h1&gt;</w:t>
      </w:r>
      <w:r w:rsidR="007B48DD" w:rsidRPr="002D30DC">
        <w:rPr>
          <w:rFonts w:ascii="Consolas" w:hAnsi="Consolas"/>
          <w:lang w:val="nb-NO"/>
        </w:rPr>
        <w:t>Overskriften</w:t>
      </w:r>
      <w:r w:rsidR="007B48DD" w:rsidRPr="00211DAE">
        <w:rPr>
          <w:rStyle w:val="LS2Tag"/>
          <w:lang w:val="nb-NO"/>
        </w:rPr>
        <w:t>&lt;/h1&gt;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 Dette er et avsnitt 1. </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1. Dette er et avsnitt 1.</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1.</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Dette er et avsnitt 2. Dette er </w:t>
      </w:r>
      <w:r w:rsidR="007B48DD" w:rsidRPr="002D30DC">
        <w:rPr>
          <w:rFonts w:ascii="Consolas" w:hAnsi="Consolas"/>
          <w:lang w:val="nb-NO"/>
        </w:rPr>
        <w:br/>
        <w:t xml:space="preserve">        et avsnitt 2. Dette er et avsnitt 2. </w:t>
      </w:r>
      <w:r w:rsidR="007B48DD" w:rsidRPr="002D30DC">
        <w:rPr>
          <w:rFonts w:ascii="Consolas" w:hAnsi="Consolas"/>
          <w:lang w:val="nb-NO"/>
        </w:rPr>
        <w:br/>
        <w:t xml:space="preserve">        Dette er et avsnitt 2. Dette er </w:t>
      </w:r>
      <w:r w:rsidR="007B48DD" w:rsidRPr="002D30DC">
        <w:rPr>
          <w:rFonts w:ascii="Consolas" w:hAnsi="Consolas"/>
          <w:lang w:val="nb-NO"/>
        </w:rPr>
        <w:br/>
        <w:t xml:space="preserve">        et avsnitt 2. Dette er et avsnitt 2.</w:t>
      </w:r>
      <w:r w:rsidR="007B48DD" w:rsidRPr="002D30DC">
        <w:rPr>
          <w:rFonts w:ascii="Consolas" w:hAnsi="Consolas"/>
          <w:lang w:val="nb-NO"/>
        </w:rPr>
        <w:br/>
      </w:r>
      <w:r w:rsidR="007B48DD" w:rsidRPr="002D30DC">
        <w:rPr>
          <w:rFonts w:ascii="Consolas" w:hAnsi="Consolas"/>
          <w:lang w:val="nb-NO"/>
        </w:rPr>
        <w:lastRenderedPageBreak/>
        <w:t xml:space="preserve">        Dette er et avsnitt 2. Dette er </w:t>
      </w:r>
      <w:r w:rsidR="007B48DD" w:rsidRPr="002D30DC">
        <w:rPr>
          <w:rFonts w:ascii="Consolas" w:hAnsi="Consolas"/>
          <w:lang w:val="nb-NO"/>
        </w:rPr>
        <w:br/>
        <w:t xml:space="preserve">        et avsnitt 2.</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r>
      <w:r w:rsidR="007B48DD" w:rsidRPr="00211DAE">
        <w:rPr>
          <w:rStyle w:val="LS2Tag"/>
          <w:lang w:val="nb-NO"/>
        </w:rPr>
        <w:t>&lt;/html&gt;</w:t>
      </w:r>
    </w:p>
    <w:p w14:paraId="47BA8296" w14:textId="5130B8A5" w:rsidR="00004B1A" w:rsidRDefault="00004B1A" w:rsidP="00004B1A">
      <w:pPr>
        <w:pStyle w:val="komm1aff"/>
      </w:pPr>
      <w:r>
        <w:t xml:space="preserve">[[figur </w:t>
      </w:r>
      <w:r>
        <w:fldChar w:fldCharType="begin"/>
      </w:r>
      <w:r>
        <w:instrText xml:space="preserve"> seq fig </w:instrText>
      </w:r>
      <w:r>
        <w:fldChar w:fldCharType="separate"/>
      </w:r>
      <w:r>
        <w:rPr>
          <w:noProof/>
        </w:rPr>
        <w:t>8</w:t>
      </w:r>
      <w:r>
        <w:fldChar w:fldCharType="end"/>
      </w:r>
      <w:r>
        <w:t>]]</w:t>
      </w:r>
    </w:p>
    <w:p w14:paraId="552862A3" w14:textId="430C355D" w:rsidR="009414C9" w:rsidRPr="009414C9" w:rsidRDefault="009414C9">
      <w:pPr>
        <w:pStyle w:val="komm1af"/>
        <w:pPrChange w:id="47" w:author="Terje Kolderup" w:date="2020-01-23T11:22:00Z">
          <w:pPr>
            <w:pStyle w:val="komm1aff"/>
          </w:pPr>
        </w:pPrChange>
      </w:pPr>
      <w:r>
        <w:rPr>
          <w:noProof/>
          <w:lang w:eastAsia="nb-NO"/>
        </w:rPr>
        <w:drawing>
          <wp:inline distT="0" distB="0" distL="0" distR="0" wp14:anchorId="41189E9B" wp14:editId="3FA91797">
            <wp:extent cx="2552767" cy="4352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036" cy="4384078"/>
                    </a:xfrm>
                    <a:prstGeom prst="rect">
                      <a:avLst/>
                    </a:prstGeom>
                    <a:noFill/>
                    <a:ln>
                      <a:noFill/>
                    </a:ln>
                  </pic:spPr>
                </pic:pic>
              </a:graphicData>
            </a:graphic>
          </wp:inline>
        </w:drawing>
      </w:r>
    </w:p>
    <w:p w14:paraId="3D8B7751" w14:textId="599D19AC" w:rsidR="00CC146D" w:rsidRPr="00211DAE" w:rsidRDefault="00CC146D" w:rsidP="00083F79">
      <w:pPr>
        <w:pStyle w:val="fig1aff"/>
      </w:pPr>
    </w:p>
    <w:p w14:paraId="2A6D3139" w14:textId="57F669BC" w:rsidR="00291DB3" w:rsidRPr="00211DAE" w:rsidRDefault="007B48DD" w:rsidP="00083F79">
      <w:pPr>
        <w:pStyle w:val="b1aff"/>
      </w:pPr>
      <w:r w:rsidRPr="00211DAE">
        <w:t xml:space="preserve">Til avsnitt med tekst er </w:t>
      </w:r>
      <w:r w:rsidRPr="00593520">
        <w:rPr>
          <w:rStyle w:val="LS2CodeBodytext"/>
        </w:rPr>
        <w:t>&lt;p&gt;</w:t>
      </w:r>
      <w:r w:rsidRPr="00211DAE">
        <w:t>-tag</w:t>
      </w:r>
      <w:r w:rsidR="00C84EDC">
        <w:t>g</w:t>
      </w:r>
      <w:r w:rsidRPr="00211DAE">
        <w:t>en fin</w:t>
      </w:r>
      <w:r w:rsidR="00C84EDC">
        <w:t>, m</w:t>
      </w:r>
      <w:r w:rsidRPr="00211DAE">
        <w:t xml:space="preserve">en den vanligste taggen for programmerere er </w:t>
      </w:r>
      <w:r w:rsidRPr="00593520">
        <w:rPr>
          <w:rStyle w:val="LS2CodeBodytext"/>
        </w:rPr>
        <w:t>&lt;div&gt;</w:t>
      </w:r>
      <w:r w:rsidRPr="00211DAE">
        <w:t>. Den er en generell ta</w:t>
      </w:r>
      <w:r w:rsidR="00C84EDC">
        <w:t>g</w:t>
      </w:r>
      <w:r w:rsidRPr="00211DAE">
        <w:t xml:space="preserve">g, som ikke har noen egen betydning. Den blir som en slags </w:t>
      </w:r>
      <w:r w:rsidR="009414C9" w:rsidRPr="00A03F38">
        <w:rPr>
          <w:rStyle w:val="LS2Kursiv"/>
          <w:i w:val="0"/>
          <w:iCs/>
        </w:rPr>
        <w:t>beholder</w:t>
      </w:r>
      <w:r w:rsidR="009414C9" w:rsidRPr="00211DAE">
        <w:t xml:space="preserve"> </w:t>
      </w:r>
      <w:r w:rsidRPr="00211DAE">
        <w:t xml:space="preserve">for ulikt innhold, som vi kan </w:t>
      </w:r>
      <w:r w:rsidRPr="00680ECF">
        <w:rPr>
          <w:rStyle w:val="LS2Kursiv"/>
        </w:rPr>
        <w:t>style</w:t>
      </w:r>
      <w:r w:rsidRPr="00211DAE">
        <w:t xml:space="preserve"> med CSS.</w:t>
      </w:r>
    </w:p>
    <w:p w14:paraId="3A062688" w14:textId="53611BF5" w:rsidR="00291DB3" w:rsidRPr="00211DAE" w:rsidRDefault="007B48DD" w:rsidP="00B179A8">
      <w:pPr>
        <w:pStyle w:val="b1af"/>
      </w:pPr>
      <w:r w:rsidRPr="00211DAE">
        <w:t xml:space="preserve">I eksemplet under er innholdet i </w:t>
      </w:r>
      <w:r w:rsidRPr="004B1963">
        <w:rPr>
          <w:rStyle w:val="LS2CodeBodytext"/>
        </w:rPr>
        <w:t>body</w:t>
      </w:r>
      <w:r w:rsidRPr="00211DAE">
        <w:t xml:space="preserve"> endret til å bruke </w:t>
      </w:r>
      <w:r w:rsidRPr="004B1963">
        <w:rPr>
          <w:rStyle w:val="LS2CodeBodytext"/>
        </w:rPr>
        <w:t>&lt;div&gt;</w:t>
      </w:r>
      <w:r w:rsidRPr="00211DAE">
        <w:t>-tag</w:t>
      </w:r>
      <w:r w:rsidR="00C84EDC">
        <w:t>g</w:t>
      </w:r>
      <w:r w:rsidRPr="00211DAE">
        <w:t>er. Videre viser det noen flere ting vi kan endre med CSS:</w:t>
      </w:r>
    </w:p>
    <w:p w14:paraId="19010C8B" w14:textId="016BBBFF" w:rsidR="00291DB3" w:rsidRPr="002D30DC" w:rsidRDefault="007B48DD" w:rsidP="006C0DE5">
      <w:pPr>
        <w:pStyle w:val="eks1aff"/>
        <w:rPr>
          <w:rFonts w:ascii="Consolas" w:hAnsi="Consolas"/>
        </w:rPr>
      </w:pPr>
      <w:r>
        <w:rPr>
          <w:rStyle w:val="LS2Tag"/>
        </w:rPr>
        <w:t>&lt;head&gt;</w:t>
      </w:r>
      <w:r w:rsidRPr="002D30DC">
        <w:rPr>
          <w:rFonts w:ascii="Consolas" w:hAnsi="Consolas"/>
        </w:rPr>
        <w:br/>
        <w:t xml:space="preserve">    </w:t>
      </w:r>
      <w:r>
        <w:rPr>
          <w:rStyle w:val="LS2Tag"/>
        </w:rPr>
        <w:t>&lt;title&gt;</w:t>
      </w:r>
      <w:proofErr w:type="spellStart"/>
      <w:r w:rsidRPr="002D30DC">
        <w:rPr>
          <w:rFonts w:ascii="Consolas" w:hAnsi="Consolas"/>
        </w:rPr>
        <w:t>Arkfaneoverskrift</w:t>
      </w:r>
      <w:proofErr w:type="spellEnd"/>
      <w:r>
        <w:rPr>
          <w:rStyle w:val="LS2Tag"/>
        </w:rPr>
        <w:t>&lt;/title&gt;</w:t>
      </w:r>
      <w:r w:rsidRPr="002D30DC">
        <w:rPr>
          <w:rFonts w:ascii="Consolas" w:hAnsi="Consolas"/>
        </w:rPr>
        <w:br/>
        <w:t xml:space="preserve">    </w:t>
      </w:r>
      <w:r>
        <w:rPr>
          <w:rStyle w:val="LS2Tag"/>
        </w:rPr>
        <w:t>&lt;style&gt;</w:t>
      </w:r>
      <w:r w:rsidRPr="002D30DC">
        <w:rPr>
          <w:rFonts w:ascii="Consolas" w:hAnsi="Consolas"/>
        </w:rPr>
        <w:br/>
        <w:t xml:space="preserve">        h1 {</w:t>
      </w:r>
      <w:r w:rsidRPr="002D30DC">
        <w:rPr>
          <w:rFonts w:ascii="Consolas" w:hAnsi="Consolas"/>
        </w:rPr>
        <w:br/>
        <w:t xml:space="preserve">            </w:t>
      </w:r>
      <w:r w:rsidRPr="00712848">
        <w:rPr>
          <w:rStyle w:val="LS2CSS-property"/>
        </w:rPr>
        <w:t>color</w:t>
      </w:r>
      <w:r w:rsidRPr="002D30DC">
        <w:rPr>
          <w:rFonts w:ascii="Consolas" w:hAnsi="Consolas"/>
        </w:rPr>
        <w:t xml:space="preserve">: </w:t>
      </w:r>
      <w:r w:rsidRPr="00F4017C">
        <w:rPr>
          <w:rStyle w:val="LS2Attribute"/>
        </w:rPr>
        <w:t>white</w:t>
      </w:r>
      <w:r w:rsidRPr="002D30DC">
        <w:rPr>
          <w:rFonts w:ascii="Consolas" w:hAnsi="Consolas"/>
        </w:rPr>
        <w:t>;</w:t>
      </w:r>
      <w:r w:rsidRPr="002D30DC">
        <w:rPr>
          <w:rFonts w:ascii="Consolas" w:hAnsi="Consolas"/>
        </w:rPr>
        <w:br/>
        <w:t xml:space="preserve">            </w:t>
      </w:r>
      <w:r w:rsidRPr="00712848">
        <w:rPr>
          <w:rStyle w:val="LS2CSS-property"/>
        </w:rPr>
        <w:t>background-color</w:t>
      </w:r>
      <w:r w:rsidRPr="002D30DC">
        <w:rPr>
          <w:rFonts w:ascii="Consolas" w:hAnsi="Consolas"/>
        </w:rPr>
        <w:t xml:space="preserve">: </w:t>
      </w:r>
      <w:r w:rsidRPr="00F4017C">
        <w:rPr>
          <w:rStyle w:val="LS2Attribute"/>
        </w:rPr>
        <w:t>blue</w:t>
      </w:r>
      <w:r w:rsidRPr="002D30DC">
        <w:rPr>
          <w:rFonts w:ascii="Consolas" w:hAnsi="Consolas"/>
        </w:rPr>
        <w:t xml:space="preserve">;            </w:t>
      </w:r>
      <w:r w:rsidRPr="002D30DC">
        <w:rPr>
          <w:rFonts w:ascii="Consolas" w:hAnsi="Consolas"/>
        </w:rPr>
        <w:br/>
        <w:t xml:space="preserve">        }</w:t>
      </w:r>
      <w:r w:rsidRPr="002D30DC">
        <w:rPr>
          <w:rFonts w:ascii="Consolas" w:hAnsi="Consolas"/>
        </w:rPr>
        <w:br/>
      </w:r>
      <w:r w:rsidRPr="002D30DC">
        <w:rPr>
          <w:rFonts w:ascii="Consolas" w:hAnsi="Consolas"/>
        </w:rPr>
        <w:lastRenderedPageBreak/>
        <w:br/>
        <w:t xml:space="preserve">        div {</w:t>
      </w:r>
      <w:r w:rsidRPr="002D30DC">
        <w:rPr>
          <w:rFonts w:ascii="Consolas" w:hAnsi="Consolas"/>
        </w:rPr>
        <w:br/>
        <w:t xml:space="preserve">            </w:t>
      </w:r>
      <w:r w:rsidRPr="00712848">
        <w:rPr>
          <w:rStyle w:val="LS2CSS-property"/>
        </w:rPr>
        <w:t>color</w:t>
      </w:r>
      <w:r w:rsidRPr="002D30DC">
        <w:rPr>
          <w:rFonts w:ascii="Consolas" w:hAnsi="Consolas"/>
        </w:rPr>
        <w:t xml:space="preserve">: </w:t>
      </w:r>
      <w:r w:rsidRPr="00F4017C">
        <w:rPr>
          <w:rStyle w:val="LS2Attribute"/>
        </w:rPr>
        <w:t>green</w:t>
      </w:r>
      <w:r w:rsidRPr="002D30DC">
        <w:rPr>
          <w:rFonts w:ascii="Consolas" w:hAnsi="Consolas"/>
        </w:rPr>
        <w:t>;</w:t>
      </w:r>
      <w:r w:rsidRPr="002D30DC">
        <w:rPr>
          <w:rFonts w:ascii="Consolas" w:hAnsi="Consolas"/>
        </w:rPr>
        <w:br/>
        <w:t xml:space="preserve">            </w:t>
      </w:r>
      <w:r w:rsidRPr="00712848">
        <w:rPr>
          <w:rStyle w:val="LS2CSS-property"/>
        </w:rPr>
        <w:t>background-color</w:t>
      </w:r>
      <w:r w:rsidRPr="002D30DC">
        <w:rPr>
          <w:rFonts w:ascii="Consolas" w:hAnsi="Consolas"/>
        </w:rPr>
        <w:t xml:space="preserve">: </w:t>
      </w:r>
      <w:proofErr w:type="spellStart"/>
      <w:r w:rsidRPr="009414C9">
        <w:rPr>
          <w:rStyle w:val="LS2NumVal"/>
          <w:rPrChange w:id="48" w:author="Terje Kolderup" w:date="2020-01-23T11:23:00Z">
            <w:rPr/>
          </w:rPrChange>
        </w:rPr>
        <w:t>lightgray</w:t>
      </w:r>
      <w:proofErr w:type="spellEnd"/>
      <w:r w:rsidRPr="002D30DC">
        <w:rPr>
          <w:rFonts w:ascii="Consolas" w:hAnsi="Consolas"/>
        </w:rPr>
        <w:t>;</w:t>
      </w:r>
      <w:r w:rsidRPr="002D30DC">
        <w:rPr>
          <w:rFonts w:ascii="Consolas" w:hAnsi="Consolas"/>
        </w:rPr>
        <w:br/>
        <w:t xml:space="preserve">            </w:t>
      </w:r>
      <w:r w:rsidRPr="00BC5F17">
        <w:rPr>
          <w:rStyle w:val="LS2CSS-property"/>
        </w:rPr>
        <w:t>padding</w:t>
      </w:r>
      <w:r w:rsidRPr="002D30DC">
        <w:rPr>
          <w:rFonts w:ascii="Consolas" w:hAnsi="Consolas"/>
        </w:rPr>
        <w:t xml:space="preserve">: </w:t>
      </w:r>
      <w:r w:rsidRPr="00E70081">
        <w:rPr>
          <w:rStyle w:val="LS2NumVal"/>
        </w:rPr>
        <w:t>20px</w:t>
      </w:r>
      <w:r w:rsidRPr="002D30DC">
        <w:rPr>
          <w:rFonts w:ascii="Consolas" w:hAnsi="Consolas"/>
        </w:rPr>
        <w:t>;</w:t>
      </w:r>
      <w:r w:rsidRPr="002D30DC">
        <w:rPr>
          <w:rFonts w:ascii="Consolas" w:hAnsi="Consolas"/>
        </w:rPr>
        <w:br/>
        <w:t xml:space="preserve">            </w:t>
      </w:r>
      <w:r w:rsidRPr="00BC5F17">
        <w:rPr>
          <w:rStyle w:val="LS2CSS-property"/>
        </w:rPr>
        <w:t>margin</w:t>
      </w:r>
      <w:r w:rsidRPr="002D30DC">
        <w:rPr>
          <w:rFonts w:ascii="Consolas" w:hAnsi="Consolas"/>
        </w:rPr>
        <w:t xml:space="preserve">: </w:t>
      </w:r>
      <w:r w:rsidRPr="00E70081">
        <w:rPr>
          <w:rStyle w:val="LS2NumVal"/>
        </w:rPr>
        <w:t>40px</w:t>
      </w:r>
      <w:r w:rsidRPr="002D30DC">
        <w:rPr>
          <w:rFonts w:ascii="Consolas" w:hAnsi="Consolas"/>
        </w:rPr>
        <w:t>;</w:t>
      </w:r>
      <w:r w:rsidRPr="002D30DC">
        <w:rPr>
          <w:rFonts w:ascii="Consolas" w:hAnsi="Consolas"/>
        </w:rPr>
        <w:br/>
        <w:t xml:space="preserve">            </w:t>
      </w:r>
      <w:r w:rsidRPr="00BC5F17">
        <w:rPr>
          <w:rStyle w:val="LS2CSS-property"/>
        </w:rPr>
        <w:t>border</w:t>
      </w:r>
      <w:r w:rsidRPr="002D30DC">
        <w:rPr>
          <w:rFonts w:ascii="Consolas" w:hAnsi="Consolas"/>
        </w:rPr>
        <w:t xml:space="preserve">: </w:t>
      </w:r>
      <w:proofErr w:type="spellStart"/>
      <w:r w:rsidRPr="003343DC">
        <w:rPr>
          <w:rStyle w:val="LS2Attribute"/>
        </w:rPr>
        <w:t>darkblue</w:t>
      </w:r>
      <w:proofErr w:type="spellEnd"/>
      <w:r w:rsidRPr="002D30DC">
        <w:rPr>
          <w:rFonts w:ascii="Consolas" w:hAnsi="Consolas"/>
        </w:rPr>
        <w:t xml:space="preserve"> </w:t>
      </w:r>
      <w:r w:rsidRPr="00E70081">
        <w:rPr>
          <w:rStyle w:val="LS2NumVal"/>
        </w:rPr>
        <w:t>1px</w:t>
      </w:r>
      <w:r w:rsidRPr="00F4017C">
        <w:rPr>
          <w:rStyle w:val="LS2Attribute"/>
        </w:rPr>
        <w:t xml:space="preserve"> </w:t>
      </w:r>
      <w:r w:rsidRPr="00965545">
        <w:rPr>
          <w:rStyle w:val="LS2Object"/>
        </w:rPr>
        <w:t>solid</w:t>
      </w:r>
      <w:r w:rsidRPr="002D30DC">
        <w:rPr>
          <w:rFonts w:ascii="Consolas" w:hAnsi="Consolas"/>
        </w:rPr>
        <w:t>;</w:t>
      </w:r>
      <w:r w:rsidR="003C6099" w:rsidRPr="002D30DC">
        <w:rPr>
          <w:rFonts w:ascii="Consolas" w:hAnsi="Consolas"/>
        </w:rPr>
        <w:t xml:space="preserve"> </w:t>
      </w:r>
      <w:r w:rsidRPr="002D30DC">
        <w:rPr>
          <w:rFonts w:ascii="Consolas" w:hAnsi="Consolas"/>
        </w:rPr>
        <w:br/>
        <w:t xml:space="preserve">            </w:t>
      </w:r>
      <w:r w:rsidRPr="00BC5F17">
        <w:rPr>
          <w:rStyle w:val="LS2CSS-property"/>
        </w:rPr>
        <w:t>height</w:t>
      </w:r>
      <w:r w:rsidRPr="002D30DC">
        <w:rPr>
          <w:rFonts w:ascii="Consolas" w:hAnsi="Consolas"/>
        </w:rPr>
        <w:t xml:space="preserve">: </w:t>
      </w:r>
      <w:r w:rsidRPr="00E70081">
        <w:rPr>
          <w:rStyle w:val="LS2NumVal"/>
        </w:rPr>
        <w:t>70px</w:t>
      </w:r>
      <w:r w:rsidRPr="002D30DC">
        <w:rPr>
          <w:rFonts w:ascii="Consolas" w:hAnsi="Consolas"/>
        </w:rPr>
        <w:t>;</w:t>
      </w:r>
      <w:r w:rsidRPr="002D30DC">
        <w:rPr>
          <w:rFonts w:ascii="Consolas" w:hAnsi="Consolas"/>
        </w:rPr>
        <w:br/>
        <w:t xml:space="preserve">            </w:t>
      </w:r>
      <w:r w:rsidRPr="00BC5F17">
        <w:rPr>
          <w:rStyle w:val="LS2CSS-property"/>
        </w:rPr>
        <w:t>width</w:t>
      </w:r>
      <w:r w:rsidRPr="002D30DC">
        <w:rPr>
          <w:rFonts w:ascii="Consolas" w:hAnsi="Consolas"/>
        </w:rPr>
        <w:t xml:space="preserve">: </w:t>
      </w:r>
      <w:r w:rsidRPr="00E70081">
        <w:rPr>
          <w:rStyle w:val="LS2NumVal"/>
        </w:rPr>
        <w:t>50px</w:t>
      </w:r>
      <w:r w:rsidRPr="002D30DC">
        <w:rPr>
          <w:rFonts w:ascii="Consolas" w:hAnsi="Consolas"/>
        </w:rPr>
        <w:t>;</w:t>
      </w:r>
      <w:r w:rsidRPr="002D30DC">
        <w:rPr>
          <w:rFonts w:ascii="Consolas" w:hAnsi="Consolas"/>
        </w:rPr>
        <w:br/>
        <w:t xml:space="preserve">        }</w:t>
      </w:r>
      <w:r w:rsidRPr="002D30DC">
        <w:rPr>
          <w:rFonts w:ascii="Consolas" w:hAnsi="Consolas"/>
        </w:rPr>
        <w:br/>
        <w:t xml:space="preserve">    </w:t>
      </w:r>
      <w:r>
        <w:rPr>
          <w:rStyle w:val="LS2Tag"/>
        </w:rPr>
        <w:t>&lt;/style&gt;</w:t>
      </w:r>
      <w:r w:rsidRPr="002D30DC">
        <w:rPr>
          <w:rFonts w:ascii="Consolas" w:hAnsi="Consolas"/>
        </w:rPr>
        <w:br/>
      </w:r>
      <w:r>
        <w:rPr>
          <w:rStyle w:val="LS2Tag"/>
        </w:rPr>
        <w:t>&lt;/head&gt;</w:t>
      </w:r>
      <w:r w:rsidRPr="002D30DC">
        <w:rPr>
          <w:rFonts w:ascii="Consolas" w:hAnsi="Consolas"/>
        </w:rPr>
        <w:br/>
      </w:r>
      <w:r>
        <w:rPr>
          <w:rStyle w:val="LS2Tag"/>
        </w:rPr>
        <w:t>&lt;body&gt;</w:t>
      </w:r>
      <w:r w:rsidRPr="002D30DC">
        <w:rPr>
          <w:rFonts w:ascii="Consolas" w:hAnsi="Consolas"/>
        </w:rPr>
        <w:br/>
        <w:t xml:space="preserve">    </w:t>
      </w:r>
      <w:r>
        <w:rPr>
          <w:rStyle w:val="LS2Tag"/>
        </w:rPr>
        <w:t>&lt;h1&gt;</w:t>
      </w:r>
      <w:proofErr w:type="spellStart"/>
      <w:r w:rsidRPr="002D30DC">
        <w:rPr>
          <w:rFonts w:ascii="Consolas" w:hAnsi="Consolas"/>
        </w:rPr>
        <w:t>Overskriften</w:t>
      </w:r>
      <w:proofErr w:type="spellEnd"/>
      <w:r>
        <w:rPr>
          <w:rStyle w:val="LS2Tag"/>
        </w:rPr>
        <w:t>&lt;/h1&gt;</w:t>
      </w:r>
      <w:r w:rsidRPr="002D30DC">
        <w:rPr>
          <w:rFonts w:ascii="Consolas" w:hAnsi="Consolas"/>
        </w:rPr>
        <w:br/>
        <w:t xml:space="preserve">    </w:t>
      </w:r>
      <w:r>
        <w:rPr>
          <w:rStyle w:val="LS2Tag"/>
        </w:rPr>
        <w:t>&lt;div&gt;</w:t>
      </w:r>
      <w:r w:rsidRPr="002D30DC">
        <w:rPr>
          <w:rFonts w:ascii="Consolas" w:hAnsi="Consolas"/>
        </w:rPr>
        <w:t>A</w:t>
      </w:r>
      <w:r>
        <w:rPr>
          <w:rStyle w:val="LS2Tag"/>
        </w:rPr>
        <w:t>&lt;/div&gt;</w:t>
      </w:r>
      <w:r w:rsidRPr="002D30DC">
        <w:rPr>
          <w:rFonts w:ascii="Consolas" w:hAnsi="Consolas"/>
        </w:rPr>
        <w:br/>
        <w:t xml:space="preserve">    </w:t>
      </w:r>
      <w:r>
        <w:rPr>
          <w:rStyle w:val="LS2Tag"/>
        </w:rPr>
        <w:t>&lt;div&gt;</w:t>
      </w:r>
      <w:r w:rsidRPr="002D30DC">
        <w:rPr>
          <w:rFonts w:ascii="Consolas" w:hAnsi="Consolas"/>
        </w:rPr>
        <w:t>B</w:t>
      </w:r>
      <w:r>
        <w:rPr>
          <w:rStyle w:val="LS2Tag"/>
        </w:rPr>
        <w:t>&lt;/div&gt;</w:t>
      </w:r>
      <w:r w:rsidRPr="002D30DC">
        <w:rPr>
          <w:rFonts w:ascii="Consolas" w:hAnsi="Consolas"/>
        </w:rPr>
        <w:br/>
        <w:t xml:space="preserve">    </w:t>
      </w:r>
      <w:r>
        <w:rPr>
          <w:rStyle w:val="LS2Tag"/>
        </w:rPr>
        <w:t>&lt;div&gt;</w:t>
      </w:r>
      <w:r w:rsidRPr="002D30DC">
        <w:rPr>
          <w:rFonts w:ascii="Consolas" w:hAnsi="Consolas"/>
        </w:rPr>
        <w:t>C</w:t>
      </w:r>
      <w:r>
        <w:rPr>
          <w:rStyle w:val="LS2Tag"/>
        </w:rPr>
        <w:t>&lt;/div&gt;</w:t>
      </w:r>
      <w:r w:rsidRPr="002D30DC">
        <w:rPr>
          <w:rFonts w:ascii="Consolas" w:hAnsi="Consolas"/>
        </w:rPr>
        <w:br/>
      </w:r>
      <w:r>
        <w:rPr>
          <w:rStyle w:val="LS2Tag"/>
        </w:rPr>
        <w:t>&lt;/body&gt;</w:t>
      </w:r>
    </w:p>
    <w:p w14:paraId="64E8DDB5" w14:textId="7866017F" w:rsidR="00004B1A" w:rsidRDefault="00004B1A" w:rsidP="00004B1A">
      <w:pPr>
        <w:pStyle w:val="komm1aff"/>
      </w:pPr>
      <w:r>
        <w:t xml:space="preserve">[[figur </w:t>
      </w:r>
      <w:r>
        <w:fldChar w:fldCharType="begin"/>
      </w:r>
      <w:r>
        <w:instrText xml:space="preserve"> seq fig </w:instrText>
      </w:r>
      <w:r>
        <w:fldChar w:fldCharType="separate"/>
      </w:r>
      <w:r>
        <w:rPr>
          <w:noProof/>
        </w:rPr>
        <w:t>9</w:t>
      </w:r>
      <w:r>
        <w:fldChar w:fldCharType="end"/>
      </w:r>
      <w:r>
        <w:t>]]</w:t>
      </w:r>
    </w:p>
    <w:p w14:paraId="7C546111" w14:textId="20CD6D8E" w:rsidR="005478A1" w:rsidRPr="005478A1" w:rsidRDefault="005478A1">
      <w:pPr>
        <w:pStyle w:val="komm1af"/>
        <w:pPrChange w:id="49" w:author="Terje Kolderup" w:date="2020-01-23T11:25:00Z">
          <w:pPr>
            <w:pStyle w:val="komm1aff"/>
          </w:pPr>
        </w:pPrChange>
      </w:pPr>
      <w:r>
        <w:rPr>
          <w:noProof/>
          <w:lang w:eastAsia="nb-NO"/>
        </w:rPr>
        <w:drawing>
          <wp:inline distT="0" distB="0" distL="0" distR="0" wp14:anchorId="7A719BEC" wp14:editId="5E82F693">
            <wp:extent cx="2047875" cy="374799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678" cy="3769598"/>
                    </a:xfrm>
                    <a:prstGeom prst="rect">
                      <a:avLst/>
                    </a:prstGeom>
                    <a:noFill/>
                    <a:ln>
                      <a:noFill/>
                    </a:ln>
                  </pic:spPr>
                </pic:pic>
              </a:graphicData>
            </a:graphic>
          </wp:inline>
        </w:drawing>
      </w:r>
    </w:p>
    <w:p w14:paraId="46766AC1" w14:textId="7AEEC342" w:rsidR="00CC146D" w:rsidRPr="00EF1B29" w:rsidRDefault="00CC146D" w:rsidP="00083F79">
      <w:pPr>
        <w:pStyle w:val="fig1aff"/>
      </w:pPr>
    </w:p>
    <w:p w14:paraId="47EA385E" w14:textId="641E07EB" w:rsidR="00291DB3" w:rsidRPr="00211DAE" w:rsidRDefault="007B48DD" w:rsidP="004B1963">
      <w:pPr>
        <w:pStyle w:val="b1aff"/>
      </w:pPr>
      <w:r w:rsidRPr="00593520">
        <w:rPr>
          <w:rStyle w:val="LS2CodeBodytext"/>
        </w:rPr>
        <w:t>background-color</w:t>
      </w:r>
      <w:r w:rsidRPr="00211DAE">
        <w:t xml:space="preserve"> styrer bakgrunnsfargen</w:t>
      </w:r>
      <w:r w:rsidR="00C84EDC">
        <w:t>,</w:t>
      </w:r>
      <w:r w:rsidRPr="00211DAE">
        <w:t xml:space="preserve"> og </w:t>
      </w:r>
      <w:r w:rsidRPr="00593520">
        <w:rPr>
          <w:rStyle w:val="LS2CodeBodytext"/>
        </w:rPr>
        <w:t>color</w:t>
      </w:r>
      <w:r w:rsidRPr="00211DAE">
        <w:t xml:space="preserve"> </w:t>
      </w:r>
      <w:r w:rsidR="00C84EDC">
        <w:t xml:space="preserve">styrer </w:t>
      </w:r>
      <w:r w:rsidRPr="00211DAE">
        <w:t>forgrunnsfargen. Fargene kan angis ved hjelp av innebygde fargenavn i HTML</w:t>
      </w:r>
      <w:r w:rsidR="007968F3">
        <w:t xml:space="preserve"> – </w:t>
      </w:r>
      <w:r w:rsidRPr="00211DAE">
        <w:t xml:space="preserve">eller ved hjelp av tallkoder. For vårt bruk er det greit med </w:t>
      </w:r>
      <w:r w:rsidRPr="00211DAE">
        <w:lastRenderedPageBreak/>
        <w:t xml:space="preserve">fargenavnene. Alle de vanlige fargene er støttet. </w:t>
      </w:r>
      <w:r w:rsidR="00C84EDC">
        <w:t>E</w:t>
      </w:r>
      <w:r w:rsidRPr="00211DAE">
        <w:t>n komplett oversikt finne</w:t>
      </w:r>
      <w:r w:rsidR="00584202">
        <w:t>s</w:t>
      </w:r>
      <w:r w:rsidRPr="00211DAE">
        <w:t xml:space="preserve"> på </w:t>
      </w:r>
      <w:r w:rsidRPr="00BA15F5">
        <w:t>www.w3schools.com/colors/colors_names.asp</w:t>
      </w:r>
      <w:r w:rsidRPr="00211DAE">
        <w:t>.</w:t>
      </w:r>
    </w:p>
    <w:p w14:paraId="7F814835" w14:textId="6F22AC3E" w:rsidR="00291DB3" w:rsidRPr="00211DAE" w:rsidRDefault="007B48DD" w:rsidP="004B1963">
      <w:pPr>
        <w:pStyle w:val="b1aff"/>
      </w:pPr>
      <w:r w:rsidRPr="00593520">
        <w:rPr>
          <w:rStyle w:val="LS2CodeBodytext"/>
        </w:rPr>
        <w:t>border</w:t>
      </w:r>
      <w:r w:rsidRPr="00211DAE">
        <w:t xml:space="preserve"> slår på eller av en ramme rundt et element. </w:t>
      </w:r>
      <w:r w:rsidR="00D433B3">
        <w:t>Man</w:t>
      </w:r>
      <w:r w:rsidR="00DC79A0" w:rsidRPr="00211DAE">
        <w:t xml:space="preserve"> </w:t>
      </w:r>
      <w:r w:rsidRPr="00211DAE">
        <w:t xml:space="preserve">angir en farge, en tykkelse og en strektype. </w:t>
      </w:r>
      <w:r w:rsidRPr="00593520">
        <w:rPr>
          <w:rStyle w:val="LS2CodeBodytext"/>
        </w:rPr>
        <w:t>solid</w:t>
      </w:r>
      <w:r w:rsidRPr="00211DAE">
        <w:t xml:space="preserve"> er </w:t>
      </w:r>
      <w:r w:rsidR="00C84EDC">
        <w:t xml:space="preserve">en </w:t>
      </w:r>
      <w:r w:rsidRPr="00211DAE">
        <w:t xml:space="preserve">heltrukken linje, mens for eksempel </w:t>
      </w:r>
      <w:r w:rsidRPr="00593520">
        <w:rPr>
          <w:rStyle w:val="LS2CodeBodytext"/>
        </w:rPr>
        <w:t>dashed</w:t>
      </w:r>
      <w:r w:rsidRPr="00211DAE">
        <w:t xml:space="preserve"> er en stiplet linje.</w:t>
      </w:r>
    </w:p>
    <w:p w14:paraId="1DBC2632" w14:textId="2036B99E" w:rsidR="00291DB3" w:rsidRPr="00211DAE" w:rsidRDefault="007B48DD" w:rsidP="004B1963">
      <w:pPr>
        <w:pStyle w:val="b1aff"/>
      </w:pPr>
      <w:r w:rsidRPr="00593520">
        <w:rPr>
          <w:rStyle w:val="LS2CodeBodytext"/>
        </w:rPr>
        <w:t>padding</w:t>
      </w:r>
      <w:r w:rsidRPr="00211DAE">
        <w:t xml:space="preserve"> og </w:t>
      </w:r>
      <w:r w:rsidRPr="00593520">
        <w:rPr>
          <w:rStyle w:val="LS2CodeBodytext"/>
        </w:rPr>
        <w:t>margin</w:t>
      </w:r>
      <w:r w:rsidRPr="00211DAE">
        <w:t xml:space="preserve"> styrer hvor mye luft det er rundt et element. Padding er luft innenfor rammen, og margin er utenfor.</w:t>
      </w:r>
    </w:p>
    <w:p w14:paraId="56121944" w14:textId="6E7B95DF" w:rsidR="00291DB3" w:rsidRPr="00211DAE" w:rsidRDefault="007B48DD" w:rsidP="004B1963">
      <w:pPr>
        <w:pStyle w:val="b1aff"/>
      </w:pPr>
      <w:r w:rsidRPr="00593520">
        <w:rPr>
          <w:rStyle w:val="LS2CodeBodytext"/>
        </w:rPr>
        <w:t>width</w:t>
      </w:r>
      <w:r w:rsidRPr="00211DAE">
        <w:t xml:space="preserve"> og </w:t>
      </w:r>
      <w:r w:rsidRPr="00593520">
        <w:rPr>
          <w:rStyle w:val="LS2CodeBodytext"/>
        </w:rPr>
        <w:t>height</w:t>
      </w:r>
      <w:r w:rsidRPr="00211DAE">
        <w:t xml:space="preserve"> setter bredde og høyde. </w:t>
      </w:r>
      <w:r w:rsidR="00D433B3">
        <w:t>Man</w:t>
      </w:r>
      <w:r w:rsidR="00DC79A0" w:rsidRPr="00211DAE">
        <w:t xml:space="preserve"> </w:t>
      </w:r>
      <w:r w:rsidRPr="00211DAE">
        <w:t>kan angi det i piksler (</w:t>
      </w:r>
      <w:r w:rsidRPr="00593520">
        <w:rPr>
          <w:rStyle w:val="LS2CodeBodytext"/>
        </w:rPr>
        <w:t>px</w:t>
      </w:r>
      <w:r w:rsidRPr="00211DAE">
        <w:t>), prosent (</w:t>
      </w:r>
      <w:r w:rsidRPr="00593520">
        <w:rPr>
          <w:rStyle w:val="LS2CodeBodytext"/>
        </w:rPr>
        <w:t>%</w:t>
      </w:r>
      <w:r w:rsidRPr="00211DAE">
        <w:t>), prosent av størrelsen på vinduet (</w:t>
      </w:r>
      <w:r w:rsidRPr="00593520">
        <w:rPr>
          <w:rStyle w:val="LS2CodeBodytext"/>
        </w:rPr>
        <w:t>vw</w:t>
      </w:r>
      <w:r w:rsidR="002A2B3E" w:rsidRPr="002A2B3E">
        <w:t xml:space="preserve"> </w:t>
      </w:r>
      <w:r w:rsidRPr="00211DAE">
        <w:t xml:space="preserve">og </w:t>
      </w:r>
      <w:r w:rsidRPr="002A2B3E">
        <w:rPr>
          <w:rStyle w:val="LS2CodeBodytext"/>
        </w:rPr>
        <w:t>vh</w:t>
      </w:r>
      <w:r w:rsidRPr="00211DAE">
        <w:t>) og mye annet.</w:t>
      </w:r>
    </w:p>
    <w:p w14:paraId="0F601C06" w14:textId="0084F5E6" w:rsidR="00291DB3" w:rsidRPr="00211DAE" w:rsidRDefault="007B48DD" w:rsidP="004B1963">
      <w:pPr>
        <w:pStyle w:val="b1aff"/>
      </w:pPr>
      <w:r w:rsidRPr="00211DAE">
        <w:t>Så langt har vi bare sett på CSS som endrer alle forekomster av en ta</w:t>
      </w:r>
      <w:r w:rsidR="00C84EDC">
        <w:t>g</w:t>
      </w:r>
      <w:r w:rsidRPr="00211DAE">
        <w:t>g. Nå skal vi se på hvordan to tilfeller av samme tag</w:t>
      </w:r>
      <w:r w:rsidR="00C84EDC">
        <w:t>g</w:t>
      </w:r>
      <w:r w:rsidRPr="00211DAE">
        <w:t xml:space="preserve"> kan få ulik stil.</w:t>
      </w:r>
    </w:p>
    <w:p w14:paraId="751FCF3E" w14:textId="1631840D" w:rsidR="00291DB3" w:rsidRPr="00211DAE" w:rsidRDefault="00DC79A0" w:rsidP="00374B1F">
      <w:pPr>
        <w:pStyle w:val="m1tt"/>
      </w:pPr>
      <w:bookmarkStart w:id="50" w:name="css-klasser"/>
      <w:bookmarkStart w:id="51" w:name="_Toc29047837"/>
      <w:r w:rsidRPr="006C1416">
        <w:rPr>
          <w:highlight w:val="yellow"/>
          <w:rPrChange w:id="52" w:author="Terje Kolderup" w:date="2020-01-29T15:13:00Z">
            <w:rPr/>
          </w:rPrChange>
        </w:rPr>
        <w:t>CSS-</w:t>
      </w:r>
      <w:r w:rsidR="007B48DD" w:rsidRPr="006C1416">
        <w:rPr>
          <w:highlight w:val="yellow"/>
          <w:rPrChange w:id="53" w:author="Terje Kolderup" w:date="2020-01-29T15:13:00Z">
            <w:rPr/>
          </w:rPrChange>
        </w:rPr>
        <w:t>klasser</w:t>
      </w:r>
      <w:bookmarkEnd w:id="50"/>
      <w:bookmarkEnd w:id="51"/>
    </w:p>
    <w:p w14:paraId="605E7F26" w14:textId="77777777" w:rsidR="00291DB3" w:rsidRPr="00211DAE" w:rsidRDefault="007B48DD" w:rsidP="00C628A3">
      <w:pPr>
        <w:pStyle w:val="b1af-f"/>
      </w:pPr>
      <w:r w:rsidRPr="00211DAE">
        <w:t xml:space="preserve">CSS-koden under introduserer en egen regel for div-er som er tagget på en spesiell måte med klassenavnet </w:t>
      </w:r>
      <w:r w:rsidRPr="000D5199">
        <w:rPr>
          <w:rStyle w:val="LS2CodeBodytext"/>
        </w:rPr>
        <w:t>specialEffect</w:t>
      </w:r>
      <w:r w:rsidRPr="00211DAE">
        <w:t>. Dette velger du helt selv.</w:t>
      </w:r>
    </w:p>
    <w:p w14:paraId="2440B7F0" w14:textId="77777777" w:rsidR="00291DB3" w:rsidRPr="002D30DC" w:rsidRDefault="007B48DD" w:rsidP="006C0DE5">
      <w:pPr>
        <w:pStyle w:val="eks1aff"/>
        <w:rPr>
          <w:rFonts w:ascii="Consolas" w:hAnsi="Consolas"/>
          <w:rPrChange w:id="54" w:author="Terje Kolderup" w:date="2020-01-29T09:55:00Z">
            <w:rPr>
              <w:lang w:val="nb-NO"/>
            </w:rPr>
          </w:rPrChange>
        </w:rPr>
      </w:pPr>
      <w:r w:rsidRPr="00CC5D44">
        <w:rPr>
          <w:rStyle w:val="LS2Tag"/>
          <w:rPrChange w:id="55" w:author="Terje Kolderup" w:date="2020-01-29T09:55:00Z">
            <w:rPr>
              <w:rStyle w:val="LS2Tag"/>
              <w:lang w:val="nb-NO"/>
            </w:rPr>
          </w:rPrChange>
        </w:rPr>
        <w:t>&lt;div&gt;</w:t>
      </w:r>
      <w:r w:rsidRPr="002D30DC">
        <w:rPr>
          <w:rFonts w:ascii="Consolas" w:hAnsi="Consolas"/>
          <w:rPrChange w:id="56" w:author="Terje Kolderup" w:date="2020-01-29T09:55:00Z">
            <w:rPr>
              <w:lang w:val="nb-NO"/>
            </w:rPr>
          </w:rPrChange>
        </w:rPr>
        <w:t>A</w:t>
      </w:r>
      <w:r w:rsidRPr="00CC5D44">
        <w:rPr>
          <w:rStyle w:val="LS2Tag"/>
          <w:rPrChange w:id="57" w:author="Terje Kolderup" w:date="2020-01-29T09:55:00Z">
            <w:rPr>
              <w:rStyle w:val="LS2Tag"/>
              <w:lang w:val="nb-NO"/>
            </w:rPr>
          </w:rPrChange>
        </w:rPr>
        <w:t>&lt;/div&gt;</w:t>
      </w:r>
      <w:r w:rsidRPr="002D30DC">
        <w:rPr>
          <w:rFonts w:ascii="Consolas" w:hAnsi="Consolas"/>
          <w:rPrChange w:id="58" w:author="Terje Kolderup" w:date="2020-01-29T09:55:00Z">
            <w:rPr>
              <w:lang w:val="nb-NO"/>
            </w:rPr>
          </w:rPrChange>
        </w:rPr>
        <w:br/>
      </w:r>
      <w:r w:rsidRPr="00CC5D44">
        <w:rPr>
          <w:rStyle w:val="LS2Tag"/>
          <w:rPrChange w:id="59" w:author="Terje Kolderup" w:date="2020-01-29T09:55:00Z">
            <w:rPr>
              <w:rStyle w:val="LS2Tag"/>
              <w:lang w:val="nb-NO"/>
            </w:rPr>
          </w:rPrChange>
        </w:rPr>
        <w:t>&lt;div</w:t>
      </w:r>
      <w:r w:rsidRPr="00CC5D44">
        <w:rPr>
          <w:rStyle w:val="LS2Attribute"/>
          <w:rPrChange w:id="60" w:author="Terje Kolderup" w:date="2020-01-29T09:55:00Z">
            <w:rPr>
              <w:rStyle w:val="LS2Attribute"/>
              <w:lang w:val="nb-NO"/>
            </w:rPr>
          </w:rPrChange>
        </w:rPr>
        <w:t xml:space="preserve"> class=</w:t>
      </w:r>
      <w:r w:rsidRPr="00CC5D44">
        <w:rPr>
          <w:rStyle w:val="LS2String"/>
          <w:rPrChange w:id="61" w:author="Terje Kolderup" w:date="2020-01-29T09:55:00Z">
            <w:rPr>
              <w:rStyle w:val="LS2String"/>
              <w:lang w:val="nb-NO"/>
            </w:rPr>
          </w:rPrChange>
        </w:rPr>
        <w:t>"</w:t>
      </w:r>
      <w:proofErr w:type="spellStart"/>
      <w:r w:rsidRPr="00CC5D44">
        <w:rPr>
          <w:rStyle w:val="LS2String"/>
          <w:rPrChange w:id="62" w:author="Terje Kolderup" w:date="2020-01-29T09:55:00Z">
            <w:rPr>
              <w:rStyle w:val="LS2String"/>
              <w:lang w:val="nb-NO"/>
            </w:rPr>
          </w:rPrChange>
        </w:rPr>
        <w:t>specialEffect</w:t>
      </w:r>
      <w:proofErr w:type="spellEnd"/>
      <w:r w:rsidRPr="00CC5D44">
        <w:rPr>
          <w:rStyle w:val="LS2String"/>
          <w:rPrChange w:id="63" w:author="Terje Kolderup" w:date="2020-01-29T09:55:00Z">
            <w:rPr>
              <w:rStyle w:val="LS2String"/>
              <w:lang w:val="nb-NO"/>
            </w:rPr>
          </w:rPrChange>
        </w:rPr>
        <w:t>"</w:t>
      </w:r>
      <w:r w:rsidRPr="00CC5D44">
        <w:rPr>
          <w:rStyle w:val="LS2Tag"/>
          <w:rPrChange w:id="64" w:author="Terje Kolderup" w:date="2020-01-29T09:55:00Z">
            <w:rPr>
              <w:rStyle w:val="LS2Tag"/>
              <w:lang w:val="nb-NO"/>
            </w:rPr>
          </w:rPrChange>
        </w:rPr>
        <w:t>&gt;</w:t>
      </w:r>
      <w:r w:rsidRPr="002D30DC">
        <w:rPr>
          <w:rFonts w:ascii="Consolas" w:hAnsi="Consolas"/>
          <w:rPrChange w:id="65" w:author="Terje Kolderup" w:date="2020-01-29T09:55:00Z">
            <w:rPr>
              <w:lang w:val="nb-NO"/>
            </w:rPr>
          </w:rPrChange>
        </w:rPr>
        <w:t>B</w:t>
      </w:r>
      <w:r w:rsidRPr="00CC5D44">
        <w:rPr>
          <w:rStyle w:val="LS2Tag"/>
          <w:rPrChange w:id="66" w:author="Terje Kolderup" w:date="2020-01-29T09:55:00Z">
            <w:rPr>
              <w:rStyle w:val="LS2Tag"/>
              <w:lang w:val="nb-NO"/>
            </w:rPr>
          </w:rPrChange>
        </w:rPr>
        <w:t>&lt;/div&gt;</w:t>
      </w:r>
      <w:r w:rsidRPr="002D30DC">
        <w:rPr>
          <w:rFonts w:ascii="Consolas" w:hAnsi="Consolas"/>
          <w:rPrChange w:id="67" w:author="Terje Kolderup" w:date="2020-01-29T09:55:00Z">
            <w:rPr>
              <w:lang w:val="nb-NO"/>
            </w:rPr>
          </w:rPrChange>
        </w:rPr>
        <w:br/>
      </w:r>
      <w:r w:rsidRPr="00CC5D44">
        <w:rPr>
          <w:rStyle w:val="LS2Tag"/>
          <w:rPrChange w:id="68" w:author="Terje Kolderup" w:date="2020-01-29T09:55:00Z">
            <w:rPr>
              <w:rStyle w:val="LS2Tag"/>
              <w:lang w:val="nb-NO"/>
            </w:rPr>
          </w:rPrChange>
        </w:rPr>
        <w:t>&lt;div&gt;</w:t>
      </w:r>
      <w:r w:rsidRPr="002D30DC">
        <w:rPr>
          <w:rFonts w:ascii="Consolas" w:hAnsi="Consolas"/>
          <w:rPrChange w:id="69" w:author="Terje Kolderup" w:date="2020-01-29T09:55:00Z">
            <w:rPr>
              <w:lang w:val="nb-NO"/>
            </w:rPr>
          </w:rPrChange>
        </w:rPr>
        <w:t>C</w:t>
      </w:r>
      <w:r w:rsidRPr="00CC5D44">
        <w:rPr>
          <w:rStyle w:val="LS2Tag"/>
          <w:rPrChange w:id="70" w:author="Terje Kolderup" w:date="2020-01-29T09:55:00Z">
            <w:rPr>
              <w:rStyle w:val="LS2Tag"/>
              <w:lang w:val="nb-NO"/>
            </w:rPr>
          </w:rPrChange>
        </w:rPr>
        <w:t>&lt;/div&gt;</w:t>
      </w:r>
    </w:p>
    <w:p w14:paraId="61DD3193" w14:textId="1353E8B8" w:rsidR="00291DB3" w:rsidRPr="00211DAE" w:rsidRDefault="007B48DD" w:rsidP="006C0DE5">
      <w:pPr>
        <w:pStyle w:val="b1aff"/>
      </w:pPr>
      <w:r w:rsidRPr="00211DAE">
        <w:t>Så kan</w:t>
      </w:r>
      <w:r w:rsidR="00444BC9">
        <w:t xml:space="preserve"> vi</w:t>
      </w:r>
      <w:r w:rsidRPr="00211DAE">
        <w:t xml:space="preserve"> tagge en div ved hjelp av ordet </w:t>
      </w:r>
      <w:r w:rsidRPr="002A2B3E">
        <w:rPr>
          <w:rStyle w:val="LS2CodeBodytext"/>
        </w:rPr>
        <w:t>class</w:t>
      </w:r>
      <w:r w:rsidRPr="00211DAE">
        <w:t xml:space="preserve"> på denne måten:</w:t>
      </w:r>
    </w:p>
    <w:p w14:paraId="7DC3C7DD" w14:textId="77777777" w:rsidR="00291DB3" w:rsidRDefault="007B48DD" w:rsidP="006C0DE5">
      <w:pPr>
        <w:pStyle w:val="eks1aff"/>
        <w:rPr>
          <w:rStyle w:val="LS2Tag"/>
        </w:rPr>
      </w:pPr>
      <w:r>
        <w:rPr>
          <w:rStyle w:val="LS2Tag"/>
        </w:rPr>
        <w:t>&lt;div</w:t>
      </w:r>
      <w:r>
        <w:rPr>
          <w:rStyle w:val="LS2Attribute"/>
        </w:rPr>
        <w:t xml:space="preserve"> class=</w:t>
      </w:r>
      <w:r>
        <w:rPr>
          <w:rStyle w:val="LS2String"/>
        </w:rPr>
        <w:t>"</w:t>
      </w:r>
      <w:proofErr w:type="spellStart"/>
      <w:r>
        <w:rPr>
          <w:rStyle w:val="LS2String"/>
        </w:rPr>
        <w:t>specialEffect</w:t>
      </w:r>
      <w:proofErr w:type="spellEnd"/>
      <w:r>
        <w:rPr>
          <w:rStyle w:val="LS2String"/>
        </w:rPr>
        <w:t>"</w:t>
      </w:r>
      <w:r>
        <w:rPr>
          <w:rStyle w:val="LS2Tag"/>
        </w:rPr>
        <w:t>&gt;</w:t>
      </w:r>
      <w:r w:rsidRPr="002D30DC">
        <w:rPr>
          <w:rFonts w:ascii="Consolas" w:hAnsi="Consolas"/>
        </w:rPr>
        <w:t>B</w:t>
      </w:r>
      <w:r>
        <w:rPr>
          <w:rStyle w:val="LS2Tag"/>
        </w:rPr>
        <w:t>&lt;/div&gt;</w:t>
      </w:r>
    </w:p>
    <w:p w14:paraId="49BEFCA8" w14:textId="72084E87" w:rsidR="00004B1A" w:rsidRDefault="00004B1A" w:rsidP="00004B1A">
      <w:pPr>
        <w:pStyle w:val="komm1aff"/>
      </w:pPr>
      <w:r>
        <w:t xml:space="preserve">[[figur </w:t>
      </w:r>
      <w:r>
        <w:fldChar w:fldCharType="begin"/>
      </w:r>
      <w:r>
        <w:instrText xml:space="preserve"> seq fig </w:instrText>
      </w:r>
      <w:r>
        <w:fldChar w:fldCharType="separate"/>
      </w:r>
      <w:r>
        <w:rPr>
          <w:noProof/>
        </w:rPr>
        <w:t>10</w:t>
      </w:r>
      <w:r>
        <w:fldChar w:fldCharType="end"/>
      </w:r>
      <w:r>
        <w:t>]]</w:t>
      </w:r>
    </w:p>
    <w:p w14:paraId="5AD765F7" w14:textId="77777777" w:rsidR="00CC146D" w:rsidRDefault="00CC146D" w:rsidP="00083F79">
      <w:pPr>
        <w:pStyle w:val="fig1aff"/>
      </w:pPr>
      <w:r>
        <w:rPr>
          <w:noProof/>
          <w:lang w:eastAsia="nb-NO"/>
        </w:rPr>
        <w:drawing>
          <wp:inline distT="0" distB="0" distL="0" distR="0" wp14:anchorId="2FE4747C" wp14:editId="6A5589BE">
            <wp:extent cx="1171575" cy="27622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1575" cy="2762250"/>
                    </a:xfrm>
                    <a:prstGeom prst="rect">
                      <a:avLst/>
                    </a:prstGeom>
                  </pic:spPr>
                </pic:pic>
              </a:graphicData>
            </a:graphic>
          </wp:inline>
        </w:drawing>
      </w:r>
    </w:p>
    <w:p w14:paraId="146F982A" w14:textId="2CAED5C9" w:rsidR="00291DB3" w:rsidRPr="00211DAE" w:rsidRDefault="00DC79A0" w:rsidP="00083F79">
      <w:pPr>
        <w:pStyle w:val="b1aff"/>
      </w:pPr>
      <w:r>
        <w:t>Vi</w:t>
      </w:r>
      <w:r w:rsidRPr="00211DAE">
        <w:t xml:space="preserve"> </w:t>
      </w:r>
      <w:r w:rsidR="007B48DD" w:rsidRPr="00211DAE">
        <w:t xml:space="preserve">kan godt angi flere CSS-klassenavn inne i </w:t>
      </w:r>
      <w:r w:rsidR="007B48DD" w:rsidRPr="002A2B3E">
        <w:rPr>
          <w:rStyle w:val="LS2CodeBodytext"/>
        </w:rPr>
        <w:t>class=""</w:t>
      </w:r>
      <w:r w:rsidR="007B48DD" w:rsidRPr="00211DAE">
        <w:t xml:space="preserve">. Da må </w:t>
      </w:r>
      <w:r>
        <w:t>vi</w:t>
      </w:r>
      <w:r w:rsidRPr="00211DAE">
        <w:t xml:space="preserve"> </w:t>
      </w:r>
      <w:r w:rsidR="007B48DD" w:rsidRPr="00211DAE">
        <w:t>passe på å ha mellomrom mellom dem.</w:t>
      </w:r>
    </w:p>
    <w:p w14:paraId="182D3829" w14:textId="5032DCF9" w:rsidR="00291DB3" w:rsidRPr="00211DAE" w:rsidRDefault="007B48DD" w:rsidP="00B179A8">
      <w:pPr>
        <w:pStyle w:val="b1af"/>
      </w:pPr>
      <w:r w:rsidRPr="00211DAE">
        <w:lastRenderedPageBreak/>
        <w:t xml:space="preserve">Ordet </w:t>
      </w:r>
      <w:r w:rsidRPr="006C1416">
        <w:rPr>
          <w:rStyle w:val="LS2Kursiv"/>
          <w:highlight w:val="yellow"/>
          <w:rPrChange w:id="71" w:author="Terje Kolderup" w:date="2020-01-29T15:13:00Z">
            <w:rPr>
              <w:rStyle w:val="LS2Kursiv"/>
            </w:rPr>
          </w:rPrChange>
        </w:rPr>
        <w:t>cascading</w:t>
      </w:r>
      <w:r w:rsidRPr="00211DAE">
        <w:t xml:space="preserve"> i </w:t>
      </w:r>
      <w:r w:rsidRPr="00680ECF">
        <w:rPr>
          <w:rStyle w:val="LS2Kursiv"/>
        </w:rPr>
        <w:t>cascading style sheets</w:t>
      </w:r>
      <w:r w:rsidRPr="00211DAE">
        <w:t xml:space="preserve"> står nettopp for at det kan være flere regler som gjelder </w:t>
      </w:r>
      <w:r w:rsidR="006B1EF4">
        <w:t xml:space="preserve">for </w:t>
      </w:r>
      <w:r w:rsidRPr="00211DAE">
        <w:t>et bestemt element</w:t>
      </w:r>
      <w:r w:rsidR="006B1EF4">
        <w:t>, o</w:t>
      </w:r>
      <w:r w:rsidRPr="00211DAE">
        <w:t>g disse trer i kraft fra generel</w:t>
      </w:r>
      <w:r w:rsidR="006B1EF4">
        <w:t>t</w:t>
      </w:r>
      <w:r w:rsidRPr="00211DAE">
        <w:t xml:space="preserve"> til mer spesifikt. Det mer spesifikke overstyrer det generelle. Det vil si at den oran</w:t>
      </w:r>
      <w:r w:rsidR="006B1EF4">
        <w:t>sj</w:t>
      </w:r>
      <w:r w:rsidRPr="00211DAE">
        <w:t xml:space="preserve">e rammen dukker opp på alle div-er som har </w:t>
      </w:r>
      <w:r w:rsidRPr="00AD49C9">
        <w:rPr>
          <w:rStyle w:val="LS2CodeBodytext"/>
        </w:rPr>
        <w:t>class="specialEffect"</w:t>
      </w:r>
      <w:r w:rsidRPr="00211DAE">
        <w:t>.</w:t>
      </w:r>
    </w:p>
    <w:p w14:paraId="19D03984" w14:textId="034C7520" w:rsidR="00291DB3" w:rsidRPr="00211DAE" w:rsidRDefault="007B48DD" w:rsidP="00B179A8">
      <w:pPr>
        <w:pStyle w:val="b1af"/>
      </w:pPr>
      <w:r w:rsidRPr="00211DAE">
        <w:t xml:space="preserve">Merk at når vi skriver </w:t>
      </w:r>
      <w:r w:rsidRPr="00AD49C9">
        <w:rPr>
          <w:rStyle w:val="LS2CodeBodytext"/>
        </w:rPr>
        <w:t>div.specialEffect</w:t>
      </w:r>
      <w:r w:rsidRPr="00211DAE">
        <w:t xml:space="preserve"> i CSS, kan bare </w:t>
      </w:r>
      <w:r w:rsidRPr="00AD49C9">
        <w:rPr>
          <w:rStyle w:val="LS2CodeBodytext"/>
        </w:rPr>
        <w:t>class="specialEffect"</w:t>
      </w:r>
      <w:r w:rsidRPr="00211DAE">
        <w:t xml:space="preserve"> brukes på div-er. Hvis </w:t>
      </w:r>
      <w:r w:rsidR="00DC79A0">
        <w:t>vi</w:t>
      </w:r>
      <w:r w:rsidR="00DC79A0" w:rsidRPr="00211DAE">
        <w:t xml:space="preserve"> </w:t>
      </w:r>
      <w:r w:rsidRPr="00211DAE">
        <w:t xml:space="preserve">vil ha en klasse som kan brukes på alle tagger, må </w:t>
      </w:r>
      <w:r w:rsidR="00DC79A0">
        <w:t>vi</w:t>
      </w:r>
      <w:r w:rsidR="00DC79A0" w:rsidRPr="00211DAE">
        <w:t xml:space="preserve"> </w:t>
      </w:r>
      <w:r w:rsidR="006B1EF4">
        <w:t xml:space="preserve">bare </w:t>
      </w:r>
      <w:r w:rsidRPr="00211DAE">
        <w:t>skrive</w:t>
      </w:r>
      <w:r w:rsidR="006B1EF4">
        <w:t xml:space="preserve"> </w:t>
      </w:r>
      <w:r w:rsidRPr="00AD49C9">
        <w:t>.</w:t>
      </w:r>
      <w:r w:rsidRPr="00AD49C9">
        <w:rPr>
          <w:rStyle w:val="LS2CodeBodytext"/>
        </w:rPr>
        <w:t>specialEffect</w:t>
      </w:r>
      <w:r w:rsidRPr="00211DAE">
        <w:t>.</w:t>
      </w:r>
    </w:p>
    <w:p w14:paraId="643B2E67" w14:textId="4C17DE84" w:rsidR="00291DB3" w:rsidRPr="00211DAE" w:rsidRDefault="007B48DD" w:rsidP="00B179A8">
      <w:pPr>
        <w:pStyle w:val="b1af"/>
      </w:pPr>
      <w:r w:rsidRPr="00211DAE">
        <w:t xml:space="preserve">I dette konkrete eksemplet er det forresten brukt </w:t>
      </w:r>
      <w:r w:rsidRPr="00AD49C9">
        <w:rPr>
          <w:rStyle w:val="LS2CodeBodytext"/>
        </w:rPr>
        <w:t>display: inline-block</w:t>
      </w:r>
      <w:r w:rsidRPr="00211DAE">
        <w:t xml:space="preserve"> for alle div-ene. Det gjør at de kommer på linje bortover istedenfor under hverandre. Det er også brukt en annen </w:t>
      </w:r>
      <w:r w:rsidRPr="00AD49C9">
        <w:rPr>
          <w:rStyle w:val="LS2CodeBodytext"/>
        </w:rPr>
        <w:t>width</w:t>
      </w:r>
      <w:r w:rsidRPr="00211DAE">
        <w:t xml:space="preserve"> og </w:t>
      </w:r>
      <w:r w:rsidRPr="00AD49C9">
        <w:rPr>
          <w:rStyle w:val="LS2CodeBodytext"/>
        </w:rPr>
        <w:t>height</w:t>
      </w:r>
      <w:r w:rsidRPr="00211DAE">
        <w:t xml:space="preserve"> enn i det forrige eksemplet. (Og padding er satt </w:t>
      </w:r>
      <w:r w:rsidR="00DC79A0">
        <w:t>til</w:t>
      </w:r>
      <w:r w:rsidR="00DC79A0" w:rsidRPr="00211DAE">
        <w:t xml:space="preserve"> </w:t>
      </w:r>
      <w:r w:rsidRPr="00AD49C9">
        <w:rPr>
          <w:rStyle w:val="LS2CodeBodytext"/>
        </w:rPr>
        <w:t>specialEffect</w:t>
      </w:r>
      <w:r w:rsidR="006B1EF4">
        <w:t xml:space="preserve"> for </w:t>
      </w:r>
      <w:r w:rsidRPr="00211DAE">
        <w:t>at firkanten i sum skal bli like stor når rammen er tykkere.)</w:t>
      </w:r>
    </w:p>
    <w:p w14:paraId="4D702120" w14:textId="34C5AAC5" w:rsidR="00291DB3" w:rsidRPr="00211DAE" w:rsidRDefault="007B48DD" w:rsidP="000C140A">
      <w:pPr>
        <w:pStyle w:val="m1tt"/>
      </w:pPr>
      <w:bookmarkStart w:id="72" w:name="vinlotterix---prototyping-2---css"/>
      <w:bookmarkStart w:id="73" w:name="_Toc29047838"/>
      <w:r w:rsidRPr="00211DAE">
        <w:t>Vinlotterix</w:t>
      </w:r>
      <w:r w:rsidR="007968F3">
        <w:t xml:space="preserve"> – </w:t>
      </w:r>
      <w:r w:rsidR="00910CA0">
        <w:t>Prototypebygging</w:t>
      </w:r>
      <w:r w:rsidRPr="00211DAE">
        <w:t xml:space="preserve"> 2</w:t>
      </w:r>
      <w:r w:rsidR="007968F3">
        <w:t xml:space="preserve"> – </w:t>
      </w:r>
      <w:r w:rsidRPr="00211DAE">
        <w:t>CSS</w:t>
      </w:r>
      <w:bookmarkEnd w:id="72"/>
      <w:bookmarkEnd w:id="73"/>
    </w:p>
    <w:p w14:paraId="61B39E31" w14:textId="77777777" w:rsidR="00291DB3" w:rsidRPr="00211DAE" w:rsidRDefault="007B48DD" w:rsidP="00C628A3">
      <w:pPr>
        <w:pStyle w:val="b1af-f"/>
      </w:pPr>
      <w:r w:rsidRPr="00211DAE">
        <w:t>Når vi nå har lært CSS, kan vi lage et noe mer forseggjort design. Vi har forenklet HTML-en til dette:</w:t>
      </w:r>
    </w:p>
    <w:p w14:paraId="42C8A846" w14:textId="77777777" w:rsidR="00291DB3" w:rsidRPr="00017038" w:rsidRDefault="007B48DD" w:rsidP="006C0DE5">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2D30DC">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2D30DC">
        <w:rPr>
          <w:rFonts w:ascii="Consolas" w:hAnsi="Consolas"/>
          <w:lang w:val="nb-NO"/>
        </w:rPr>
        <w:t xml:space="preserve"> Vinlotterix </w:t>
      </w:r>
      <w:r>
        <w:rPr>
          <w:rFonts w:ascii="Segoe UI Emoji" w:hAnsi="Segoe UI Emoji" w:cs="Segoe UI Emoji"/>
        </w:rPr>
        <w:t>🍷</w:t>
      </w:r>
      <w:r w:rsidRPr="00211DAE">
        <w:rPr>
          <w:rStyle w:val="LS2Tag"/>
          <w:lang w:val="nb-NO"/>
        </w:rPr>
        <w:t>&lt;/span&gt;&lt;br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Personer + </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Per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Pål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Espen </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Ole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Trekk!</w:t>
      </w:r>
      <w:r w:rsidRPr="00211DAE">
        <w:rPr>
          <w:rStyle w:val="LS2Tag"/>
          <w:lang w:val="nb-NO"/>
        </w:rPr>
        <w:t>&lt;/button&gt;</w:t>
      </w:r>
      <w:r w:rsidRPr="002D30DC">
        <w:rPr>
          <w:rFonts w:ascii="Consolas" w:hAnsi="Consolas"/>
          <w:lang w:val="nb-NO"/>
        </w:rP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size=</w:t>
      </w:r>
      <w:r w:rsidRPr="00211DAE">
        <w:rPr>
          <w:rStyle w:val="LS2String"/>
          <w:lang w:val="nb-NO"/>
        </w:rPr>
        <w:t>"1"</w:t>
      </w:r>
      <w:r w:rsidRPr="00211DAE">
        <w:rPr>
          <w:rStyle w:val="LS2Attribute"/>
          <w:lang w:val="nb-NO"/>
        </w:rPr>
        <w:t xml:space="preserve"> value=</w:t>
      </w:r>
      <w:r w:rsidRPr="00211DAE">
        <w:rPr>
          <w:rStyle w:val="LS2String"/>
          <w:lang w:val="nb-NO"/>
        </w:rPr>
        <w:t>"1"</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017038">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017038">
        <w:rPr>
          <w:rFonts w:ascii="Consolas" w:hAnsi="Consolas"/>
          <w:lang w:val="nb-NO"/>
        </w:rPr>
        <w:t xml:space="preserve"> Vinlotterix </w:t>
      </w:r>
      <w:r>
        <w:rPr>
          <w:rFonts w:ascii="Segoe UI Emoji" w:hAnsi="Segoe UI Emoji" w:cs="Segoe UI Emoji"/>
        </w:rPr>
        <w:t>🍷</w:t>
      </w:r>
      <w:r w:rsidRPr="00211DAE">
        <w:rPr>
          <w:rStyle w:val="LS2Tag"/>
          <w:lang w:val="nb-NO"/>
        </w:rPr>
        <w:t>&lt;/span&gt;&lt;br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t>onsdag 17.10.18</w:t>
      </w:r>
      <w:r w:rsidRPr="00211DAE">
        <w:rPr>
          <w:rStyle w:val="LS2Tag"/>
          <w:lang w:val="nb-NO"/>
        </w:rPr>
        <w:t>&lt;/small&gt;&lt;br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Vinneren er Ole!</w:t>
      </w:r>
      <w:r w:rsidRPr="00211DAE">
        <w:rPr>
          <w:rStyle w:val="LS2Tag"/>
          <w:lang w:val="nb-NO"/>
        </w:rPr>
        <w:t>&lt;/b&gt;&lt;br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t>Trukket fra totalt 3 personer: Per, Pål og Ole</w:t>
      </w:r>
      <w:r w:rsidRPr="00211DAE">
        <w:rPr>
          <w:rStyle w:val="LS2Tag"/>
          <w:lang w:val="nb-NO"/>
        </w:rPr>
        <w:t>&lt;/small&gt;</w:t>
      </w:r>
      <w:r w:rsidRPr="00017038">
        <w:rPr>
          <w:rFonts w:ascii="Consolas" w:hAnsi="Consolas"/>
          <w:lang w:val="nb-NO"/>
        </w:rPr>
        <w:br/>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"menu"</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Personer</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Vinnere</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Om</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Exit</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017038">
        <w:rPr>
          <w:rFonts w:ascii="Consolas" w:hAnsi="Consolas"/>
          <w:lang w:val="nb-NO"/>
        </w:rPr>
        <w:t xml:space="preserve"> Vinlotteri</w:t>
      </w:r>
      <w:r w:rsidRPr="00211DAE">
        <w:rPr>
          <w:rStyle w:val="LS2Tag"/>
          <w:lang w:val="nb-NO"/>
        </w:rPr>
        <w:t>&lt;/span&gt;&lt;br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&lt;small&gt;</w:t>
      </w:r>
      <w:r w:rsidRPr="00017038">
        <w:rPr>
          <w:rFonts w:ascii="Consolas" w:hAnsi="Consolas"/>
          <w:lang w:val="nb-NO"/>
        </w:rPr>
        <w:t>onsdag 17.10.18</w:t>
      </w:r>
      <w:r w:rsidRPr="00211DAE">
        <w:rPr>
          <w:rStyle w:val="LS2Tag"/>
          <w:lang w:val="nb-NO"/>
        </w:rPr>
        <w:t>&lt;/small&gt;&lt;br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Vinneren er</w:t>
      </w:r>
      <w:r w:rsidRPr="00211DAE">
        <w:rPr>
          <w:rStyle w:val="LS2Tag"/>
          <w:lang w:val="nb-NO"/>
        </w:rPr>
        <w:t>&lt;/b&gt;&lt;br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Trukket fra total</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Per, Pål og Ole</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&lt;/div&gt;</w:t>
      </w:r>
    </w:p>
    <w:p w14:paraId="26EC638B" w14:textId="77777777" w:rsidR="00291DB3" w:rsidRPr="00211DAE" w:rsidRDefault="007B48DD" w:rsidP="006C0DE5">
      <w:pPr>
        <w:pStyle w:val="b1aff"/>
      </w:pPr>
      <w:r w:rsidRPr="00211DAE">
        <w:t>Og med denne CSS-en:</w:t>
      </w:r>
    </w:p>
    <w:p w14:paraId="55B3845E" w14:textId="65396384"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menu</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float</w:t>
      </w:r>
      <w:r w:rsidRPr="00017038">
        <w:rPr>
          <w:rFonts w:ascii="Consolas" w:hAnsi="Consolas"/>
          <w:lang w:val="nb-NO"/>
        </w:rPr>
        <w:t xml:space="preserve">: </w:t>
      </w:r>
      <w:r w:rsidRPr="004F2492">
        <w:rPr>
          <w:rStyle w:val="LS2Object"/>
          <w:lang w:val="nb-NO"/>
        </w:rPr>
        <w:t>left</w:t>
      </w:r>
      <w:r w:rsidRPr="00017038">
        <w:rPr>
          <w:rFonts w:ascii="Consolas" w:hAnsi="Consolas"/>
          <w:lang w:val="nb-NO"/>
        </w:rPr>
        <w:t>;</w:t>
      </w:r>
      <w:r w:rsidR="008B47A0"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height</w:t>
      </w:r>
      <w:r w:rsidRPr="00017038">
        <w:rPr>
          <w:rFonts w:ascii="Consolas" w:hAnsi="Consolas"/>
          <w:lang w:val="nb-NO"/>
        </w:rPr>
        <w:t xml:space="preserve">: </w:t>
      </w:r>
      <w:r w:rsidRPr="000411B5">
        <w:rPr>
          <w:rStyle w:val="LS2NumVal"/>
          <w:lang w:val="nb-NO"/>
        </w:rPr>
        <w:t>100%</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padding-right</w:t>
      </w:r>
      <w:r w:rsidRPr="00017038">
        <w:rPr>
          <w:rFonts w:ascii="Consolas" w:hAnsi="Consolas"/>
          <w:lang w:val="nb-NO"/>
        </w:rPr>
        <w:t xml:space="preserve">: </w:t>
      </w:r>
      <w:r w:rsidRPr="000411B5">
        <w:rPr>
          <w:rStyle w:val="LS2NumVal"/>
          <w:lang w:val="nb-NO"/>
        </w:rPr>
        <w:t>4px</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screen</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border</w:t>
      </w:r>
      <w:r w:rsidRPr="00017038">
        <w:rPr>
          <w:rFonts w:ascii="Consolas" w:hAnsi="Consolas"/>
          <w:lang w:val="nb-NO"/>
        </w:rPr>
        <w:t xml:space="preserve">: </w:t>
      </w:r>
      <w:r w:rsidRPr="000411B5">
        <w:rPr>
          <w:rStyle w:val="LS2NumVal"/>
          <w:lang w:val="nb-NO"/>
        </w:rPr>
        <w:t>1px</w:t>
      </w:r>
      <w:r w:rsidRPr="00F4017C">
        <w:rPr>
          <w:rStyle w:val="LS2Attribute"/>
          <w:lang w:val="nb-NO"/>
        </w:rPr>
        <w:t xml:space="preserve"> </w:t>
      </w:r>
      <w:r w:rsidRPr="004F2492">
        <w:rPr>
          <w:rStyle w:val="LS2Object"/>
          <w:lang w:val="nb-NO"/>
        </w:rPr>
        <w:t>solid</w:t>
      </w:r>
      <w:r w:rsidRPr="00EC5037">
        <w:rPr>
          <w:rStyle w:val="LS2Attribute"/>
          <w:lang w:val="nb-NO"/>
        </w:rPr>
        <w:t xml:space="preserve"> gray</w:t>
      </w:r>
      <w:r w:rsidRPr="00017038">
        <w:rPr>
          <w:rFonts w:ascii="Consolas" w:hAnsi="Consolas"/>
          <w:lang w:val="nb-NO"/>
        </w:rPr>
        <w:t>;</w:t>
      </w:r>
      <w:r w:rsidR="00CB486B"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float</w:t>
      </w:r>
      <w:r w:rsidRPr="00017038">
        <w:rPr>
          <w:rFonts w:ascii="Consolas" w:hAnsi="Consolas"/>
          <w:lang w:val="nb-NO"/>
        </w:rPr>
        <w:t xml:space="preserve">: </w:t>
      </w:r>
      <w:r w:rsidRPr="004F2492">
        <w:rPr>
          <w:rStyle w:val="LS2Object"/>
          <w:lang w:val="nb-NO"/>
        </w:rPr>
        <w:t>left</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height</w:t>
      </w:r>
      <w:r w:rsidRPr="00017038">
        <w:rPr>
          <w:rFonts w:ascii="Consolas" w:hAnsi="Consolas"/>
          <w:lang w:val="nb-NO"/>
        </w:rPr>
        <w:t xml:space="preserve">: </w:t>
      </w:r>
      <w:r w:rsidRPr="000411B5">
        <w:rPr>
          <w:rStyle w:val="LS2NumVal"/>
          <w:lang w:val="nb-NO"/>
        </w:rPr>
        <w:t>200px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width</w:t>
      </w:r>
      <w:r w:rsidRPr="00017038">
        <w:rPr>
          <w:rFonts w:ascii="Consolas" w:hAnsi="Consolas"/>
          <w:lang w:val="nb-NO"/>
        </w:rPr>
        <w:t xml:space="preserve">: </w:t>
      </w:r>
      <w:r w:rsidRPr="000411B5">
        <w:rPr>
          <w:rStyle w:val="LS2NumVal"/>
          <w:lang w:val="nb-NO"/>
        </w:rPr>
        <w:t>170px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margin-left</w:t>
      </w:r>
      <w:r w:rsidRPr="00017038">
        <w:rPr>
          <w:rFonts w:ascii="Consolas" w:hAnsi="Consolas"/>
          <w:lang w:val="nb-NO"/>
        </w:rPr>
        <w:t xml:space="preserve">: </w:t>
      </w:r>
      <w:r w:rsidRPr="000411B5">
        <w:rPr>
          <w:rStyle w:val="LS2NumVal"/>
          <w:lang w:val="nb-NO"/>
        </w:rPr>
        <w:t>20px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background-color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F4017C">
        <w:rPr>
          <w:rStyle w:val="LS2Attribute"/>
          <w:lang w:val="nb-NO"/>
        </w:rPr>
        <w:t>black</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padding</w:t>
      </w:r>
      <w:r w:rsidRPr="00017038">
        <w:rPr>
          <w:rFonts w:ascii="Consolas" w:hAnsi="Consolas"/>
          <w:lang w:val="nb-NO"/>
        </w:rPr>
        <w:t xml:space="preserve">: </w:t>
      </w:r>
      <w:r w:rsidRPr="000411B5">
        <w:rPr>
          <w:rStyle w:val="LS2NumVal"/>
          <w:lang w:val="nb-NO"/>
        </w:rPr>
        <w:t>0px</w:t>
      </w:r>
      <w:r w:rsidRPr="008B47A0">
        <w:rPr>
          <w:rStyle w:val="LS2NumVal"/>
          <w:lang w:val="nb-NO"/>
        </w:rPr>
        <w:t xml:space="preserve"> </w:t>
      </w:r>
      <w:r w:rsidRPr="000411B5">
        <w:rPr>
          <w:rStyle w:val="LS2NumVal"/>
          <w:lang w:val="nb-NO"/>
        </w:rPr>
        <w:t>4px</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span {</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137</w:t>
      </w:r>
      <w:r w:rsidRPr="00017038">
        <w:rPr>
          <w:rFonts w:ascii="Consolas" w:hAnsi="Consolas"/>
          <w:lang w:val="nb-NO"/>
        </w:rPr>
        <w:t>,</w:t>
      </w:r>
      <w:r w:rsidRPr="004F2492">
        <w:rPr>
          <w:rStyle w:val="LS2NumVal"/>
          <w:lang w:val="nb-NO"/>
        </w:rPr>
        <w:t>24</w:t>
      </w:r>
      <w:r w:rsidRPr="00017038">
        <w:rPr>
          <w:rFonts w:ascii="Consolas" w:hAnsi="Consolas"/>
          <w:lang w:val="nb-NO"/>
        </w:rPr>
        <w:t>,</w:t>
      </w:r>
      <w:r w:rsidRPr="004F2492">
        <w:rPr>
          <w:rStyle w:val="LS2NumVal"/>
          <w:lang w:val="nb-NO"/>
        </w:rPr>
        <w:t>38</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font-weight</w:t>
      </w:r>
      <w:r w:rsidRPr="00017038">
        <w:rPr>
          <w:rFonts w:ascii="Consolas" w:hAnsi="Consolas"/>
          <w:lang w:val="nb-NO"/>
        </w:rPr>
        <w:t xml:space="preserve">: </w:t>
      </w:r>
      <w:r w:rsidRPr="004F2492">
        <w:rPr>
          <w:rStyle w:val="LS2Object"/>
          <w:lang w:val="nb-NO"/>
        </w:rPr>
        <w:t>bolder</w:t>
      </w:r>
      <w:r w:rsidRPr="00017038">
        <w:rPr>
          <w:rFonts w:ascii="Consolas" w:hAnsi="Consolas"/>
          <w:lang w:val="nb-NO"/>
        </w:rPr>
        <w:t>;</w:t>
      </w:r>
      <w:r w:rsidR="00CB486B" w:rsidRPr="00017038">
        <w:rPr>
          <w:rFonts w:ascii="Consolas" w:hAnsi="Consolas"/>
          <w:lang w:val="nb-NO"/>
        </w:rP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button {</w:t>
      </w:r>
      <w:r w:rsidRPr="00017038">
        <w:rPr>
          <w:rFonts w:ascii="Consolas" w:hAnsi="Consolas"/>
          <w:lang w:val="nb-NO"/>
        </w:rPr>
        <w:br/>
        <w:t xml:space="preserve">    </w:t>
      </w:r>
      <w:r w:rsidRPr="00F4017C">
        <w:rPr>
          <w:rStyle w:val="LS2CSS-property"/>
          <w:lang w:val="nb-NO"/>
        </w:rPr>
        <w:t>background-color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137</w:t>
      </w:r>
      <w:r w:rsidRPr="00017038">
        <w:rPr>
          <w:rFonts w:ascii="Consolas" w:hAnsi="Consolas"/>
          <w:lang w:val="nb-NO"/>
        </w:rPr>
        <w:t>,</w:t>
      </w:r>
      <w:r w:rsidRPr="004F2492">
        <w:rPr>
          <w:rStyle w:val="LS2NumVal"/>
          <w:lang w:val="nb-NO"/>
        </w:rPr>
        <w:t>24</w:t>
      </w:r>
      <w:r w:rsidRPr="00017038">
        <w:rPr>
          <w:rFonts w:ascii="Consolas" w:hAnsi="Consolas"/>
          <w:lang w:val="nb-NO"/>
        </w:rPr>
        <w:t>,</w:t>
      </w:r>
      <w:r w:rsidRPr="004F2492">
        <w:rPr>
          <w:rStyle w:val="LS2NumVal"/>
          <w:lang w:val="nb-NO"/>
        </w:rPr>
        <w:t>38</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 xml:space="preserve">    button.</w:t>
      </w:r>
      <w:r w:rsidRPr="00211DAE">
        <w:rPr>
          <w:rStyle w:val="LS2Selector"/>
          <w:lang w:val="nb-NO"/>
        </w:rPr>
        <w:t>fixed</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width</w:t>
      </w:r>
      <w:r w:rsidRPr="00017038">
        <w:rPr>
          <w:rFonts w:ascii="Consolas" w:hAnsi="Consolas"/>
          <w:lang w:val="nb-NO"/>
        </w:rPr>
        <w:t xml:space="preserve">: </w:t>
      </w:r>
      <w:r w:rsidRPr="004F2492">
        <w:rPr>
          <w:rStyle w:val="LS2NumVal"/>
          <w:lang w:val="nb-NO"/>
        </w:rPr>
        <w:t>70px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margin</w:t>
      </w:r>
      <w:r w:rsidRPr="00017038">
        <w:rPr>
          <w:rFonts w:ascii="Consolas" w:hAnsi="Consolas"/>
          <w:lang w:val="nb-NO"/>
        </w:rPr>
        <w:t xml:space="preserve">: </w:t>
      </w:r>
      <w:r w:rsidRPr="004F2492">
        <w:rPr>
          <w:rStyle w:val="LS2NumVal"/>
          <w:lang w:val="nb-NO"/>
        </w:rPr>
        <w:t>2px</w:t>
      </w:r>
      <w:r w:rsidRPr="007A6D8D">
        <w:rPr>
          <w:rStyle w:val="LS2NumVal"/>
          <w:lang w:val="nb-NO"/>
        </w:rPr>
        <w:t xml:space="preserve"> </w:t>
      </w:r>
      <w:r w:rsidRPr="004F2492">
        <w:rPr>
          <w:rStyle w:val="LS2NumVal"/>
          <w:lang w:val="nb-NO"/>
        </w:rPr>
        <w:t>4px</w:t>
      </w:r>
      <w:r w:rsidRPr="00017038">
        <w:rPr>
          <w:rFonts w:ascii="Consolas" w:hAnsi="Consolas"/>
          <w:lang w:val="nb-NO"/>
        </w:rPr>
        <w:t>;</w:t>
      </w:r>
      <w:r w:rsidRPr="00017038">
        <w:rPr>
          <w:rFonts w:ascii="Consolas" w:hAnsi="Consolas"/>
          <w:lang w:val="nb-NO"/>
        </w:rPr>
        <w:br/>
        <w:t xml:space="preserve">    }</w:t>
      </w:r>
    </w:p>
    <w:p w14:paraId="62E9DED1" w14:textId="77777777" w:rsidR="00291DB3" w:rsidRDefault="007B48DD" w:rsidP="006C0DE5">
      <w:pPr>
        <w:pStyle w:val="b1aff"/>
      </w:pPr>
      <w:r>
        <w:t>Resultatet ser slik ut:</w:t>
      </w:r>
    </w:p>
    <w:p w14:paraId="7F0AEC06" w14:textId="3CD89FBE"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11</w:t>
      </w:r>
      <w:r>
        <w:fldChar w:fldCharType="end"/>
      </w:r>
      <w:r>
        <w:t>]]</w:t>
      </w:r>
    </w:p>
    <w:p w14:paraId="4115DB81" w14:textId="77777777" w:rsidR="00291DB3" w:rsidRDefault="007B48DD" w:rsidP="00083F79">
      <w:pPr>
        <w:pStyle w:val="fig1aff"/>
      </w:pPr>
      <w:r>
        <w:rPr>
          <w:noProof/>
          <w:lang w:eastAsia="nb-NO"/>
        </w:rPr>
        <w:drawing>
          <wp:inline distT="0" distB="0" distL="0" distR="0" wp14:anchorId="6E922FE9" wp14:editId="79450171">
            <wp:extent cx="5334000" cy="185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kap%202%20-%20css%20-%20vinlotterix.png"/>
                    <pic:cNvPicPr>
                      <a:picLocks noChangeAspect="1" noChangeArrowheads="1"/>
                    </pic:cNvPicPr>
                  </pic:nvPicPr>
                  <pic:blipFill>
                    <a:blip r:embed="rId21"/>
                    <a:stretch>
                      <a:fillRect/>
                    </a:stretch>
                  </pic:blipFill>
                  <pic:spPr bwMode="auto">
                    <a:xfrm>
                      <a:off x="0" y="0"/>
                      <a:ext cx="5334000" cy="1859700"/>
                    </a:xfrm>
                    <a:prstGeom prst="rect">
                      <a:avLst/>
                    </a:prstGeom>
                    <a:noFill/>
                    <a:ln w="9525">
                      <a:noFill/>
                      <a:headEnd/>
                      <a:tailEnd/>
                    </a:ln>
                  </pic:spPr>
                </pic:pic>
              </a:graphicData>
            </a:graphic>
          </wp:inline>
        </w:drawing>
      </w:r>
    </w:p>
    <w:p w14:paraId="7E92CD0F" w14:textId="64785DD3" w:rsidR="00291DB3" w:rsidRPr="00211DAE" w:rsidRDefault="007B48DD" w:rsidP="00081557">
      <w:pPr>
        <w:pStyle w:val="m1tt"/>
      </w:pPr>
      <w:bookmarkStart w:id="74" w:name="css---fullskjermslayout-ved-hjelp-av-css"/>
      <w:bookmarkStart w:id="75" w:name="_Toc29047839"/>
      <w:r w:rsidRPr="00211DAE">
        <w:t>CSS</w:t>
      </w:r>
      <w:r w:rsidR="007968F3">
        <w:t xml:space="preserve"> – </w:t>
      </w:r>
      <w:r w:rsidRPr="006C1416">
        <w:rPr>
          <w:highlight w:val="yellow"/>
          <w:rPrChange w:id="76" w:author="Terje Kolderup" w:date="2020-01-29T15:13:00Z">
            <w:rPr/>
          </w:rPrChange>
        </w:rPr>
        <w:t>fullskjermslayout</w:t>
      </w:r>
      <w:r w:rsidRPr="00211DAE">
        <w:t xml:space="preserve"> ved hjelp av CSS Grid</w:t>
      </w:r>
      <w:bookmarkEnd w:id="74"/>
      <w:bookmarkEnd w:id="75"/>
    </w:p>
    <w:p w14:paraId="60D1B98D" w14:textId="72FC026F" w:rsidR="00291DB3" w:rsidRPr="00211DAE" w:rsidRDefault="007B48DD" w:rsidP="00081557">
      <w:pPr>
        <w:pStyle w:val="b1af-f"/>
      </w:pPr>
      <w:r w:rsidRPr="00211DAE">
        <w:t>Ofte vil vi ønske å la applikasjonen vår fylle hele skjermen</w:t>
      </w:r>
      <w:r w:rsidR="006B1EF4">
        <w:t>, o</w:t>
      </w:r>
      <w:r w:rsidRPr="00211DAE">
        <w:t xml:space="preserve">g vi </w:t>
      </w:r>
      <w:r w:rsidR="006B1EF4">
        <w:t xml:space="preserve">vil </w:t>
      </w:r>
      <w:r w:rsidRPr="00211DAE">
        <w:t xml:space="preserve">sette opp regler for hvor mye plass de ulike delene skal få. CSS </w:t>
      </w:r>
      <w:r w:rsidRPr="006C1416">
        <w:rPr>
          <w:highlight w:val="yellow"/>
          <w:rPrChange w:id="77" w:author="Terje Kolderup" w:date="2020-01-29T15:14:00Z">
            <w:rPr/>
          </w:rPrChange>
        </w:rPr>
        <w:t>Grid</w:t>
      </w:r>
      <w:r w:rsidRPr="00211DAE">
        <w:t xml:space="preserve"> kan løse dette for oss.</w:t>
      </w:r>
    </w:p>
    <w:p w14:paraId="68C82EDC" w14:textId="29B73FFF" w:rsidR="00291DB3" w:rsidRPr="00211DAE" w:rsidRDefault="007B48DD" w:rsidP="00B179A8">
      <w:pPr>
        <w:pStyle w:val="b1af"/>
      </w:pPr>
      <w:r w:rsidRPr="00211DAE">
        <w:t xml:space="preserve">La oss tenke oss at applikasjonen vår skal ha en </w:t>
      </w:r>
      <w:r w:rsidR="00C40F36" w:rsidRPr="00211DAE">
        <w:t>heade</w:t>
      </w:r>
      <w:r w:rsidR="00C40F36">
        <w:t>r (topptekst)</w:t>
      </w:r>
      <w:r w:rsidRPr="00211DAE">
        <w:t xml:space="preserve">, en meny og en </w:t>
      </w:r>
      <w:r w:rsidR="00C40F36">
        <w:t>footer (bunntekst)</w:t>
      </w:r>
      <w:r w:rsidRPr="00211DAE">
        <w:t xml:space="preserve"> i tillegg til hovedinnholdet. Vi lager en div for hver samt en div for hele siden som ligger rundt alle de andre. I tillegg har vi satt på bakgrunnsfarger for lettere å kunne se div-ene:</w:t>
      </w:r>
    </w:p>
    <w:p w14:paraId="62BAA98D" w14:textId="7DF1FB0C" w:rsidR="00291DB3" w:rsidRPr="00017038" w:rsidRDefault="007B48DD" w:rsidP="006C0DE5">
      <w:pPr>
        <w:pStyle w:val="eks1aff"/>
        <w:rPr>
          <w:rFonts w:ascii="Consolas" w:hAnsi="Consolas"/>
        </w:rPr>
      </w:pPr>
      <w:r>
        <w:rPr>
          <w:rStyle w:val="LS2Tag"/>
        </w:rPr>
        <w:t>&lt;body&gt;</w:t>
      </w:r>
      <w:r w:rsidRPr="00017038">
        <w:rPr>
          <w:rFonts w:ascii="Consolas" w:hAnsi="Consolas"/>
        </w:rPr>
        <w:br/>
        <w:t xml:space="preserve">  </w:t>
      </w:r>
      <w:r>
        <w:rPr>
          <w:rStyle w:val="LS2Tag"/>
        </w:rPr>
        <w:t>&lt;div</w:t>
      </w:r>
      <w:r>
        <w:rPr>
          <w:rStyle w:val="LS2Attribute"/>
        </w:rPr>
        <w:t xml:space="preserve"> class=</w:t>
      </w:r>
      <w:r>
        <w:rPr>
          <w:rStyle w:val="LS2String"/>
        </w:rPr>
        <w:t>"page"</w:t>
      </w:r>
      <w:r>
        <w:rPr>
          <w:rStyle w:val="LS2Attribute"/>
        </w:rPr>
        <w:t xml:space="preserve"> style=</w:t>
      </w:r>
      <w:r>
        <w:rPr>
          <w:rStyle w:val="LS2String"/>
        </w:rPr>
        <w:t xml:space="preserve">"background-color: </w:t>
      </w:r>
      <w:proofErr w:type="spellStart"/>
      <w:r>
        <w:rPr>
          <w:rStyle w:val="LS2String"/>
        </w:rPr>
        <w:t>lightblue</w:t>
      </w:r>
      <w:proofErr w:type="spellEnd"/>
      <w:r>
        <w:rPr>
          <w:rStyle w:val="LS2String"/>
        </w:rPr>
        <w:t>"</w:t>
      </w:r>
      <w:r>
        <w:rPr>
          <w:rStyle w:val="LS2Tag"/>
        </w:rPr>
        <w:t>&gt;</w:t>
      </w:r>
      <w:r w:rsidRPr="00017038">
        <w:rPr>
          <w:rFonts w:ascii="Consolas" w:hAnsi="Consolas"/>
        </w:rPr>
        <w:br/>
        <w:t xml:space="preserve">    </w:t>
      </w:r>
      <w:r>
        <w:rPr>
          <w:rStyle w:val="LS2Tag"/>
        </w:rPr>
        <w:t>&lt;div</w:t>
      </w:r>
      <w:r>
        <w:rPr>
          <w:rStyle w:val="LS2Attribute"/>
        </w:rPr>
        <w:t xml:space="preserve"> class=</w:t>
      </w:r>
      <w:r>
        <w:rPr>
          <w:rStyle w:val="LS2String"/>
        </w:rPr>
        <w:t>"header"</w:t>
      </w:r>
      <w:r>
        <w:rPr>
          <w:rStyle w:val="LS2Attribute"/>
        </w:rPr>
        <w:t xml:space="preserve"> style=</w:t>
      </w:r>
      <w:r>
        <w:rPr>
          <w:rStyle w:val="LS2String"/>
        </w:rPr>
        <w:t xml:space="preserve">"background-color: </w:t>
      </w:r>
      <w:proofErr w:type="spellStart"/>
      <w:r>
        <w:rPr>
          <w:rStyle w:val="LS2String"/>
        </w:rPr>
        <w:t>lightcoral</w:t>
      </w:r>
      <w:proofErr w:type="spellEnd"/>
      <w:r>
        <w:rPr>
          <w:rStyle w:val="LS2String"/>
        </w:rPr>
        <w:t>"</w:t>
      </w:r>
      <w:r>
        <w:rPr>
          <w:rStyle w:val="LS2Tag"/>
        </w:rPr>
        <w:t>&gt;</w:t>
      </w:r>
      <w:r w:rsidRPr="00017038">
        <w:rPr>
          <w:rFonts w:ascii="Consolas" w:hAnsi="Consolas"/>
        </w:rPr>
        <w:t>Header</w:t>
      </w:r>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w:t>
      </w:r>
      <w:proofErr w:type="spellStart"/>
      <w:r>
        <w:rPr>
          <w:rStyle w:val="LS2String"/>
        </w:rPr>
        <w:t>meny</w:t>
      </w:r>
      <w:proofErr w:type="spellEnd"/>
      <w:r>
        <w:rPr>
          <w:rStyle w:val="LS2String"/>
        </w:rPr>
        <w:t>"</w:t>
      </w:r>
      <w:r>
        <w:rPr>
          <w:rStyle w:val="LS2Attribute"/>
        </w:rPr>
        <w:t xml:space="preserve"> style=</w:t>
      </w:r>
      <w:r>
        <w:rPr>
          <w:rStyle w:val="LS2String"/>
        </w:rPr>
        <w:t xml:space="preserve">"background-color: </w:t>
      </w:r>
      <w:proofErr w:type="spellStart"/>
      <w:r>
        <w:rPr>
          <w:rStyle w:val="LS2String"/>
        </w:rPr>
        <w:t>lightseagreen</w:t>
      </w:r>
      <w:proofErr w:type="spellEnd"/>
      <w:r>
        <w:rPr>
          <w:rStyle w:val="LS2String"/>
        </w:rPr>
        <w:t>"</w:t>
      </w:r>
      <w:r>
        <w:rPr>
          <w:rStyle w:val="LS2Tag"/>
        </w:rPr>
        <w:t>&gt;</w:t>
      </w:r>
      <w:proofErr w:type="spellStart"/>
      <w:r w:rsidRPr="00017038">
        <w:rPr>
          <w:rFonts w:ascii="Consolas" w:hAnsi="Consolas"/>
        </w:rPr>
        <w:t>Meny</w:t>
      </w:r>
      <w:proofErr w:type="spellEnd"/>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w:t>
      </w:r>
      <w:proofErr w:type="spellStart"/>
      <w:r>
        <w:rPr>
          <w:rStyle w:val="LS2String"/>
        </w:rPr>
        <w:t>innhold</w:t>
      </w:r>
      <w:proofErr w:type="spellEnd"/>
      <w:r>
        <w:rPr>
          <w:rStyle w:val="LS2String"/>
        </w:rPr>
        <w:t>"</w:t>
      </w:r>
      <w:r>
        <w:rPr>
          <w:rStyle w:val="LS2Attribute"/>
        </w:rPr>
        <w:t xml:space="preserve"> style=</w:t>
      </w:r>
      <w:r>
        <w:rPr>
          <w:rStyle w:val="LS2String"/>
        </w:rPr>
        <w:t xml:space="preserve">"background-color: </w:t>
      </w:r>
      <w:proofErr w:type="spellStart"/>
      <w:r>
        <w:rPr>
          <w:rStyle w:val="LS2String"/>
        </w:rPr>
        <w:t>lightgray</w:t>
      </w:r>
      <w:proofErr w:type="spellEnd"/>
      <w:r>
        <w:rPr>
          <w:rStyle w:val="LS2String"/>
        </w:rPr>
        <w:t>"</w:t>
      </w:r>
      <w:r>
        <w:rPr>
          <w:rStyle w:val="LS2Tag"/>
        </w:rPr>
        <w:t>&gt;</w:t>
      </w:r>
      <w:proofErr w:type="spellStart"/>
      <w:r w:rsidRPr="00017038">
        <w:rPr>
          <w:rFonts w:ascii="Consolas" w:hAnsi="Consolas"/>
        </w:rPr>
        <w:t>Innhold</w:t>
      </w:r>
      <w:proofErr w:type="spellEnd"/>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"footer"</w:t>
      </w:r>
      <w:r>
        <w:rPr>
          <w:rStyle w:val="LS2Attribute"/>
        </w:rPr>
        <w:t xml:space="preserve"> style=</w:t>
      </w:r>
      <w:r>
        <w:rPr>
          <w:rStyle w:val="LS2String"/>
        </w:rPr>
        <w:t xml:space="preserve">"background-color: </w:t>
      </w:r>
      <w:proofErr w:type="spellStart"/>
      <w:r>
        <w:rPr>
          <w:rStyle w:val="LS2String"/>
        </w:rPr>
        <w:t>blanchedalmond</w:t>
      </w:r>
      <w:proofErr w:type="spellEnd"/>
      <w:r>
        <w:rPr>
          <w:rStyle w:val="LS2String"/>
        </w:rPr>
        <w:t>"</w:t>
      </w:r>
      <w:r>
        <w:rPr>
          <w:rStyle w:val="LS2Tag"/>
        </w:rPr>
        <w:t>&gt;</w:t>
      </w:r>
      <w:r w:rsidRPr="00017038">
        <w:rPr>
          <w:rFonts w:ascii="Consolas" w:hAnsi="Consolas"/>
        </w:rPr>
        <w:t>Footer</w:t>
      </w:r>
      <w:r>
        <w:rPr>
          <w:rStyle w:val="LS2Tag"/>
        </w:rPr>
        <w:t>&lt;/div&gt;</w:t>
      </w:r>
      <w:r w:rsidRPr="00017038">
        <w:rPr>
          <w:rFonts w:ascii="Consolas" w:hAnsi="Consolas"/>
        </w:rPr>
        <w:br/>
        <w:t xml:space="preserve">  </w:t>
      </w:r>
      <w:r>
        <w:rPr>
          <w:rStyle w:val="LS2Tag"/>
        </w:rPr>
        <w:t>&lt;/div&gt;</w:t>
      </w:r>
      <w:r w:rsidRPr="00017038">
        <w:rPr>
          <w:rFonts w:ascii="Consolas" w:hAnsi="Consolas"/>
        </w:rPr>
        <w:br/>
      </w:r>
      <w:r>
        <w:rPr>
          <w:rStyle w:val="LS2Tag"/>
        </w:rPr>
        <w:t>&lt;/body&gt;</w:t>
      </w:r>
    </w:p>
    <w:p w14:paraId="2E077B30" w14:textId="77777777" w:rsidR="00291DB3" w:rsidRPr="00211DAE" w:rsidRDefault="007B48DD" w:rsidP="006C0DE5">
      <w:pPr>
        <w:pStyle w:val="b1aff"/>
      </w:pPr>
      <w:r w:rsidRPr="00211DAE">
        <w:t>Div-ene vil fylle nesten hele bredden av skjermen, men ikke hele høyden:</w:t>
      </w:r>
    </w:p>
    <w:p w14:paraId="18656014" w14:textId="7095284A" w:rsidR="00004B1A" w:rsidRDefault="00004B1A" w:rsidP="00004B1A">
      <w:pPr>
        <w:pStyle w:val="komm1aff"/>
      </w:pPr>
      <w:r>
        <w:t xml:space="preserve">[[figur </w:t>
      </w:r>
      <w:r>
        <w:fldChar w:fldCharType="begin"/>
      </w:r>
      <w:r>
        <w:instrText xml:space="preserve"> seq fig </w:instrText>
      </w:r>
      <w:r>
        <w:fldChar w:fldCharType="separate"/>
      </w:r>
      <w:r>
        <w:rPr>
          <w:noProof/>
        </w:rPr>
        <w:t>12</w:t>
      </w:r>
      <w:r>
        <w:fldChar w:fldCharType="end"/>
      </w:r>
      <w:r>
        <w:t>]]</w:t>
      </w:r>
    </w:p>
    <w:p w14:paraId="700DA8AA" w14:textId="77777777" w:rsidR="00CC146D" w:rsidRDefault="00CC146D" w:rsidP="00327DF6">
      <w:pPr>
        <w:pStyle w:val="b1af"/>
      </w:pPr>
      <w:r>
        <w:rPr>
          <w:noProof/>
          <w:lang w:eastAsia="nb-NO"/>
        </w:rPr>
        <w:lastRenderedPageBreak/>
        <w:drawing>
          <wp:inline distT="0" distB="0" distL="0" distR="0" wp14:anchorId="6755395E" wp14:editId="4B86CBF3">
            <wp:extent cx="5791200" cy="3876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200" cy="3876675"/>
                    </a:xfrm>
                    <a:prstGeom prst="rect">
                      <a:avLst/>
                    </a:prstGeom>
                  </pic:spPr>
                </pic:pic>
              </a:graphicData>
            </a:graphic>
          </wp:inline>
        </w:drawing>
      </w:r>
    </w:p>
    <w:p w14:paraId="570C85DB" w14:textId="57AB5DC9" w:rsidR="00291DB3" w:rsidRPr="00211DAE" w:rsidRDefault="007B48DD" w:rsidP="00004B1A">
      <w:pPr>
        <w:pStyle w:val="b1aff"/>
      </w:pPr>
      <w:r w:rsidRPr="00211DAE">
        <w:t>For å få innholdet til å fylle hele</w:t>
      </w:r>
      <w:r w:rsidR="00C86362">
        <w:t xml:space="preserve"> skjermens høyde</w:t>
      </w:r>
      <w:r w:rsidRPr="00211DAE">
        <w:t xml:space="preserve"> setter vi </w:t>
      </w:r>
      <w:r w:rsidRPr="00AD49C9">
        <w:rPr>
          <w:rStyle w:val="LS2CodeBodytext"/>
        </w:rPr>
        <w:t>height: 100vh;</w:t>
      </w:r>
      <w:r w:rsidRPr="00211DAE">
        <w:t xml:space="preserve"> på div-en med </w:t>
      </w:r>
      <w:r w:rsidRPr="00AD49C9">
        <w:rPr>
          <w:rStyle w:val="LS2CodeBodytext"/>
        </w:rPr>
        <w:t>class="page"</w:t>
      </w:r>
      <w:r w:rsidRPr="00211DAE">
        <w:t>.</w:t>
      </w:r>
    </w:p>
    <w:p w14:paraId="0D002856" w14:textId="60AB4E80" w:rsidR="00004B1A" w:rsidRDefault="00004B1A" w:rsidP="00004B1A">
      <w:pPr>
        <w:pStyle w:val="komm1aff"/>
      </w:pPr>
      <w:r>
        <w:t xml:space="preserve">[[figur </w:t>
      </w:r>
      <w:r>
        <w:fldChar w:fldCharType="begin"/>
      </w:r>
      <w:r>
        <w:instrText xml:space="preserve"> seq fig </w:instrText>
      </w:r>
      <w:r>
        <w:fldChar w:fldCharType="separate"/>
      </w:r>
      <w:r>
        <w:rPr>
          <w:noProof/>
        </w:rPr>
        <w:t>13</w:t>
      </w:r>
      <w:r>
        <w:fldChar w:fldCharType="end"/>
      </w:r>
      <w:r>
        <w:t>]]</w:t>
      </w:r>
    </w:p>
    <w:p w14:paraId="16780564" w14:textId="77777777" w:rsidR="00CC146D" w:rsidRPr="00CC146D" w:rsidRDefault="00CC146D" w:rsidP="00083F79">
      <w:pPr>
        <w:pStyle w:val="fig1aff"/>
      </w:pPr>
      <w:r>
        <w:rPr>
          <w:noProof/>
          <w:lang w:eastAsia="nb-NO"/>
        </w:rPr>
        <w:lastRenderedPageBreak/>
        <w:drawing>
          <wp:inline distT="0" distB="0" distL="0" distR="0" wp14:anchorId="0D4B0C56" wp14:editId="706BFE5D">
            <wp:extent cx="5829300" cy="4105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9300" cy="4105275"/>
                    </a:xfrm>
                    <a:prstGeom prst="rect">
                      <a:avLst/>
                    </a:prstGeom>
                  </pic:spPr>
                </pic:pic>
              </a:graphicData>
            </a:graphic>
          </wp:inline>
        </w:drawing>
      </w:r>
    </w:p>
    <w:p w14:paraId="15739736" w14:textId="13C68124" w:rsidR="00291DB3" w:rsidRDefault="007B48DD" w:rsidP="00083F79">
      <w:pPr>
        <w:pStyle w:val="b1aff"/>
      </w:pPr>
      <w:r w:rsidRPr="00211DAE">
        <w:t xml:space="preserve">Da ser vi at innholdet tar for stor plass. Dette skyldes at </w:t>
      </w:r>
      <w:r w:rsidRPr="002A2B3E">
        <w:rPr>
          <w:rStyle w:val="LS2CodeBodytext"/>
        </w:rPr>
        <w:t>margin</w:t>
      </w:r>
      <w:r w:rsidRPr="00211DAE">
        <w:t xml:space="preserve"> og </w:t>
      </w:r>
      <w:r w:rsidRPr="002A2B3E">
        <w:rPr>
          <w:rStyle w:val="LS2CodeBodytext"/>
        </w:rPr>
        <w:t>padding</w:t>
      </w:r>
      <w:r w:rsidRPr="00211DAE">
        <w:t xml:space="preserve"> på body ikke er satt til 0. </w:t>
      </w:r>
      <w:r>
        <w:t xml:space="preserve">Når vi gjør det, </w:t>
      </w:r>
      <w:r w:rsidR="00C86362">
        <w:t xml:space="preserve">passer </w:t>
      </w:r>
      <w:r>
        <w:t>det:</w:t>
      </w:r>
    </w:p>
    <w:p w14:paraId="37A5C5B3" w14:textId="4AC90155" w:rsidR="00004B1A" w:rsidRDefault="00004B1A" w:rsidP="00004B1A">
      <w:pPr>
        <w:pStyle w:val="komm1aff"/>
      </w:pPr>
      <w:r>
        <w:t xml:space="preserve">[[figur </w:t>
      </w:r>
      <w:r>
        <w:fldChar w:fldCharType="begin"/>
      </w:r>
      <w:r>
        <w:instrText xml:space="preserve"> seq fig </w:instrText>
      </w:r>
      <w:r>
        <w:fldChar w:fldCharType="separate"/>
      </w:r>
      <w:r>
        <w:rPr>
          <w:noProof/>
        </w:rPr>
        <w:t>14</w:t>
      </w:r>
      <w:r>
        <w:fldChar w:fldCharType="end"/>
      </w:r>
      <w:r>
        <w:t>]]</w:t>
      </w:r>
    </w:p>
    <w:p w14:paraId="0E7CA9D8" w14:textId="77777777" w:rsidR="00CC146D" w:rsidRDefault="00CC146D" w:rsidP="00083F79">
      <w:pPr>
        <w:pStyle w:val="fig1aff"/>
      </w:pPr>
      <w:r>
        <w:rPr>
          <w:noProof/>
          <w:lang w:eastAsia="nb-NO"/>
        </w:rPr>
        <w:lastRenderedPageBreak/>
        <w:drawing>
          <wp:inline distT="0" distB="0" distL="0" distR="0" wp14:anchorId="0C3E05FC" wp14:editId="7F9D449E">
            <wp:extent cx="5838825" cy="3905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3905250"/>
                    </a:xfrm>
                    <a:prstGeom prst="rect">
                      <a:avLst/>
                    </a:prstGeom>
                  </pic:spPr>
                </pic:pic>
              </a:graphicData>
            </a:graphic>
          </wp:inline>
        </w:drawing>
      </w:r>
    </w:p>
    <w:p w14:paraId="5F8C71EC" w14:textId="4154F554" w:rsidR="00291DB3" w:rsidRPr="00211DAE" w:rsidRDefault="007B48DD" w:rsidP="00083F79">
      <w:pPr>
        <w:pStyle w:val="b1aff"/>
      </w:pPr>
      <w:r w:rsidRPr="00211DAE">
        <w:t xml:space="preserve">Neste skritt er å få til en fullskjermslayout, det vil si at våre fire sidedeler (header, meny, innhold og footer) til sammen bruker all tilgjengelig plass på skjermen. Det gjør vi ved å sette </w:t>
      </w:r>
      <w:r w:rsidRPr="002A2B3E">
        <w:rPr>
          <w:rStyle w:val="LS2CodeBodytext"/>
        </w:rPr>
        <w:t>display: grid</w:t>
      </w:r>
      <w:r w:rsidRPr="00211DAE">
        <w:t xml:space="preserve"> på page-elementet. Vi kan gjøre det inline eller i </w:t>
      </w:r>
      <w:r w:rsidR="00D2480C">
        <w:t>stilarket</w:t>
      </w:r>
      <w:r w:rsidRPr="00211DAE">
        <w:t>. Slik ser det ut inline:</w:t>
      </w:r>
    </w:p>
    <w:p w14:paraId="29FB5C41" w14:textId="77777777" w:rsidR="00291DB3" w:rsidRPr="00017038" w:rsidRDefault="007B48DD" w:rsidP="006C0DE5">
      <w:pPr>
        <w:pStyle w:val="eks1aff"/>
        <w:rPr>
          <w:rFonts w:ascii="Consolas" w:hAnsi="Consolas"/>
        </w:rPr>
      </w:pPr>
      <w:r>
        <w:rPr>
          <w:rStyle w:val="LS2Tag"/>
        </w:rPr>
        <w:t>&lt;div</w:t>
      </w:r>
      <w:r>
        <w:rPr>
          <w:rStyle w:val="LS2Attribute"/>
        </w:rPr>
        <w:t xml:space="preserve"> class=</w:t>
      </w:r>
      <w:r>
        <w:rPr>
          <w:rStyle w:val="LS2String"/>
        </w:rPr>
        <w:t>"page"</w:t>
      </w:r>
      <w:r>
        <w:rPr>
          <w:rStyle w:val="LS2Attribute"/>
        </w:rPr>
        <w:t xml:space="preserve"> style=</w:t>
      </w:r>
      <w:r>
        <w:rPr>
          <w:rStyle w:val="LS2String"/>
        </w:rPr>
        <w:t xml:space="preserve">"display: grid; background-color: </w:t>
      </w:r>
      <w:proofErr w:type="spellStart"/>
      <w:r>
        <w:rPr>
          <w:rStyle w:val="LS2String"/>
        </w:rPr>
        <w:t>lightblue</w:t>
      </w:r>
      <w:proofErr w:type="spellEnd"/>
      <w:r>
        <w:rPr>
          <w:rStyle w:val="LS2String"/>
        </w:rPr>
        <w:t>"</w:t>
      </w:r>
      <w:r>
        <w:rPr>
          <w:rStyle w:val="LS2Tag"/>
        </w:rPr>
        <w:t>&gt;</w:t>
      </w:r>
    </w:p>
    <w:p w14:paraId="2B0EE435" w14:textId="73547AA5" w:rsidR="00291DB3" w:rsidRPr="00211DAE" w:rsidRDefault="007B48DD" w:rsidP="006C0DE5">
      <w:pPr>
        <w:pStyle w:val="b1aff"/>
      </w:pPr>
      <w:r w:rsidRPr="00211DAE">
        <w:t xml:space="preserve">Og slik ser det ut i </w:t>
      </w:r>
      <w:r w:rsidR="00D2480C">
        <w:t>stilarket</w:t>
      </w:r>
      <w:r w:rsidRPr="00211DAE">
        <w:t>:</w:t>
      </w:r>
    </w:p>
    <w:p w14:paraId="7555A0BD" w14:textId="77777777"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page</w:t>
      </w:r>
      <w:r w:rsidRPr="00017038">
        <w:rPr>
          <w:rFonts w:ascii="Consolas" w:hAnsi="Consolas"/>
          <w:lang w:val="nb-NO"/>
        </w:rPr>
        <w:t xml:space="preserve"> {</w:t>
      </w:r>
      <w:r w:rsidRPr="00017038">
        <w:rPr>
          <w:rFonts w:ascii="Consolas" w:hAnsi="Consolas"/>
          <w:lang w:val="nb-NO"/>
        </w:rPr>
        <w:br/>
        <w:t xml:space="preserve">    </w:t>
      </w:r>
      <w:r w:rsidRPr="007A6D8D">
        <w:rPr>
          <w:rStyle w:val="LS2CSS-property"/>
          <w:lang w:val="nb-NO"/>
        </w:rPr>
        <w:t>display</w:t>
      </w:r>
      <w:r w:rsidRPr="00017038">
        <w:rPr>
          <w:rFonts w:ascii="Consolas" w:hAnsi="Consolas"/>
          <w:lang w:val="nb-NO"/>
        </w:rPr>
        <w:t xml:space="preserve">: </w:t>
      </w:r>
      <w:r w:rsidRPr="00D148A9">
        <w:rPr>
          <w:rStyle w:val="LS2Attribute"/>
          <w:lang w:val="nb-NO"/>
          <w:rPrChange w:id="78" w:author="Terje Kolderup" w:date="2020-01-29T10:02:00Z">
            <w:rPr>
              <w:lang w:val="nb-NO"/>
            </w:rPr>
          </w:rPrChange>
        </w:rPr>
        <w:t>grid</w:t>
      </w:r>
      <w:commentRangeStart w:id="79"/>
      <w:commentRangeStart w:id="80"/>
      <w:commentRangeStart w:id="81"/>
      <w:commentRangeStart w:id="82"/>
      <w:r w:rsidRPr="00017038">
        <w:rPr>
          <w:rFonts w:ascii="Consolas" w:hAnsi="Consolas"/>
          <w:lang w:val="nb-NO"/>
        </w:rPr>
        <w:t>;</w:t>
      </w:r>
      <w:commentRangeEnd w:id="79"/>
      <w:r w:rsidR="00541464" w:rsidRPr="00017038">
        <w:rPr>
          <w:rStyle w:val="CommentReference"/>
          <w:rFonts w:ascii="Consolas" w:eastAsiaTheme="minorHAnsi" w:hAnsi="Consolas" w:cstheme="minorBidi"/>
          <w:bCs w:val="0"/>
        </w:rPr>
        <w:commentReference w:id="79"/>
      </w:r>
      <w:commentRangeEnd w:id="80"/>
      <w:r w:rsidR="00D31962" w:rsidRPr="00017038">
        <w:rPr>
          <w:rStyle w:val="CommentReference"/>
          <w:rFonts w:ascii="Consolas" w:eastAsiaTheme="minorHAnsi" w:hAnsi="Consolas" w:cstheme="minorBidi"/>
          <w:bCs w:val="0"/>
        </w:rPr>
        <w:commentReference w:id="80"/>
      </w:r>
      <w:commentRangeEnd w:id="81"/>
      <w:r w:rsidR="003F4B4C" w:rsidRPr="00017038">
        <w:rPr>
          <w:rStyle w:val="CommentReference"/>
          <w:rFonts w:ascii="Consolas" w:hAnsi="Consolas"/>
          <w:bCs w:val="0"/>
          <w:lang w:val="nb-NO"/>
        </w:rPr>
        <w:commentReference w:id="81"/>
      </w:r>
      <w:commentRangeEnd w:id="82"/>
      <w:r w:rsidR="00284332">
        <w:rPr>
          <w:rStyle w:val="CommentReference"/>
          <w:rFonts w:ascii="Times New Roman" w:hAnsi="Times New Roman"/>
          <w:bCs w:val="0"/>
          <w:lang w:val="nb-NO"/>
        </w:rPr>
        <w:commentReference w:id="82"/>
      </w:r>
      <w:r w:rsidRPr="00017038">
        <w:rPr>
          <w:rFonts w:ascii="Consolas" w:hAnsi="Consolas"/>
          <w:lang w:val="nb-NO"/>
        </w:rPr>
        <w:br/>
        <w:t>}</w:t>
      </w:r>
    </w:p>
    <w:p w14:paraId="71046A8B" w14:textId="77777777" w:rsidR="00291DB3" w:rsidRDefault="007B48DD" w:rsidP="006C0DE5">
      <w:pPr>
        <w:pStyle w:val="b1aff"/>
      </w:pPr>
      <w:r w:rsidRPr="00211DAE">
        <w:t>Resultatet vil se slik ut:</w:t>
      </w:r>
    </w:p>
    <w:p w14:paraId="202BFD13" w14:textId="1EE46D63" w:rsidR="00004B1A" w:rsidRDefault="00004B1A" w:rsidP="00004B1A">
      <w:pPr>
        <w:pStyle w:val="komm1aff"/>
      </w:pPr>
      <w:r>
        <w:t xml:space="preserve">[[figur </w:t>
      </w:r>
      <w:r>
        <w:fldChar w:fldCharType="begin"/>
      </w:r>
      <w:r>
        <w:instrText xml:space="preserve"> seq fig </w:instrText>
      </w:r>
      <w:r>
        <w:fldChar w:fldCharType="separate"/>
      </w:r>
      <w:r>
        <w:rPr>
          <w:noProof/>
        </w:rPr>
        <w:t>15</w:t>
      </w:r>
      <w:r>
        <w:fldChar w:fldCharType="end"/>
      </w:r>
      <w:r>
        <w:t>]]</w:t>
      </w:r>
    </w:p>
    <w:p w14:paraId="51784850" w14:textId="77777777" w:rsidR="00CC146D" w:rsidRPr="00CC146D" w:rsidRDefault="00CC146D" w:rsidP="00083F79">
      <w:pPr>
        <w:pStyle w:val="fig1aff"/>
      </w:pPr>
      <w:r>
        <w:rPr>
          <w:noProof/>
          <w:lang w:eastAsia="nb-NO"/>
        </w:rPr>
        <w:lastRenderedPageBreak/>
        <w:drawing>
          <wp:inline distT="0" distB="0" distL="0" distR="0" wp14:anchorId="1ADA6694" wp14:editId="479E0545">
            <wp:extent cx="5791200" cy="3886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200" cy="3886200"/>
                    </a:xfrm>
                    <a:prstGeom prst="rect">
                      <a:avLst/>
                    </a:prstGeom>
                  </pic:spPr>
                </pic:pic>
              </a:graphicData>
            </a:graphic>
          </wp:inline>
        </w:drawing>
      </w:r>
    </w:p>
    <w:p w14:paraId="0E7AFB9C" w14:textId="306E5401" w:rsidR="00291DB3" w:rsidRPr="00211DAE" w:rsidRDefault="007B48DD" w:rsidP="00083F79">
      <w:pPr>
        <w:pStyle w:val="b1aff"/>
      </w:pPr>
      <w:r w:rsidRPr="00211DAE">
        <w:t xml:space="preserve">Standardinnstillingen i CSS Grid er altså </w:t>
      </w:r>
      <w:r w:rsidR="0015746B">
        <w:t xml:space="preserve">bare </w:t>
      </w:r>
      <w:r w:rsidRPr="00211DAE">
        <w:t>én kolonne og at alle rader får like stor del av plassen.</w:t>
      </w:r>
    </w:p>
    <w:p w14:paraId="1F133B48" w14:textId="77777777" w:rsidR="00291DB3" w:rsidRPr="00211DAE" w:rsidRDefault="007B48DD" w:rsidP="00B179A8">
      <w:pPr>
        <w:pStyle w:val="b1af"/>
      </w:pPr>
      <w:r w:rsidRPr="00211DAE">
        <w:t xml:space="preserve">Antall kolonner og størrelsen på dem kan vi endre ved hjelp av </w:t>
      </w:r>
      <w:r w:rsidRPr="00AD49C9">
        <w:rPr>
          <w:rStyle w:val="LS2CodeBodytext"/>
        </w:rPr>
        <w:t>grid-template-columns</w:t>
      </w:r>
      <w:r w:rsidRPr="00211DAE">
        <w:t>:</w:t>
      </w:r>
    </w:p>
    <w:p w14:paraId="3FD6080E" w14:textId="057F9941" w:rsidR="00291DB3" w:rsidRPr="00017038" w:rsidRDefault="007B48DD" w:rsidP="006C0DE5">
      <w:pPr>
        <w:pStyle w:val="eks1aff"/>
        <w:rPr>
          <w:rFonts w:ascii="Consolas" w:hAnsi="Consolas"/>
        </w:rPr>
      </w:pP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4F2492">
        <w:rPr>
          <w:rStyle w:val="LS2NumVal"/>
        </w:rPr>
        <w:t>100vh</w:t>
      </w:r>
      <w:r w:rsidRPr="00017038">
        <w:rPr>
          <w:rFonts w:ascii="Consolas" w:hAnsi="Consolas"/>
        </w:rPr>
        <w:t>;</w:t>
      </w:r>
      <w:r w:rsidRPr="00017038">
        <w:rPr>
          <w:rFonts w:ascii="Consolas" w:hAnsi="Consolas"/>
        </w:rPr>
        <w:br/>
        <w:t xml:space="preserve">    </w:t>
      </w:r>
      <w:r w:rsidRPr="00F4017C">
        <w:rPr>
          <w:rStyle w:val="LS2CSS-property"/>
        </w:rPr>
        <w:t>display</w:t>
      </w:r>
      <w:r w:rsidRPr="00017038">
        <w:rPr>
          <w:rFonts w:ascii="Consolas" w:hAnsi="Consolas"/>
        </w:rPr>
        <w:t xml:space="preserve">: </w:t>
      </w:r>
      <w:r w:rsidRPr="00D31962">
        <w:rPr>
          <w:rStyle w:val="LS2NumVal"/>
          <w:rPrChange w:id="83" w:author="Terje Kolderup" w:date="2020-01-23T12:35:00Z">
            <w:rPr/>
          </w:rPrChange>
        </w:rPr>
        <w:t>grid</w:t>
      </w:r>
      <w:r w:rsidRPr="00017038">
        <w:rPr>
          <w:rFonts w:ascii="Consolas" w:hAnsi="Consolas"/>
        </w:rPr>
        <w:t>;</w:t>
      </w:r>
      <w:r w:rsidR="004F2492" w:rsidRPr="00017038">
        <w:rPr>
          <w:rFonts w:ascii="Consolas" w:hAnsi="Consolas"/>
        </w:rPr>
        <w:t xml:space="preserve"> </w:t>
      </w:r>
      <w:r w:rsidRPr="00017038">
        <w:rPr>
          <w:rFonts w:ascii="Consolas" w:hAnsi="Consolas"/>
        </w:rPr>
        <w:br/>
        <w:t xml:space="preserve">    </w:t>
      </w:r>
      <w:r w:rsidRPr="00D31962">
        <w:rPr>
          <w:rStyle w:val="LS2CSS-property"/>
          <w:rPrChange w:id="84" w:author="Terje Kolderup" w:date="2020-01-23T12:35:00Z">
            <w:rPr/>
          </w:rPrChange>
        </w:rPr>
        <w:t>grid-template-columns</w:t>
      </w:r>
      <w:r w:rsidRPr="00017038">
        <w:rPr>
          <w:rFonts w:ascii="Consolas" w:hAnsi="Consolas"/>
        </w:rPr>
        <w:t xml:space="preserve">: </w:t>
      </w:r>
      <w:r w:rsidRPr="004F2492">
        <w:rPr>
          <w:rStyle w:val="LS2NumVal"/>
        </w:rPr>
        <w:t>2</w:t>
      </w:r>
      <w:r w:rsidRPr="00D31962">
        <w:rPr>
          <w:rStyle w:val="LS2NumVal"/>
          <w:rPrChange w:id="85" w:author="Terje Kolderup" w:date="2020-01-23T12:35:00Z">
            <w:rPr/>
          </w:rPrChange>
        </w:rPr>
        <w:t xml:space="preserve">fr </w:t>
      </w:r>
      <w:r w:rsidRPr="004F2492">
        <w:rPr>
          <w:rStyle w:val="LS2NumVal"/>
        </w:rPr>
        <w:t>1</w:t>
      </w:r>
      <w:r w:rsidRPr="00D31962">
        <w:rPr>
          <w:rStyle w:val="LS2NumVal"/>
          <w:rPrChange w:id="86" w:author="Terje Kolderup" w:date="2020-01-23T12:35:00Z">
            <w:rPr/>
          </w:rPrChange>
        </w:rPr>
        <w:t xml:space="preserve">fr </w:t>
      </w:r>
      <w:r w:rsidRPr="004F2492">
        <w:rPr>
          <w:rStyle w:val="LS2NumVal"/>
        </w:rPr>
        <w:t>3</w:t>
      </w:r>
      <w:r w:rsidRPr="00D31962">
        <w:rPr>
          <w:rStyle w:val="LS2NumVal"/>
          <w:rPrChange w:id="87" w:author="Terje Kolderup" w:date="2020-01-23T12:35:00Z">
            <w:rPr/>
          </w:rPrChange>
        </w:rPr>
        <w:t>fr</w:t>
      </w:r>
      <w:r w:rsidRPr="00017038">
        <w:rPr>
          <w:rFonts w:ascii="Consolas" w:hAnsi="Consolas"/>
        </w:rPr>
        <w:t>;</w:t>
      </w:r>
      <w:r w:rsidRPr="00017038">
        <w:rPr>
          <w:rFonts w:ascii="Consolas" w:hAnsi="Consolas"/>
        </w:rPr>
        <w:br/>
        <w:t>}</w:t>
      </w:r>
    </w:p>
    <w:p w14:paraId="10FFE531" w14:textId="41D6040C" w:rsidR="00291DB3" w:rsidRDefault="007B48DD" w:rsidP="006C0DE5">
      <w:pPr>
        <w:pStyle w:val="b1aff"/>
      </w:pPr>
      <w:r w:rsidRPr="00211DAE">
        <w:t>Her har vi im</w:t>
      </w:r>
      <w:r w:rsidR="00A211A2">
        <w:t>p</w:t>
      </w:r>
      <w:r w:rsidRPr="00211DAE">
        <w:t xml:space="preserve">lisitt definert tre kolonner </w:t>
      </w:r>
      <w:r w:rsidR="0015746B">
        <w:t xml:space="preserve">og </w:t>
      </w:r>
      <w:r w:rsidRPr="00211DAE">
        <w:t xml:space="preserve">hvor mye plass de skal få. Enheten </w:t>
      </w:r>
      <w:r w:rsidRPr="002A2B3E">
        <w:rPr>
          <w:rStyle w:val="LS2CodeBodytext"/>
        </w:rPr>
        <w:t>fr</w:t>
      </w:r>
      <w:r w:rsidRPr="00211DAE">
        <w:t xml:space="preserve"> er en forkortelse for </w:t>
      </w:r>
      <w:r w:rsidRPr="00680ECF">
        <w:rPr>
          <w:rStyle w:val="LS2Kursiv"/>
        </w:rPr>
        <w:t>fraction</w:t>
      </w:r>
      <w:r w:rsidRPr="00211DAE">
        <w:t>, altså brøkdel eller bare del. Første kolonne skal altså ha to deler, andre kolonne en del og siste kolonne tre deler. Til sammen blir det seks deler, så den siste kolonnen skal da ha halvparten</w:t>
      </w:r>
      <w:r w:rsidR="003238DC">
        <w:t xml:space="preserve"> av plassen</w:t>
      </w:r>
      <w:r w:rsidRPr="00211DAE">
        <w:t xml:space="preserve">. </w:t>
      </w:r>
      <w:r>
        <w:t>Da vil det se slik ut:</w:t>
      </w:r>
    </w:p>
    <w:p w14:paraId="2CB08765" w14:textId="430ABD70" w:rsidR="00004B1A" w:rsidRDefault="00004B1A" w:rsidP="00004B1A">
      <w:pPr>
        <w:pStyle w:val="komm1aff"/>
      </w:pPr>
      <w:r>
        <w:t xml:space="preserve">[[figur </w:t>
      </w:r>
      <w:r>
        <w:fldChar w:fldCharType="begin"/>
      </w:r>
      <w:r>
        <w:instrText xml:space="preserve"> seq fig </w:instrText>
      </w:r>
      <w:r>
        <w:fldChar w:fldCharType="separate"/>
      </w:r>
      <w:r>
        <w:rPr>
          <w:noProof/>
        </w:rPr>
        <w:t>16</w:t>
      </w:r>
      <w:r>
        <w:fldChar w:fldCharType="end"/>
      </w:r>
      <w:r>
        <w:t>]]</w:t>
      </w:r>
    </w:p>
    <w:p w14:paraId="4408560D" w14:textId="77777777" w:rsidR="00CC146D" w:rsidRDefault="00CC146D" w:rsidP="00083F79">
      <w:pPr>
        <w:pStyle w:val="fig1aff"/>
      </w:pPr>
      <w:r>
        <w:rPr>
          <w:noProof/>
          <w:lang w:eastAsia="nb-NO"/>
        </w:rPr>
        <w:lastRenderedPageBreak/>
        <w:drawing>
          <wp:inline distT="0" distB="0" distL="0" distR="0" wp14:anchorId="143D092D" wp14:editId="138464ED">
            <wp:extent cx="5791200" cy="3895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200" cy="3895725"/>
                    </a:xfrm>
                    <a:prstGeom prst="rect">
                      <a:avLst/>
                    </a:prstGeom>
                  </pic:spPr>
                </pic:pic>
              </a:graphicData>
            </a:graphic>
          </wp:inline>
        </w:drawing>
      </w:r>
    </w:p>
    <w:p w14:paraId="0EDA14FB" w14:textId="4E2A95E9" w:rsidR="00291DB3" w:rsidRPr="00211DAE" w:rsidRDefault="007B48DD" w:rsidP="00083F79">
      <w:pPr>
        <w:pStyle w:val="b1aff"/>
      </w:pPr>
      <w:r w:rsidRPr="00211DAE">
        <w:t xml:space="preserve">På grunn av antallet </w:t>
      </w:r>
      <w:r w:rsidRPr="002A2B3E">
        <w:rPr>
          <w:rStyle w:val="LS2CodeBodytext"/>
        </w:rPr>
        <w:t>div</w:t>
      </w:r>
      <w:r w:rsidRPr="00211DAE">
        <w:t>-er vi har inne i grid-layouten (fire), får vi to rader, men den siste raden blir ikke full. Likevel ser vi mønsteret</w:t>
      </w:r>
      <w:r w:rsidR="003602AC">
        <w:t xml:space="preserve"> og</w:t>
      </w:r>
      <w:r w:rsidR="003602AC" w:rsidRPr="00211DAE">
        <w:t xml:space="preserve"> </w:t>
      </w:r>
      <w:r w:rsidRPr="00211DAE">
        <w:t>hvordan plassen fordeles mellom kolonnene.</w:t>
      </w:r>
    </w:p>
    <w:p w14:paraId="5F639602" w14:textId="49979F3D" w:rsidR="00291DB3" w:rsidRPr="00211DAE" w:rsidRDefault="007B48DD" w:rsidP="00B179A8">
      <w:pPr>
        <w:pStyle w:val="b1af"/>
      </w:pPr>
      <w:r w:rsidRPr="00211DAE">
        <w:t xml:space="preserve">Merk at du </w:t>
      </w:r>
      <w:r w:rsidR="003602AC">
        <w:t xml:space="preserve">også </w:t>
      </w:r>
      <w:r w:rsidRPr="00211DAE">
        <w:t>kan bruke alle de vanlige enheten</w:t>
      </w:r>
      <w:r w:rsidR="003602AC">
        <w:t>e</w:t>
      </w:r>
      <w:r w:rsidRPr="00211DAE">
        <w:t xml:space="preserve"> for å angi bredden til en kolonne i en grid-layout, som </w:t>
      </w:r>
      <w:r w:rsidRPr="00AD49C9">
        <w:rPr>
          <w:rStyle w:val="LS2CodeBodytext"/>
        </w:rPr>
        <w:t>%</w:t>
      </w:r>
      <w:r w:rsidRPr="00211DAE">
        <w:t xml:space="preserve">, </w:t>
      </w:r>
      <w:r w:rsidRPr="00AD49C9">
        <w:rPr>
          <w:rStyle w:val="LS2CodeBodytext"/>
        </w:rPr>
        <w:t>vw</w:t>
      </w:r>
      <w:r w:rsidRPr="00211DAE">
        <w:t xml:space="preserve">, </w:t>
      </w:r>
      <w:r w:rsidRPr="00AD49C9">
        <w:rPr>
          <w:rStyle w:val="LS2CodeBodytext"/>
        </w:rPr>
        <w:t>px</w:t>
      </w:r>
      <w:r w:rsidRPr="00211DAE">
        <w:t xml:space="preserve">, </w:t>
      </w:r>
      <w:r w:rsidRPr="00AD49C9">
        <w:rPr>
          <w:rStyle w:val="LS2CodeBodytext"/>
        </w:rPr>
        <w:t>em</w:t>
      </w:r>
      <w:r w:rsidRPr="00211DAE">
        <w:t xml:space="preserve"> osv.</w:t>
      </w:r>
    </w:p>
    <w:p w14:paraId="0A7EA6BE" w14:textId="77777777" w:rsidR="00291DB3" w:rsidRPr="00211DAE" w:rsidRDefault="007B48DD" w:rsidP="00B179A8">
      <w:pPr>
        <w:pStyle w:val="b1af"/>
      </w:pPr>
      <w:r w:rsidRPr="00211DAE">
        <w:t xml:space="preserve">På samme måte kan vi spesifisere høyden på radene ved hjelp av </w:t>
      </w:r>
      <w:r w:rsidRPr="00AD49C9">
        <w:rPr>
          <w:rStyle w:val="LS2CodeBodytext"/>
        </w:rPr>
        <w:t>grid-template-rows</w:t>
      </w:r>
      <w:r w:rsidRPr="00211DAE">
        <w:t xml:space="preserve">. Under vises hvordan dette blir seende ut med </w:t>
      </w:r>
      <w:r w:rsidRPr="00AD49C9">
        <w:rPr>
          <w:rStyle w:val="LS2CodeBodytext"/>
        </w:rPr>
        <w:t>grid-template-rows: 5fr 2fr 1fr;</w:t>
      </w:r>
      <w:r w:rsidRPr="00211DAE">
        <w:t>:</w:t>
      </w:r>
    </w:p>
    <w:p w14:paraId="719FC766" w14:textId="704F9B8C" w:rsidR="00004B1A" w:rsidRDefault="00004B1A" w:rsidP="00004B1A">
      <w:pPr>
        <w:pStyle w:val="komm1aff"/>
      </w:pPr>
      <w:r>
        <w:t xml:space="preserve">[[figur </w:t>
      </w:r>
      <w:r>
        <w:fldChar w:fldCharType="begin"/>
      </w:r>
      <w:r>
        <w:instrText xml:space="preserve"> seq fig </w:instrText>
      </w:r>
      <w:r>
        <w:fldChar w:fldCharType="separate"/>
      </w:r>
      <w:r>
        <w:rPr>
          <w:noProof/>
        </w:rPr>
        <w:t>17</w:t>
      </w:r>
      <w:r>
        <w:fldChar w:fldCharType="end"/>
      </w:r>
      <w:r>
        <w:t>]]</w:t>
      </w:r>
    </w:p>
    <w:p w14:paraId="37CF7C99" w14:textId="77777777" w:rsidR="00CC146D" w:rsidRDefault="00CC146D" w:rsidP="00083F79">
      <w:pPr>
        <w:pStyle w:val="fig1aff"/>
      </w:pPr>
      <w:r>
        <w:rPr>
          <w:noProof/>
          <w:lang w:eastAsia="nb-NO"/>
        </w:rPr>
        <w:lastRenderedPageBreak/>
        <w:drawing>
          <wp:inline distT="0" distB="0" distL="0" distR="0" wp14:anchorId="00E9736E" wp14:editId="16FDE8CD">
            <wp:extent cx="5781675" cy="38862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1675" cy="3886200"/>
                    </a:xfrm>
                    <a:prstGeom prst="rect">
                      <a:avLst/>
                    </a:prstGeom>
                  </pic:spPr>
                </pic:pic>
              </a:graphicData>
            </a:graphic>
          </wp:inline>
        </w:drawing>
      </w:r>
    </w:p>
    <w:p w14:paraId="2DEBCE8D" w14:textId="0D2A65D3" w:rsidR="00291DB3" w:rsidRPr="00211DAE" w:rsidRDefault="007B48DD" w:rsidP="00083F79">
      <w:pPr>
        <w:pStyle w:val="b1aff"/>
      </w:pPr>
      <w:r w:rsidRPr="00211DAE">
        <w:t xml:space="preserve">Videre kan vi slå sammen celler, slik at en sidedel opptar mer enn én kolonne og mer enn én rad. Det er flere måter å gjøre dette på, men den enkleste er å bruke </w:t>
      </w:r>
      <w:r w:rsidRPr="002A2B3E">
        <w:rPr>
          <w:rStyle w:val="LS2CodeBodytext"/>
        </w:rPr>
        <w:t>grid-area</w:t>
      </w:r>
      <w:r w:rsidRPr="00211DAE">
        <w:t xml:space="preserve"> til å navngi hver sidedel</w:t>
      </w:r>
      <w:r w:rsidR="007968F3">
        <w:t xml:space="preserve"> </w:t>
      </w:r>
      <w:r w:rsidR="00896206">
        <w:t xml:space="preserve">og </w:t>
      </w:r>
      <w:r w:rsidRPr="002A2B3E">
        <w:rPr>
          <w:rStyle w:val="LS2CodeBodytext"/>
        </w:rPr>
        <w:t>grid-template-areas</w:t>
      </w:r>
      <w:r w:rsidRPr="00211DAE">
        <w:t xml:space="preserve"> til å definere mønsteret:</w:t>
      </w:r>
    </w:p>
    <w:p w14:paraId="4A5FD050" w14:textId="77777777"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page</w:t>
      </w:r>
      <w:r w:rsidRPr="00017038">
        <w:rPr>
          <w:rFonts w:ascii="Consolas" w:hAnsi="Consolas"/>
          <w:lang w:val="nb-NO"/>
        </w:rPr>
        <w:t xml:space="preserve"> {</w:t>
      </w:r>
      <w:r w:rsidRPr="00017038">
        <w:rPr>
          <w:rFonts w:ascii="Consolas" w:hAnsi="Consolas"/>
          <w:lang w:val="nb-NO"/>
        </w:rPr>
        <w:br/>
        <w:t xml:space="preserve">    </w:t>
      </w:r>
      <w:r w:rsidRPr="005977E4">
        <w:rPr>
          <w:rStyle w:val="LS2CSS-property"/>
          <w:lang w:val="nb-NO"/>
        </w:rPr>
        <w:t>display</w:t>
      </w:r>
      <w:r w:rsidRPr="00017038">
        <w:rPr>
          <w:rFonts w:ascii="Consolas" w:hAnsi="Consolas"/>
          <w:lang w:val="nb-NO"/>
        </w:rPr>
        <w:t xml:space="preserve">: </w:t>
      </w:r>
      <w:r w:rsidRPr="00CC5D44">
        <w:rPr>
          <w:rStyle w:val="LS2NumVal"/>
          <w:lang w:val="nb-NO"/>
          <w:rPrChange w:id="88" w:author="Terje Kolderup" w:date="2020-01-29T09:55:00Z">
            <w:rPr>
              <w:lang w:val="nb-NO"/>
            </w:rPr>
          </w:rPrChange>
        </w:rPr>
        <w:t>grid</w:t>
      </w:r>
      <w:r w:rsidRPr="00017038">
        <w:rPr>
          <w:rFonts w:ascii="Consolas" w:hAnsi="Consolas"/>
          <w:lang w:val="nb-NO"/>
        </w:rPr>
        <w:t>;</w:t>
      </w:r>
      <w:r w:rsidRPr="00017038">
        <w:rPr>
          <w:rFonts w:ascii="Consolas" w:hAnsi="Consolas"/>
          <w:lang w:val="nb-NO"/>
        </w:rPr>
        <w:br/>
        <w:t xml:space="preserve">    </w:t>
      </w:r>
      <w:r w:rsidRPr="005977E4">
        <w:rPr>
          <w:rStyle w:val="LS2CSS-property"/>
          <w:lang w:val="nb-NO"/>
        </w:rPr>
        <w:t>height</w:t>
      </w:r>
      <w:r w:rsidRPr="00017038">
        <w:rPr>
          <w:rFonts w:ascii="Consolas" w:hAnsi="Consolas"/>
          <w:lang w:val="nb-NO"/>
        </w:rPr>
        <w:t xml:space="preserve">: </w:t>
      </w:r>
      <w:r w:rsidRPr="004565A1">
        <w:rPr>
          <w:rStyle w:val="LS2NumVal"/>
          <w:lang w:val="nb-NO"/>
        </w:rPr>
        <w:t>100vh</w:t>
      </w:r>
      <w:r w:rsidRPr="00017038">
        <w:rPr>
          <w:rFonts w:ascii="Consolas" w:hAnsi="Consolas"/>
          <w:lang w:val="nb-NO"/>
        </w:rPr>
        <w:t>;</w:t>
      </w:r>
      <w:r w:rsidRPr="00017038">
        <w:rPr>
          <w:rFonts w:ascii="Consolas" w:hAnsi="Consolas"/>
          <w:lang w:val="nb-NO"/>
        </w:rPr>
        <w:br/>
        <w:t xml:space="preserve">    </w:t>
      </w:r>
      <w:r w:rsidRPr="00CC5D44">
        <w:rPr>
          <w:rStyle w:val="LS2CSS-property"/>
          <w:lang w:val="nb-NO"/>
          <w:rPrChange w:id="89" w:author="Terje Kolderup" w:date="2020-01-29T09:55:00Z">
            <w:rPr>
              <w:lang w:val="nb-NO"/>
            </w:rPr>
          </w:rPrChange>
        </w:rPr>
        <w:t>grid-template-columns</w:t>
      </w:r>
      <w:r w:rsidRPr="00017038">
        <w:rPr>
          <w:rFonts w:ascii="Consolas" w:hAnsi="Consolas"/>
          <w:lang w:val="nb-NO"/>
        </w:rPr>
        <w:t xml:space="preserve">: </w:t>
      </w:r>
      <w:r w:rsidRPr="00D148A9">
        <w:rPr>
          <w:rStyle w:val="LS2NumVal"/>
          <w:lang w:val="nb-NO"/>
        </w:rPr>
        <w:t>1</w:t>
      </w:r>
      <w:r w:rsidRPr="00CC5D44">
        <w:rPr>
          <w:rStyle w:val="LS2NumVal"/>
          <w:lang w:val="nb-NO"/>
          <w:rPrChange w:id="90" w:author="Terje Kolderup" w:date="2020-01-29T09:55:00Z">
            <w:rPr>
              <w:lang w:val="nb-NO"/>
            </w:rPr>
          </w:rPrChange>
        </w:rPr>
        <w:t xml:space="preserve">fr </w:t>
      </w:r>
      <w:r w:rsidRPr="00D148A9">
        <w:rPr>
          <w:rStyle w:val="LS2NumVal"/>
          <w:lang w:val="nb-NO"/>
        </w:rPr>
        <w:t>2</w:t>
      </w:r>
      <w:r w:rsidRPr="00CC5D44">
        <w:rPr>
          <w:rStyle w:val="LS2NumVal"/>
          <w:lang w:val="nb-NO"/>
          <w:rPrChange w:id="91" w:author="Terje Kolderup" w:date="2020-01-29T09:55:00Z">
            <w:rPr>
              <w:lang w:val="nb-NO"/>
            </w:rPr>
          </w:rPrChange>
        </w:rPr>
        <w:t>fr</w:t>
      </w:r>
      <w:r w:rsidRPr="00017038">
        <w:rPr>
          <w:rFonts w:ascii="Consolas" w:hAnsi="Consolas"/>
          <w:lang w:val="nb-NO"/>
        </w:rPr>
        <w:t>;</w:t>
      </w:r>
      <w:r w:rsidRPr="00017038">
        <w:rPr>
          <w:rFonts w:ascii="Consolas" w:hAnsi="Consolas"/>
          <w:lang w:val="nb-NO"/>
        </w:rPr>
        <w:br/>
        <w:t xml:space="preserve">    </w:t>
      </w:r>
      <w:r w:rsidRPr="00CC5D44">
        <w:rPr>
          <w:rStyle w:val="LS2CSS-property"/>
          <w:lang w:val="nb-NO"/>
          <w:rPrChange w:id="92" w:author="Terje Kolderup" w:date="2020-01-29T09:55:00Z">
            <w:rPr>
              <w:lang w:val="nb-NO"/>
            </w:rPr>
          </w:rPrChange>
        </w:rPr>
        <w:t>grid-template-rows</w:t>
      </w:r>
      <w:r w:rsidRPr="00017038">
        <w:rPr>
          <w:rFonts w:ascii="Consolas" w:hAnsi="Consolas"/>
          <w:lang w:val="nb-NO"/>
        </w:rPr>
        <w:t xml:space="preserve">: </w:t>
      </w:r>
      <w:r w:rsidRPr="00D148A9">
        <w:rPr>
          <w:rStyle w:val="LS2NumVal"/>
          <w:lang w:val="nb-NO"/>
        </w:rPr>
        <w:t>1</w:t>
      </w:r>
      <w:r w:rsidRPr="00CC5D44">
        <w:rPr>
          <w:rStyle w:val="LS2NumVal"/>
          <w:lang w:val="nb-NO"/>
          <w:rPrChange w:id="93" w:author="Terje Kolderup" w:date="2020-01-29T09:55:00Z">
            <w:rPr>
              <w:lang w:val="nb-NO"/>
            </w:rPr>
          </w:rPrChange>
        </w:rPr>
        <w:t xml:space="preserve">fr </w:t>
      </w:r>
      <w:r w:rsidRPr="00D148A9">
        <w:rPr>
          <w:rStyle w:val="LS2NumVal"/>
          <w:lang w:val="nb-NO"/>
        </w:rPr>
        <w:t>8</w:t>
      </w:r>
      <w:r w:rsidRPr="00CC5D44">
        <w:rPr>
          <w:rStyle w:val="LS2NumVal"/>
          <w:lang w:val="nb-NO"/>
          <w:rPrChange w:id="94" w:author="Terje Kolderup" w:date="2020-01-29T09:55:00Z">
            <w:rPr>
              <w:lang w:val="nb-NO"/>
            </w:rPr>
          </w:rPrChange>
        </w:rPr>
        <w:t xml:space="preserve">fr </w:t>
      </w:r>
      <w:r w:rsidRPr="00D148A9">
        <w:rPr>
          <w:rStyle w:val="LS2NumVal"/>
          <w:lang w:val="nb-NO"/>
        </w:rPr>
        <w:t>1</w:t>
      </w:r>
      <w:r w:rsidRPr="00CC5D44">
        <w:rPr>
          <w:rStyle w:val="LS2NumVal"/>
          <w:lang w:val="nb-NO"/>
          <w:rPrChange w:id="95" w:author="Terje Kolderup" w:date="2020-01-29T09:55:00Z">
            <w:rPr>
              <w:lang w:val="nb-NO"/>
            </w:rPr>
          </w:rPrChange>
        </w:rPr>
        <w:t>fr</w:t>
      </w:r>
      <w:r w:rsidRPr="00017038">
        <w:rPr>
          <w:rFonts w:ascii="Consolas" w:hAnsi="Consolas"/>
          <w:lang w:val="nb-NO"/>
        </w:rPr>
        <w:t>;</w:t>
      </w:r>
      <w:r w:rsidRPr="00017038">
        <w:rPr>
          <w:rFonts w:ascii="Consolas" w:hAnsi="Consolas"/>
          <w:lang w:val="nb-NO"/>
        </w:rPr>
        <w:br/>
        <w:t xml:space="preserve">    </w:t>
      </w:r>
      <w:r w:rsidRPr="00CC5D44">
        <w:rPr>
          <w:rStyle w:val="LS2CSS-property"/>
          <w:lang w:val="nb-NO"/>
          <w:rPrChange w:id="96" w:author="Terje Kolderup" w:date="2020-01-29T09:55:00Z">
            <w:rPr>
              <w:lang w:val="nb-NO"/>
            </w:rPr>
          </w:rPrChange>
        </w:rPr>
        <w:t>grid-template-areas</w:t>
      </w:r>
      <w:r w:rsidRPr="00017038">
        <w:rPr>
          <w:rFonts w:ascii="Consolas" w:hAnsi="Consolas"/>
          <w:lang w:val="nb-NO"/>
        </w:rPr>
        <w:t xml:space="preserve">: </w:t>
      </w:r>
      <w:r w:rsidRPr="00211DAE">
        <w:rPr>
          <w:rStyle w:val="LS2String"/>
          <w:lang w:val="nb-NO"/>
        </w:rPr>
        <w:t>'meny header'</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'meny innhold'</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'footer footer'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header</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97"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98" w:author="Terje Kolderup" w:date="2020-01-29T09:55:00Z">
            <w:rPr>
              <w:lang w:val="nb-NO"/>
            </w:rPr>
          </w:rPrChange>
        </w:rPr>
        <w:t>header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meny</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99"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100" w:author="Terje Kolderup" w:date="2020-01-29T09:55:00Z">
            <w:rPr>
              <w:lang w:val="nb-NO"/>
            </w:rPr>
          </w:rPrChange>
        </w:rPr>
        <w:t>meny</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innhold</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101"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102" w:author="Terje Kolderup" w:date="2020-01-29T09:55:00Z">
            <w:rPr>
              <w:lang w:val="nb-NO"/>
            </w:rPr>
          </w:rPrChange>
        </w:rPr>
        <w:t>innhold</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w:t>
      </w:r>
      <w:r w:rsidRPr="00017038">
        <w:rPr>
          <w:rFonts w:ascii="Consolas" w:hAnsi="Consolas"/>
          <w:lang w:val="nb-NO"/>
        </w:rPr>
        <w:br/>
      </w:r>
      <w:r w:rsidRPr="00017038">
        <w:rPr>
          <w:rFonts w:ascii="Consolas" w:hAnsi="Consolas"/>
          <w:lang w:val="nb-NO"/>
        </w:rPr>
        <w:br/>
        <w:t>div.</w:t>
      </w:r>
      <w:r w:rsidRPr="00211DAE">
        <w:rPr>
          <w:rStyle w:val="LS2Selector"/>
          <w:lang w:val="nb-NO"/>
        </w:rPr>
        <w:t>footer</w:t>
      </w:r>
      <w:r w:rsidRPr="00017038">
        <w:rPr>
          <w:rFonts w:ascii="Consolas" w:hAnsi="Consolas"/>
          <w:lang w:val="nb-NO"/>
        </w:rPr>
        <w:t xml:space="preserve"> {</w:t>
      </w:r>
      <w:r w:rsidRPr="00017038">
        <w:rPr>
          <w:rFonts w:ascii="Consolas" w:hAnsi="Consolas"/>
          <w:lang w:val="nb-NO"/>
        </w:rPr>
        <w:br/>
        <w:t xml:space="preserve">    </w:t>
      </w:r>
      <w:r w:rsidRPr="00CC5D44">
        <w:rPr>
          <w:rStyle w:val="LS2CSS-property"/>
          <w:lang w:val="nb-NO"/>
          <w:rPrChange w:id="103" w:author="Terje Kolderup" w:date="2020-01-29T09:55:00Z">
            <w:rPr>
              <w:lang w:val="nb-NO"/>
            </w:rPr>
          </w:rPrChange>
        </w:rPr>
        <w:t>grid-area</w:t>
      </w:r>
      <w:r w:rsidRPr="00017038">
        <w:rPr>
          <w:rFonts w:ascii="Consolas" w:hAnsi="Consolas"/>
          <w:lang w:val="nb-NO"/>
        </w:rPr>
        <w:t xml:space="preserve">: </w:t>
      </w:r>
      <w:r w:rsidRPr="00CC5D44">
        <w:rPr>
          <w:rStyle w:val="LS2NumVal"/>
          <w:lang w:val="nb-NO"/>
          <w:rPrChange w:id="104" w:author="Terje Kolderup" w:date="2020-01-29T09:55:00Z">
            <w:rPr>
              <w:lang w:val="nb-NO"/>
            </w:rPr>
          </w:rPrChange>
        </w:rPr>
        <w:t>footer</w:t>
      </w:r>
      <w:r w:rsidRPr="00017038">
        <w:rPr>
          <w:rFonts w:ascii="Consolas" w:hAnsi="Consolas"/>
          <w:lang w:val="nb-NO"/>
        </w:rPr>
        <w:t>;</w:t>
      </w:r>
      <w:r w:rsidRPr="00017038">
        <w:rPr>
          <w:rFonts w:ascii="Consolas" w:hAnsi="Consolas"/>
          <w:lang w:val="nb-NO"/>
        </w:rPr>
        <w:br/>
        <w:t>}</w:t>
      </w:r>
    </w:p>
    <w:p w14:paraId="58C765C7" w14:textId="69578598" w:rsidR="00291DB3" w:rsidRDefault="007B48DD" w:rsidP="006C0DE5">
      <w:pPr>
        <w:pStyle w:val="b1aff"/>
      </w:pPr>
      <w:r w:rsidRPr="00211DAE">
        <w:t xml:space="preserve">I de tre linjene som starter med </w:t>
      </w:r>
      <w:r w:rsidRPr="002A2B3E">
        <w:rPr>
          <w:rStyle w:val="LS2CodeBodytext"/>
        </w:rPr>
        <w:t>grid-template-areas: 'meny header'</w:t>
      </w:r>
      <w:r w:rsidR="00896206">
        <w:t xml:space="preserve">, </w:t>
      </w:r>
      <w:r w:rsidRPr="00211DAE">
        <w:t xml:space="preserve">definerer vi et oppsett med to kolonner og tre rader. (Dette er konsistent med de implisitte deklarasjonene av antall kolonner og rader i </w:t>
      </w:r>
      <w:r w:rsidRPr="002A2B3E">
        <w:rPr>
          <w:rStyle w:val="LS2CodeBodytext"/>
        </w:rPr>
        <w:t>grid-template-columns</w:t>
      </w:r>
      <w:r w:rsidRPr="00211DAE">
        <w:t xml:space="preserve"> og </w:t>
      </w:r>
      <w:r w:rsidRPr="002A2B3E">
        <w:rPr>
          <w:rStyle w:val="LS2CodeBodytext"/>
        </w:rPr>
        <w:t>grid-template-rows</w:t>
      </w:r>
      <w:r w:rsidR="007968F3">
        <w:t xml:space="preserve"> – </w:t>
      </w:r>
      <w:r w:rsidRPr="00211DAE">
        <w:t xml:space="preserve">og det må det være for å fungere.) Oppsettet vårt er at menyen skal fylle første kolonne på </w:t>
      </w:r>
      <w:r w:rsidR="00375AD0" w:rsidRPr="00680ECF">
        <w:rPr>
          <w:rStyle w:val="LS2Kursiv"/>
        </w:rPr>
        <w:t>både</w:t>
      </w:r>
      <w:r w:rsidR="00375AD0" w:rsidRPr="00211DAE">
        <w:t xml:space="preserve"> </w:t>
      </w:r>
      <w:r w:rsidRPr="00211DAE">
        <w:t>første og andre rad. Footeren skal fylle begge kolonnene på siste rad. Både headeren og innholdet skal</w:t>
      </w:r>
      <w:r w:rsidR="00375AD0">
        <w:t xml:space="preserve"> bare</w:t>
      </w:r>
      <w:r w:rsidRPr="00211DAE">
        <w:t xml:space="preserve"> fylle en bestemt kolonne på en bestemt rad, men </w:t>
      </w:r>
      <w:r w:rsidRPr="002A2B3E">
        <w:rPr>
          <w:rStyle w:val="LS2CodeBodytext"/>
        </w:rPr>
        <w:t>grid-template-areas</w:t>
      </w:r>
      <w:r w:rsidRPr="00211DAE">
        <w:t xml:space="preserve"> definerer hvor. </w:t>
      </w:r>
      <w:r>
        <w:t>Me</w:t>
      </w:r>
      <w:r w:rsidR="00375AD0">
        <w:t>d</w:t>
      </w:r>
      <w:r>
        <w:t xml:space="preserve"> dette oppsettet vil </w:t>
      </w:r>
      <w:r w:rsidR="009B1387">
        <w:t xml:space="preserve">det </w:t>
      </w:r>
      <w:r>
        <w:t>se ut som under:</w:t>
      </w:r>
    </w:p>
    <w:p w14:paraId="7E20E564" w14:textId="181256BC" w:rsidR="00004B1A" w:rsidRDefault="00004B1A" w:rsidP="00004B1A">
      <w:pPr>
        <w:pStyle w:val="komm1aff"/>
      </w:pPr>
      <w:bookmarkStart w:id="105" w:name="vinlotterix---prototyping-3---css-grid"/>
      <w:r>
        <w:t xml:space="preserve">[[figur </w:t>
      </w:r>
      <w:r>
        <w:fldChar w:fldCharType="begin"/>
      </w:r>
      <w:r>
        <w:instrText xml:space="preserve"> seq fig </w:instrText>
      </w:r>
      <w:r>
        <w:fldChar w:fldCharType="separate"/>
      </w:r>
      <w:r>
        <w:rPr>
          <w:noProof/>
        </w:rPr>
        <w:t>18</w:t>
      </w:r>
      <w:r>
        <w:fldChar w:fldCharType="end"/>
      </w:r>
      <w:r>
        <w:t>]]</w:t>
      </w:r>
    </w:p>
    <w:p w14:paraId="74985F87" w14:textId="77777777" w:rsidR="00CC146D" w:rsidRDefault="00CC146D" w:rsidP="00083F79">
      <w:pPr>
        <w:pStyle w:val="fig1aff"/>
      </w:pPr>
      <w:r>
        <w:rPr>
          <w:noProof/>
          <w:lang w:eastAsia="nb-NO"/>
        </w:rPr>
        <w:drawing>
          <wp:inline distT="0" distB="0" distL="0" distR="0" wp14:anchorId="25D8CFE6" wp14:editId="09AC7E37">
            <wp:extent cx="5781675" cy="38862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1675" cy="3886200"/>
                    </a:xfrm>
                    <a:prstGeom prst="rect">
                      <a:avLst/>
                    </a:prstGeom>
                  </pic:spPr>
                </pic:pic>
              </a:graphicData>
            </a:graphic>
          </wp:inline>
        </w:drawing>
      </w:r>
    </w:p>
    <w:p w14:paraId="1495AEE3" w14:textId="4D759ECC" w:rsidR="00291DB3" w:rsidRPr="00211DAE" w:rsidRDefault="007B48DD" w:rsidP="00081557">
      <w:pPr>
        <w:pStyle w:val="m1tt"/>
      </w:pPr>
      <w:bookmarkStart w:id="106" w:name="_Toc29047840"/>
      <w:r w:rsidRPr="00211DAE">
        <w:t>Vinlotterix</w:t>
      </w:r>
      <w:r w:rsidR="007968F3">
        <w:t xml:space="preserve"> –</w:t>
      </w:r>
      <w:r w:rsidR="00910CA0">
        <w:t xml:space="preserve"> Prototypebygging </w:t>
      </w:r>
      <w:r w:rsidRPr="00211DAE">
        <w:t>3</w:t>
      </w:r>
      <w:r w:rsidR="007968F3">
        <w:t xml:space="preserve"> – </w:t>
      </w:r>
      <w:r w:rsidRPr="00211DAE">
        <w:t xml:space="preserve">CSS </w:t>
      </w:r>
      <w:r w:rsidRPr="006C1416">
        <w:rPr>
          <w:highlight w:val="yellow"/>
          <w:rPrChange w:id="107" w:author="Terje Kolderup" w:date="2020-01-29T15:14:00Z">
            <w:rPr/>
          </w:rPrChange>
        </w:rPr>
        <w:t>Grid</w:t>
      </w:r>
      <w:bookmarkEnd w:id="105"/>
      <w:bookmarkEnd w:id="106"/>
    </w:p>
    <w:p w14:paraId="4D630338" w14:textId="77777777" w:rsidR="00291DB3" w:rsidRDefault="007B48DD" w:rsidP="00081557">
      <w:pPr>
        <w:pStyle w:val="b1af-f"/>
      </w:pPr>
      <w:r w:rsidRPr="00211DAE">
        <w:t xml:space="preserve">For case-applikasjonen vår kan en fullskjermslayout være nyttig. </w:t>
      </w:r>
      <w:r>
        <w:t>La oss først ta en titt på siste versjon:</w:t>
      </w:r>
    </w:p>
    <w:p w14:paraId="6D5450FF" w14:textId="27008413" w:rsidR="00004B1A" w:rsidRDefault="00004B1A" w:rsidP="00004B1A">
      <w:pPr>
        <w:pStyle w:val="komm1aff"/>
      </w:pPr>
      <w:r>
        <w:t xml:space="preserve">[[figur </w:t>
      </w:r>
      <w:r>
        <w:fldChar w:fldCharType="begin"/>
      </w:r>
      <w:r>
        <w:instrText xml:space="preserve"> seq fig </w:instrText>
      </w:r>
      <w:r>
        <w:fldChar w:fldCharType="separate"/>
      </w:r>
      <w:r>
        <w:rPr>
          <w:noProof/>
        </w:rPr>
        <w:t>19</w:t>
      </w:r>
      <w:r>
        <w:fldChar w:fldCharType="end"/>
      </w:r>
      <w:r>
        <w:t>]]</w:t>
      </w:r>
    </w:p>
    <w:p w14:paraId="6A7F637E" w14:textId="77777777" w:rsidR="00291DB3" w:rsidRDefault="007B48DD" w:rsidP="00083F79">
      <w:pPr>
        <w:pStyle w:val="fig1aff"/>
      </w:pPr>
      <w:r>
        <w:rPr>
          <w:noProof/>
          <w:lang w:eastAsia="nb-NO"/>
        </w:rPr>
        <w:lastRenderedPageBreak/>
        <w:drawing>
          <wp:inline distT="0" distB="0" distL="0" distR="0" wp14:anchorId="3972C309" wp14:editId="02B0F133">
            <wp:extent cx="5334000" cy="1859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kap%202%20-%20css%20-%20vinlotterix.png"/>
                    <pic:cNvPicPr>
                      <a:picLocks noChangeAspect="1" noChangeArrowheads="1"/>
                    </pic:cNvPicPr>
                  </pic:nvPicPr>
                  <pic:blipFill>
                    <a:blip r:embed="rId21"/>
                    <a:stretch>
                      <a:fillRect/>
                    </a:stretch>
                  </pic:blipFill>
                  <pic:spPr bwMode="auto">
                    <a:xfrm>
                      <a:off x="0" y="0"/>
                      <a:ext cx="5334000" cy="1859700"/>
                    </a:xfrm>
                    <a:prstGeom prst="rect">
                      <a:avLst/>
                    </a:prstGeom>
                    <a:noFill/>
                    <a:ln w="9525">
                      <a:noFill/>
                      <a:headEnd/>
                      <a:tailEnd/>
                    </a:ln>
                  </pic:spPr>
                </pic:pic>
              </a:graphicData>
            </a:graphic>
          </wp:inline>
        </w:drawing>
      </w:r>
    </w:p>
    <w:p w14:paraId="3418C50C" w14:textId="5DAD192B" w:rsidR="00291DB3" w:rsidRPr="00211DAE" w:rsidRDefault="007B48DD" w:rsidP="00083F79">
      <w:pPr>
        <w:pStyle w:val="b1aff"/>
      </w:pPr>
      <w:r w:rsidRPr="00211DAE">
        <w:t>Ser vi på bildet lengst til høyre, ser vi tre sidedeler: meny, header og innhold. Vi har altså ingen footer.</w:t>
      </w:r>
    </w:p>
    <w:p w14:paraId="354C22E5" w14:textId="37A237BD" w:rsidR="00291DB3" w:rsidRPr="00211DAE" w:rsidRDefault="007B48DD" w:rsidP="00B179A8">
      <w:pPr>
        <w:pStyle w:val="b1af"/>
      </w:pPr>
      <w:r w:rsidRPr="00211DAE">
        <w:t xml:space="preserve">Vi kunne til og med slått sammen header og innhold, men </w:t>
      </w:r>
      <w:r w:rsidR="003238DC">
        <w:t>det er en ulempe</w:t>
      </w:r>
      <w:r w:rsidR="003238DC" w:rsidRPr="00211DAE">
        <w:t xml:space="preserve"> </w:t>
      </w:r>
      <w:r w:rsidR="003238DC">
        <w:t>ders</w:t>
      </w:r>
      <w:r w:rsidRPr="00211DAE">
        <w:t>om innholdet fyller mer enn en full skjerm,</w:t>
      </w:r>
      <w:r w:rsidR="003238DC">
        <w:t xml:space="preserve"> for</w:t>
      </w:r>
      <w:r w:rsidRPr="00211DAE">
        <w:t xml:space="preserve"> da kan headeren </w:t>
      </w:r>
      <w:r w:rsidR="00980913">
        <w:t xml:space="preserve">og menyknappen </w:t>
      </w:r>
      <w:r w:rsidRPr="00211DAE">
        <w:t>scrolle ut av synsfeltet. Nettopp derfor er det fint å ha en egen header som alltid vises.</w:t>
      </w:r>
    </w:p>
    <w:p w14:paraId="44E3743F" w14:textId="77777777" w:rsidR="00291DB3" w:rsidRPr="00211DAE" w:rsidRDefault="007B48DD" w:rsidP="00B179A8">
      <w:pPr>
        <w:pStyle w:val="b1af"/>
      </w:pPr>
      <w:r w:rsidRPr="00211DAE">
        <w:t>Menyen kan så skjules eller vises. Slik kan det se ut med meny:</w:t>
      </w:r>
    </w:p>
    <w:p w14:paraId="64EF728C" w14:textId="77777777" w:rsidR="00291DB3" w:rsidRPr="00017038" w:rsidRDefault="007B48DD" w:rsidP="006C0DE5">
      <w:pPr>
        <w:pStyle w:val="eks1aff"/>
        <w:rPr>
          <w:rFonts w:ascii="Consolas" w:hAnsi="Consolas"/>
        </w:rPr>
      </w:pP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3E025B">
        <w:rPr>
          <w:rStyle w:val="LS2CSS-property"/>
        </w:rPr>
        <w:t>display</w:t>
      </w:r>
      <w:r w:rsidRPr="00017038">
        <w:rPr>
          <w:rFonts w:ascii="Consolas" w:hAnsi="Consolas"/>
        </w:rPr>
        <w:t xml:space="preserve">: </w:t>
      </w:r>
      <w:r w:rsidRPr="00D31962">
        <w:rPr>
          <w:rStyle w:val="LS2NumVal"/>
          <w:rPrChange w:id="108" w:author="Terje Kolderup" w:date="2020-01-23T12:36:00Z">
            <w:rPr/>
          </w:rPrChange>
        </w:rPr>
        <w:t>grid</w:t>
      </w:r>
      <w:r w:rsidRPr="00017038">
        <w:rPr>
          <w:rFonts w:ascii="Consolas" w:hAnsi="Consolas"/>
        </w:rPr>
        <w:t>;</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4565A1">
        <w:rPr>
          <w:rStyle w:val="LS2NumVal"/>
        </w:rPr>
        <w:t>100vh</w:t>
      </w:r>
      <w:r w:rsidRPr="00017038">
        <w:rPr>
          <w:rFonts w:ascii="Consolas" w:hAnsi="Consolas"/>
        </w:rPr>
        <w:t>;</w:t>
      </w:r>
      <w:r w:rsidRPr="00017038">
        <w:rPr>
          <w:rFonts w:ascii="Consolas" w:hAnsi="Consolas"/>
        </w:rPr>
        <w:br/>
        <w:t xml:space="preserve">    </w:t>
      </w:r>
      <w:r w:rsidRPr="00D31962">
        <w:rPr>
          <w:rStyle w:val="LS2CSS-property"/>
          <w:rPrChange w:id="109" w:author="Terje Kolderup" w:date="2020-01-23T12:37:00Z">
            <w:rPr/>
          </w:rPrChange>
        </w:rPr>
        <w:t>grid-template-columns</w:t>
      </w:r>
      <w:r w:rsidRPr="00017038">
        <w:rPr>
          <w:rFonts w:ascii="Consolas" w:hAnsi="Consolas"/>
        </w:rPr>
        <w:t xml:space="preserve">: </w:t>
      </w:r>
      <w:bookmarkStart w:id="110" w:name="her"/>
      <w:r w:rsidRPr="004565A1">
        <w:rPr>
          <w:rStyle w:val="LS2NumVal"/>
        </w:rPr>
        <w:t>2</w:t>
      </w:r>
      <w:bookmarkEnd w:id="110"/>
      <w:r w:rsidRPr="004565A1">
        <w:rPr>
          <w:rStyle w:val="LS2NumVal"/>
        </w:rPr>
        <w:t>00px</w:t>
      </w:r>
      <w:r w:rsidRPr="00D31962">
        <w:rPr>
          <w:rStyle w:val="LS2NumVal"/>
          <w:rPrChange w:id="111" w:author="Terje Kolderup" w:date="2020-01-23T12:36:00Z">
            <w:rPr/>
          </w:rPrChange>
        </w:rPr>
        <w:t xml:space="preserve"> </w:t>
      </w:r>
      <w:r w:rsidRPr="004565A1">
        <w:rPr>
          <w:rStyle w:val="LS2NumVal"/>
        </w:rPr>
        <w:t>2</w:t>
      </w:r>
      <w:r w:rsidRPr="00D31962">
        <w:rPr>
          <w:rStyle w:val="LS2NumVal"/>
          <w:rPrChange w:id="112" w:author="Terje Kolderup" w:date="2020-01-23T12:36:00Z">
            <w:rPr/>
          </w:rPrChange>
        </w:rPr>
        <w:t>fr</w:t>
      </w:r>
      <w:r w:rsidRPr="00017038">
        <w:rPr>
          <w:rFonts w:ascii="Consolas" w:hAnsi="Consolas"/>
        </w:rPr>
        <w:t>;</w:t>
      </w:r>
      <w:r w:rsidRPr="00017038">
        <w:rPr>
          <w:rFonts w:ascii="Consolas" w:hAnsi="Consolas"/>
        </w:rPr>
        <w:br/>
      </w:r>
      <w:r w:rsidRPr="00D31962">
        <w:rPr>
          <w:rStyle w:val="LS2CSS-property"/>
          <w:rPrChange w:id="113" w:author="Terje Kolderup" w:date="2020-01-23T12:37:00Z">
            <w:rPr/>
          </w:rPrChange>
        </w:rPr>
        <w:t xml:space="preserve">    grid-template-rows</w:t>
      </w:r>
      <w:r w:rsidRPr="00017038">
        <w:rPr>
          <w:rFonts w:ascii="Consolas" w:hAnsi="Consolas"/>
        </w:rPr>
        <w:t xml:space="preserve">: </w:t>
      </w:r>
      <w:r w:rsidRPr="004565A1">
        <w:rPr>
          <w:rStyle w:val="LS2NumVal"/>
        </w:rPr>
        <w:t>40px</w:t>
      </w:r>
      <w:r w:rsidRPr="00D31962">
        <w:rPr>
          <w:rStyle w:val="LS2NumVal"/>
          <w:rPrChange w:id="114" w:author="Terje Kolderup" w:date="2020-01-23T12:36:00Z">
            <w:rPr/>
          </w:rPrChange>
        </w:rPr>
        <w:t xml:space="preserve"> </w:t>
      </w:r>
      <w:r w:rsidRPr="004565A1">
        <w:rPr>
          <w:rStyle w:val="LS2NumVal"/>
        </w:rPr>
        <w:t>1</w:t>
      </w:r>
      <w:r w:rsidRPr="00D31962">
        <w:rPr>
          <w:rStyle w:val="LS2NumVal"/>
          <w:rPrChange w:id="115" w:author="Terje Kolderup" w:date="2020-01-23T12:36:00Z">
            <w:rPr/>
          </w:rPrChange>
        </w:rPr>
        <w:t>fr</w:t>
      </w:r>
      <w:r w:rsidRPr="00017038">
        <w:rPr>
          <w:rFonts w:ascii="Consolas" w:hAnsi="Consolas"/>
        </w:rPr>
        <w:t>;</w:t>
      </w:r>
      <w:r w:rsidRPr="00017038">
        <w:rPr>
          <w:rFonts w:ascii="Consolas" w:hAnsi="Consolas"/>
        </w:rPr>
        <w:br/>
        <w:t xml:space="preserve">    </w:t>
      </w:r>
      <w:r w:rsidRPr="00D31962">
        <w:rPr>
          <w:rStyle w:val="LS2CSS-property"/>
          <w:rPrChange w:id="116" w:author="Terje Kolderup" w:date="2020-01-23T12:37:00Z">
            <w:rPr/>
          </w:rPrChange>
        </w:rPr>
        <w:t>grid-template-areas</w:t>
      </w:r>
      <w:r w:rsidRPr="00017038">
        <w:rPr>
          <w:rFonts w:ascii="Consolas" w:hAnsi="Consolas"/>
        </w:rPr>
        <w:t xml:space="preserve">: </w:t>
      </w:r>
      <w:r>
        <w:rPr>
          <w:rStyle w:val="LS2String"/>
        </w:rPr>
        <w:t>'</w:t>
      </w:r>
      <w:proofErr w:type="spellStart"/>
      <w:r>
        <w:rPr>
          <w:rStyle w:val="LS2String"/>
        </w:rPr>
        <w:t>meny</w:t>
      </w:r>
      <w:proofErr w:type="spellEnd"/>
      <w:r>
        <w:rPr>
          <w:rStyle w:val="LS2String"/>
        </w:rPr>
        <w:t xml:space="preserve"> header'</w:t>
      </w:r>
      <w:r w:rsidRPr="00017038">
        <w:rPr>
          <w:rFonts w:ascii="Consolas" w:hAnsi="Consolas"/>
        </w:rPr>
        <w:t xml:space="preserve"> </w:t>
      </w:r>
      <w:r w:rsidRPr="00017038">
        <w:rPr>
          <w:rFonts w:ascii="Consolas" w:hAnsi="Consolas"/>
        </w:rPr>
        <w:br/>
        <w:t xml:space="preserve">                         </w:t>
      </w:r>
      <w:r>
        <w:rPr>
          <w:rStyle w:val="LS2String"/>
        </w:rPr>
        <w:t>'</w:t>
      </w:r>
      <w:proofErr w:type="spellStart"/>
      <w:r>
        <w:rPr>
          <w:rStyle w:val="LS2String"/>
        </w:rPr>
        <w:t>meny</w:t>
      </w:r>
      <w:proofErr w:type="spellEnd"/>
      <w:r>
        <w:rPr>
          <w:rStyle w:val="LS2String"/>
        </w:rPr>
        <w:t xml:space="preserve"> </w:t>
      </w:r>
      <w:proofErr w:type="spellStart"/>
      <w:r>
        <w:rPr>
          <w:rStyle w:val="LS2String"/>
        </w:rPr>
        <w:t>innhold</w:t>
      </w:r>
      <w:proofErr w:type="spellEnd"/>
      <w:r>
        <w:rPr>
          <w:rStyle w:val="LS2String"/>
        </w:rPr>
        <w:t>'</w:t>
      </w:r>
      <w:r w:rsidRPr="00017038">
        <w:rPr>
          <w:rFonts w:ascii="Consolas" w:hAnsi="Consolas"/>
        </w:rPr>
        <w:t>;</w:t>
      </w:r>
      <w:r w:rsidRPr="00017038">
        <w:rPr>
          <w:rFonts w:ascii="Consolas" w:hAnsi="Consolas"/>
        </w:rPr>
        <w:br/>
        <w:t>}</w:t>
      </w:r>
    </w:p>
    <w:p w14:paraId="510A40A5" w14:textId="14CA755D" w:rsidR="00291DB3" w:rsidRPr="00211DAE" w:rsidRDefault="007B48DD" w:rsidP="006C0DE5">
      <w:pPr>
        <w:pStyle w:val="b1aff"/>
      </w:pPr>
      <w:r w:rsidRPr="00211DAE">
        <w:t xml:space="preserve">Om vi ønsker å skjule menyen (og dette kan vi senere gjøre ved hjelp av </w:t>
      </w:r>
      <w:r w:rsidR="00A03F38">
        <w:t>JavaScript</w:t>
      </w:r>
      <w:r w:rsidRPr="00211DAE">
        <w:t>), kan vi endre</w:t>
      </w:r>
      <w:r w:rsidR="000729EE">
        <w:t xml:space="preserve"> bare </w:t>
      </w:r>
      <w:r w:rsidRPr="002A2B3E">
        <w:rPr>
          <w:rStyle w:val="LS2CodeBodytext"/>
        </w:rPr>
        <w:t>grid-template-areas</w:t>
      </w:r>
      <w:r w:rsidRPr="00211DAE">
        <w:t>:</w:t>
      </w:r>
    </w:p>
    <w:p w14:paraId="115EE757" w14:textId="77777777" w:rsidR="00291DB3" w:rsidRPr="00017038" w:rsidRDefault="007B48DD" w:rsidP="00237EF5">
      <w:pPr>
        <w:pStyle w:val="eks1aff"/>
        <w:rPr>
          <w:rFonts w:ascii="Consolas" w:hAnsi="Consolas"/>
          <w:lang w:val="nb-NO"/>
        </w:rPr>
      </w:pPr>
      <w:r w:rsidRPr="00017038">
        <w:rPr>
          <w:rFonts w:ascii="Consolas" w:hAnsi="Consolas"/>
          <w:lang w:val="nb-NO"/>
        </w:rPr>
        <w:t xml:space="preserve">    </w:t>
      </w:r>
      <w:r w:rsidRPr="00D148A9">
        <w:rPr>
          <w:rStyle w:val="LS2CSS-property"/>
          <w:lang w:val="nb-NO"/>
          <w:rPrChange w:id="117" w:author="Terje Kolderup" w:date="2020-01-29T10:02:00Z">
            <w:rPr>
              <w:lang w:val="nb-NO"/>
            </w:rPr>
          </w:rPrChange>
        </w:rPr>
        <w:t>grid-template-areas</w:t>
      </w:r>
      <w:r w:rsidRPr="00017038">
        <w:rPr>
          <w:rFonts w:ascii="Consolas" w:hAnsi="Consolas"/>
          <w:lang w:val="nb-NO"/>
        </w:rPr>
        <w:t xml:space="preserve">: </w:t>
      </w:r>
      <w:r w:rsidRPr="007A6D8D">
        <w:rPr>
          <w:rStyle w:val="LS2String"/>
          <w:lang w:val="nb-NO"/>
        </w:rPr>
        <w:t>'header header'</w:t>
      </w:r>
      <w:r w:rsidRPr="00017038">
        <w:rPr>
          <w:rFonts w:ascii="Consolas" w:hAnsi="Consolas"/>
          <w:lang w:val="nb-NO"/>
        </w:rPr>
        <w:t xml:space="preserve"> </w:t>
      </w:r>
      <w:r w:rsidRPr="00017038">
        <w:rPr>
          <w:rFonts w:ascii="Consolas" w:hAnsi="Consolas"/>
          <w:lang w:val="nb-NO"/>
        </w:rPr>
        <w:br/>
        <w:t xml:space="preserve">                         </w:t>
      </w:r>
      <w:r w:rsidRPr="007A6D8D">
        <w:rPr>
          <w:rStyle w:val="LS2String"/>
          <w:lang w:val="nb-NO"/>
        </w:rPr>
        <w:t>'innhold innhold'</w:t>
      </w:r>
      <w:r w:rsidRPr="00017038">
        <w:rPr>
          <w:rFonts w:ascii="Consolas" w:hAnsi="Consolas"/>
          <w:lang w:val="nb-NO"/>
        </w:rPr>
        <w:t>;</w:t>
      </w:r>
    </w:p>
    <w:p w14:paraId="00DDAF94" w14:textId="396A9C3B" w:rsidR="00291DB3" w:rsidRPr="00211DAE" w:rsidRDefault="007B48DD" w:rsidP="00237EF5">
      <w:pPr>
        <w:pStyle w:val="b1aff"/>
      </w:pPr>
      <w:r w:rsidRPr="00211DAE">
        <w:t xml:space="preserve">Alternativt </w:t>
      </w:r>
      <w:r w:rsidR="004920D6">
        <w:t>kan</w:t>
      </w:r>
      <w:r w:rsidR="004920D6" w:rsidRPr="00211DAE">
        <w:t xml:space="preserve"> </w:t>
      </w:r>
      <w:r w:rsidRPr="00211DAE">
        <w:t xml:space="preserve">vi </w:t>
      </w:r>
      <w:r w:rsidR="004920D6">
        <w:t xml:space="preserve">gjøre </w:t>
      </w:r>
      <w:r w:rsidR="003C5050">
        <w:t>om</w:t>
      </w:r>
      <w:r w:rsidR="003C5050" w:rsidRPr="00211DAE">
        <w:t xml:space="preserve"> </w:t>
      </w:r>
      <w:r w:rsidRPr="00211DAE">
        <w:t>hele oppsettet av rader og kolonner slik:</w:t>
      </w:r>
    </w:p>
    <w:p w14:paraId="53A5725E" w14:textId="77777777" w:rsidR="00291DB3" w:rsidRPr="00017038" w:rsidRDefault="007B48DD" w:rsidP="00237EF5">
      <w:pPr>
        <w:pStyle w:val="eks1aff"/>
        <w:rPr>
          <w:rFonts w:ascii="Consolas" w:hAnsi="Consolas"/>
        </w:rPr>
      </w:pP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114788">
        <w:rPr>
          <w:rStyle w:val="LS2CSS-property"/>
        </w:rPr>
        <w:t>display</w:t>
      </w:r>
      <w:r w:rsidRPr="00017038">
        <w:rPr>
          <w:rFonts w:ascii="Consolas" w:hAnsi="Consolas"/>
        </w:rPr>
        <w:t xml:space="preserve">: </w:t>
      </w:r>
      <w:r w:rsidRPr="00D31962">
        <w:rPr>
          <w:rStyle w:val="LS2NumVal"/>
          <w:rPrChange w:id="118" w:author="Terje Kolderup" w:date="2020-01-23T12:37:00Z">
            <w:rPr/>
          </w:rPrChange>
        </w:rPr>
        <w:t>grid</w:t>
      </w:r>
      <w:r w:rsidRPr="00017038">
        <w:rPr>
          <w:rFonts w:ascii="Consolas" w:hAnsi="Consolas"/>
        </w:rPr>
        <w:t>;</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E70081">
        <w:rPr>
          <w:rStyle w:val="LS2NumVal"/>
        </w:rPr>
        <w:t>100vh</w:t>
      </w:r>
      <w:r w:rsidRPr="00017038">
        <w:rPr>
          <w:rFonts w:ascii="Consolas" w:hAnsi="Consolas"/>
        </w:rPr>
        <w:t>;</w:t>
      </w:r>
      <w:r w:rsidRPr="00017038">
        <w:rPr>
          <w:rFonts w:ascii="Consolas" w:hAnsi="Consolas"/>
        </w:rPr>
        <w:br/>
        <w:t xml:space="preserve">    </w:t>
      </w:r>
      <w:r w:rsidRPr="00D31962">
        <w:rPr>
          <w:rStyle w:val="LS2CSS-property"/>
          <w:rPrChange w:id="119" w:author="Terje Kolderup" w:date="2020-01-23T12:37:00Z">
            <w:rPr/>
          </w:rPrChange>
        </w:rPr>
        <w:t>grid-template-columns</w:t>
      </w:r>
      <w:r w:rsidRPr="00017038">
        <w:rPr>
          <w:rFonts w:ascii="Consolas" w:hAnsi="Consolas"/>
        </w:rPr>
        <w:t xml:space="preserve">: </w:t>
      </w:r>
      <w:r w:rsidRPr="004565A1">
        <w:rPr>
          <w:rStyle w:val="LS2NumVal"/>
        </w:rPr>
        <w:t>1</w:t>
      </w:r>
      <w:r w:rsidRPr="00D31962">
        <w:rPr>
          <w:rStyle w:val="LS2NumVal"/>
          <w:rPrChange w:id="120" w:author="Terje Kolderup" w:date="2020-01-23T12:37:00Z">
            <w:rPr/>
          </w:rPrChange>
        </w:rPr>
        <w:t>fr</w:t>
      </w:r>
      <w:r w:rsidRPr="00017038">
        <w:rPr>
          <w:rFonts w:ascii="Consolas" w:hAnsi="Consolas"/>
        </w:rPr>
        <w:t>;</w:t>
      </w:r>
      <w:r w:rsidRPr="00017038">
        <w:rPr>
          <w:rFonts w:ascii="Consolas" w:hAnsi="Consolas"/>
        </w:rPr>
        <w:br/>
        <w:t xml:space="preserve">    </w:t>
      </w:r>
      <w:r w:rsidRPr="00D31962">
        <w:rPr>
          <w:rStyle w:val="LS2CSS-property"/>
          <w:rPrChange w:id="121" w:author="Terje Kolderup" w:date="2020-01-23T12:37:00Z">
            <w:rPr/>
          </w:rPrChange>
        </w:rPr>
        <w:t>grid-template-rows</w:t>
      </w:r>
      <w:r w:rsidRPr="00017038">
        <w:rPr>
          <w:rFonts w:ascii="Consolas" w:hAnsi="Consolas"/>
        </w:rPr>
        <w:t xml:space="preserve">: </w:t>
      </w:r>
      <w:r w:rsidRPr="00E70081">
        <w:rPr>
          <w:rStyle w:val="LS2NumVal"/>
        </w:rPr>
        <w:t>40px</w:t>
      </w:r>
      <w:r w:rsidRPr="00017038">
        <w:rPr>
          <w:rFonts w:ascii="Consolas" w:hAnsi="Consolas"/>
        </w:rPr>
        <w:t xml:space="preserve"> </w:t>
      </w:r>
      <w:r w:rsidRPr="004565A1">
        <w:rPr>
          <w:rStyle w:val="LS2NumVal"/>
        </w:rPr>
        <w:t>1</w:t>
      </w:r>
      <w:r w:rsidRPr="00D31962">
        <w:rPr>
          <w:rStyle w:val="LS2NumVal"/>
          <w:rPrChange w:id="122" w:author="Terje Kolderup" w:date="2020-01-23T12:37:00Z">
            <w:rPr/>
          </w:rPrChange>
        </w:rPr>
        <w:t>fr</w:t>
      </w:r>
      <w:r w:rsidRPr="00017038">
        <w:rPr>
          <w:rFonts w:ascii="Consolas" w:hAnsi="Consolas"/>
        </w:rPr>
        <w:t>;</w:t>
      </w:r>
      <w:r w:rsidRPr="00017038">
        <w:rPr>
          <w:rFonts w:ascii="Consolas" w:hAnsi="Consolas"/>
        </w:rPr>
        <w:br/>
        <w:t xml:space="preserve">    </w:t>
      </w:r>
      <w:r w:rsidRPr="00D31962">
        <w:rPr>
          <w:rStyle w:val="LS2CSS-property"/>
          <w:rPrChange w:id="123" w:author="Terje Kolderup" w:date="2020-01-23T12:37:00Z">
            <w:rPr/>
          </w:rPrChange>
        </w:rPr>
        <w:t>grid-template-areas</w:t>
      </w:r>
      <w:r w:rsidRPr="00017038">
        <w:rPr>
          <w:rFonts w:ascii="Consolas" w:hAnsi="Consolas"/>
        </w:rPr>
        <w:t xml:space="preserve">: </w:t>
      </w:r>
      <w:r>
        <w:rPr>
          <w:rStyle w:val="LS2String"/>
        </w:rPr>
        <w:t>'header'</w:t>
      </w:r>
      <w:r w:rsidRPr="00017038">
        <w:rPr>
          <w:rFonts w:ascii="Consolas" w:hAnsi="Consolas"/>
        </w:rPr>
        <w:t xml:space="preserve"> </w:t>
      </w:r>
      <w:r w:rsidRPr="00017038">
        <w:rPr>
          <w:rFonts w:ascii="Consolas" w:hAnsi="Consolas"/>
        </w:rPr>
        <w:br/>
        <w:t xml:space="preserve">                         </w:t>
      </w:r>
      <w:r>
        <w:rPr>
          <w:rStyle w:val="LS2String"/>
        </w:rPr>
        <w:t>'</w:t>
      </w:r>
      <w:proofErr w:type="spellStart"/>
      <w:r>
        <w:rPr>
          <w:rStyle w:val="LS2String"/>
        </w:rPr>
        <w:t>innhold</w:t>
      </w:r>
      <w:proofErr w:type="spellEnd"/>
      <w:r>
        <w:rPr>
          <w:rStyle w:val="LS2String"/>
        </w:rPr>
        <w:t>'</w:t>
      </w:r>
      <w:r w:rsidRPr="00017038">
        <w:rPr>
          <w:rFonts w:ascii="Consolas" w:hAnsi="Consolas"/>
        </w:rPr>
        <w:t>;</w:t>
      </w:r>
      <w:r w:rsidRPr="00017038">
        <w:rPr>
          <w:rFonts w:ascii="Consolas" w:hAnsi="Consolas"/>
        </w:rPr>
        <w:br/>
        <w:t>}</w:t>
      </w:r>
    </w:p>
    <w:p w14:paraId="0D21636F" w14:textId="77777777" w:rsidR="00291DB3" w:rsidRPr="00211DAE" w:rsidRDefault="007B48DD" w:rsidP="00C12B76">
      <w:pPr>
        <w:pStyle w:val="m1tt"/>
      </w:pPr>
      <w:bookmarkStart w:id="124" w:name="responsivt-webdesign"/>
      <w:bookmarkStart w:id="125" w:name="_Toc29047841"/>
      <w:r w:rsidRPr="006C1416">
        <w:rPr>
          <w:highlight w:val="yellow"/>
          <w:rPrChange w:id="126" w:author="Terje Kolderup" w:date="2020-01-29T15:14:00Z">
            <w:rPr/>
          </w:rPrChange>
        </w:rPr>
        <w:lastRenderedPageBreak/>
        <w:t>Responsivt webdesign</w:t>
      </w:r>
      <w:bookmarkEnd w:id="124"/>
      <w:bookmarkEnd w:id="125"/>
    </w:p>
    <w:p w14:paraId="54F04BC0" w14:textId="6113D77E" w:rsidR="00291DB3" w:rsidRPr="00211DAE" w:rsidRDefault="007B48DD" w:rsidP="00C628A3">
      <w:pPr>
        <w:pStyle w:val="b1af-f"/>
      </w:pPr>
      <w:r w:rsidRPr="00211DAE">
        <w:t xml:space="preserve">Responsivt webdesign innebærer at en og samme </w:t>
      </w:r>
      <w:r w:rsidR="00C70A65">
        <w:t>nettside</w:t>
      </w:r>
      <w:r w:rsidRPr="00211DAE">
        <w:t xml:space="preserve"> kan brukes på ulike skjermstørrelser ved at designet endrer seg med størrelsen. Helt konkret bruker vi såkalte media-tagger i </w:t>
      </w:r>
      <w:r w:rsidR="00CD4AB0">
        <w:t>CSS</w:t>
      </w:r>
      <w:r w:rsidR="00CD4AB0" w:rsidRPr="00211DAE">
        <w:t xml:space="preserve"> </w:t>
      </w:r>
      <w:r w:rsidRPr="00211DAE">
        <w:t>til dette. En media-tag</w:t>
      </w:r>
      <w:r w:rsidR="00C84EDC">
        <w:t>g</w:t>
      </w:r>
      <w:r w:rsidRPr="00211DAE">
        <w:t xml:space="preserve"> lar oss endre </w:t>
      </w:r>
      <w:r w:rsidR="00CD4AB0">
        <w:t>CSS</w:t>
      </w:r>
      <w:r w:rsidR="00CD4AB0" w:rsidRPr="00211DAE">
        <w:t xml:space="preserve"> </w:t>
      </w:r>
      <w:r w:rsidRPr="00211DAE">
        <w:t>i visse tilfeller.</w:t>
      </w:r>
    </w:p>
    <w:p w14:paraId="2196E7F5" w14:textId="77777777" w:rsidR="00291DB3" w:rsidRPr="00017038" w:rsidRDefault="007B48DD" w:rsidP="00237EF5">
      <w:pPr>
        <w:pStyle w:val="eks1aff"/>
        <w:rPr>
          <w:rFonts w:ascii="Consolas" w:hAnsi="Consolas"/>
        </w:rPr>
      </w:pPr>
      <w:r w:rsidRPr="00114788">
        <w:rPr>
          <w:rStyle w:val="LS2Keyword"/>
        </w:rPr>
        <w:t>@media</w:t>
      </w:r>
      <w:r w:rsidRPr="00017038">
        <w:rPr>
          <w:rFonts w:ascii="Consolas" w:hAnsi="Consolas"/>
        </w:rPr>
        <w:t xml:space="preserve"> only screen and (max-width: </w:t>
      </w:r>
      <w:r w:rsidRPr="00E70081">
        <w:rPr>
          <w:rStyle w:val="LS2NumVal"/>
        </w:rPr>
        <w:t>600px</w:t>
      </w:r>
      <w:r w:rsidRPr="00017038">
        <w:rPr>
          <w:rFonts w:ascii="Consolas" w:hAnsi="Consolas"/>
        </w:rPr>
        <w:t>) {</w:t>
      </w:r>
      <w:r w:rsidRPr="00017038">
        <w:rPr>
          <w:rFonts w:ascii="Consolas" w:hAnsi="Consolas"/>
        </w:rPr>
        <w:br/>
        <w:t xml:space="preserve">    </w:t>
      </w:r>
      <w:proofErr w:type="spellStart"/>
      <w:r w:rsidRPr="00017038">
        <w:rPr>
          <w:rFonts w:ascii="Consolas" w:hAnsi="Consolas"/>
        </w:rPr>
        <w:t>div.</w:t>
      </w:r>
      <w:r>
        <w:rPr>
          <w:rStyle w:val="LS2Selector"/>
        </w:rPr>
        <w:t>page</w:t>
      </w:r>
      <w:proofErr w:type="spellEnd"/>
      <w:r w:rsidRPr="00017038">
        <w:rPr>
          <w:rFonts w:ascii="Consolas" w:hAnsi="Consolas"/>
        </w:rPr>
        <w:t xml:space="preserve"> {</w:t>
      </w:r>
      <w:r w:rsidRPr="00017038">
        <w:rPr>
          <w:rFonts w:ascii="Consolas" w:hAnsi="Consolas"/>
        </w:rPr>
        <w:br/>
        <w:t xml:space="preserve">        </w:t>
      </w:r>
      <w:r w:rsidRPr="00D31962">
        <w:rPr>
          <w:rStyle w:val="LS2CSS-property"/>
          <w:rPrChange w:id="127" w:author="Terje Kolderup" w:date="2020-01-23T12:37:00Z">
            <w:rPr/>
          </w:rPrChange>
        </w:rPr>
        <w:t>grid-template-columns</w:t>
      </w:r>
      <w:r w:rsidRPr="00017038">
        <w:rPr>
          <w:rFonts w:ascii="Consolas" w:hAnsi="Consolas"/>
        </w:rPr>
        <w:t xml:space="preserve">: </w:t>
      </w:r>
      <w:r w:rsidRPr="004565A1">
        <w:rPr>
          <w:rStyle w:val="LS2NumVal"/>
        </w:rPr>
        <w:t>1</w:t>
      </w:r>
      <w:r w:rsidRPr="00D31962">
        <w:rPr>
          <w:rStyle w:val="LS2NumVal"/>
          <w:rPrChange w:id="128" w:author="Terje Kolderup" w:date="2020-01-23T12:38:00Z">
            <w:rPr/>
          </w:rPrChange>
        </w:rPr>
        <w:t>fr</w:t>
      </w:r>
      <w:r w:rsidRPr="00017038">
        <w:rPr>
          <w:rFonts w:ascii="Consolas" w:hAnsi="Consolas"/>
        </w:rPr>
        <w:t>;</w:t>
      </w:r>
      <w:r w:rsidRPr="00017038">
        <w:rPr>
          <w:rFonts w:ascii="Consolas" w:hAnsi="Consolas"/>
        </w:rPr>
        <w:br/>
        <w:t xml:space="preserve">        </w:t>
      </w:r>
      <w:r w:rsidRPr="00D31962">
        <w:rPr>
          <w:rStyle w:val="LS2CSS-property"/>
          <w:rPrChange w:id="129" w:author="Terje Kolderup" w:date="2020-01-23T12:38:00Z">
            <w:rPr/>
          </w:rPrChange>
        </w:rPr>
        <w:t>grid-template-rows</w:t>
      </w:r>
      <w:r w:rsidRPr="00017038">
        <w:rPr>
          <w:rFonts w:ascii="Consolas" w:hAnsi="Consolas"/>
        </w:rPr>
        <w:t xml:space="preserve">: </w:t>
      </w:r>
      <w:r w:rsidRPr="004565A1">
        <w:rPr>
          <w:rStyle w:val="LS2NumVal"/>
        </w:rPr>
        <w:t>1</w:t>
      </w:r>
      <w:r w:rsidRPr="00D31962">
        <w:rPr>
          <w:rStyle w:val="LS2NumVal"/>
          <w:rPrChange w:id="130" w:author="Terje Kolderup" w:date="2020-01-23T12:38:00Z">
            <w:rPr/>
          </w:rPrChange>
        </w:rPr>
        <w:t xml:space="preserve">fr </w:t>
      </w:r>
      <w:proofErr w:type="spellStart"/>
      <w:r w:rsidRPr="004565A1">
        <w:rPr>
          <w:rStyle w:val="LS2NumVal"/>
        </w:rPr>
        <w:t>1</w:t>
      </w:r>
      <w:r w:rsidRPr="00D31962">
        <w:rPr>
          <w:rStyle w:val="LS2NumVal"/>
          <w:rPrChange w:id="131" w:author="Terje Kolderup" w:date="2020-01-23T12:38:00Z">
            <w:rPr/>
          </w:rPrChange>
        </w:rPr>
        <w:t>fr</w:t>
      </w:r>
      <w:proofErr w:type="spellEnd"/>
      <w:r w:rsidRPr="00D31962">
        <w:rPr>
          <w:rStyle w:val="LS2NumVal"/>
          <w:rPrChange w:id="132" w:author="Terje Kolderup" w:date="2020-01-23T12:38:00Z">
            <w:rPr/>
          </w:rPrChange>
        </w:rPr>
        <w:t xml:space="preserve"> </w:t>
      </w:r>
      <w:r w:rsidRPr="004565A1">
        <w:rPr>
          <w:rStyle w:val="LS2NumVal"/>
        </w:rPr>
        <w:t>5</w:t>
      </w:r>
      <w:r w:rsidRPr="00D31962">
        <w:rPr>
          <w:rStyle w:val="LS2NumVal"/>
          <w:rPrChange w:id="133" w:author="Terje Kolderup" w:date="2020-01-23T12:38:00Z">
            <w:rPr/>
          </w:rPrChange>
        </w:rPr>
        <w:t xml:space="preserve">fr </w:t>
      </w:r>
      <w:r w:rsidRPr="004565A1">
        <w:rPr>
          <w:rStyle w:val="LS2NumVal"/>
        </w:rPr>
        <w:t>1</w:t>
      </w:r>
      <w:r w:rsidRPr="00D31962">
        <w:rPr>
          <w:rStyle w:val="LS2NumVal"/>
          <w:rPrChange w:id="134" w:author="Terje Kolderup" w:date="2020-01-23T12:38:00Z">
            <w:rPr/>
          </w:rPrChange>
        </w:rPr>
        <w:t>fr</w:t>
      </w:r>
      <w:r w:rsidRPr="00017038">
        <w:rPr>
          <w:rFonts w:ascii="Consolas" w:hAnsi="Consolas"/>
        </w:rPr>
        <w:t>;</w:t>
      </w:r>
      <w:r w:rsidRPr="00017038">
        <w:rPr>
          <w:rFonts w:ascii="Consolas" w:hAnsi="Consolas"/>
        </w:rPr>
        <w:br/>
        <w:t xml:space="preserve">        </w:t>
      </w:r>
      <w:r w:rsidRPr="00D31962">
        <w:rPr>
          <w:rStyle w:val="LS2CSS-property"/>
          <w:rPrChange w:id="135" w:author="Terje Kolderup" w:date="2020-01-23T12:38:00Z">
            <w:rPr/>
          </w:rPrChange>
        </w:rPr>
        <w:t>grid-template-areas</w:t>
      </w:r>
      <w:r w:rsidRPr="00017038">
        <w:rPr>
          <w:rFonts w:ascii="Consolas" w:hAnsi="Consolas"/>
        </w:rPr>
        <w:t xml:space="preserve">: </w:t>
      </w:r>
      <w:r>
        <w:rPr>
          <w:rStyle w:val="LS2String"/>
        </w:rPr>
        <w:t>'header'</w:t>
      </w:r>
      <w:r w:rsidRPr="00017038">
        <w:rPr>
          <w:rFonts w:ascii="Consolas" w:hAnsi="Consolas"/>
        </w:rPr>
        <w:t xml:space="preserve"> </w:t>
      </w:r>
      <w:r w:rsidRPr="00017038">
        <w:rPr>
          <w:rFonts w:ascii="Consolas" w:hAnsi="Consolas"/>
        </w:rPr>
        <w:br/>
        <w:t xml:space="preserve">                             </w:t>
      </w:r>
      <w:r>
        <w:rPr>
          <w:rStyle w:val="LS2String"/>
        </w:rPr>
        <w:t>'</w:t>
      </w:r>
      <w:proofErr w:type="spellStart"/>
      <w:r>
        <w:rPr>
          <w:rStyle w:val="LS2String"/>
        </w:rPr>
        <w:t>meny</w:t>
      </w:r>
      <w:proofErr w:type="spellEnd"/>
      <w:r>
        <w:rPr>
          <w:rStyle w:val="LS2String"/>
        </w:rPr>
        <w:t>'</w:t>
      </w:r>
      <w:r w:rsidRPr="00017038">
        <w:rPr>
          <w:rFonts w:ascii="Consolas" w:hAnsi="Consolas"/>
        </w:rPr>
        <w:br/>
        <w:t xml:space="preserve">                             </w:t>
      </w:r>
      <w:r>
        <w:rPr>
          <w:rStyle w:val="LS2String"/>
        </w:rPr>
        <w:t>'</w:t>
      </w:r>
      <w:proofErr w:type="spellStart"/>
      <w:r>
        <w:rPr>
          <w:rStyle w:val="LS2String"/>
        </w:rPr>
        <w:t>innhold</w:t>
      </w:r>
      <w:proofErr w:type="spellEnd"/>
      <w:r>
        <w:rPr>
          <w:rStyle w:val="LS2String"/>
        </w:rPr>
        <w:t>'</w:t>
      </w:r>
      <w:r w:rsidRPr="00017038">
        <w:rPr>
          <w:rFonts w:ascii="Consolas" w:hAnsi="Consolas"/>
        </w:rPr>
        <w:br/>
        <w:t xml:space="preserve">                             </w:t>
      </w:r>
      <w:r>
        <w:rPr>
          <w:rStyle w:val="LS2String"/>
        </w:rPr>
        <w:t>'footer'</w:t>
      </w:r>
      <w:r w:rsidRPr="00017038">
        <w:rPr>
          <w:rFonts w:ascii="Consolas" w:hAnsi="Consolas"/>
        </w:rPr>
        <w:t>;</w:t>
      </w:r>
      <w:r w:rsidRPr="00017038">
        <w:rPr>
          <w:rFonts w:ascii="Consolas" w:hAnsi="Consolas"/>
        </w:rPr>
        <w:br/>
        <w:t xml:space="preserve">    }</w:t>
      </w:r>
      <w:r w:rsidRPr="00017038">
        <w:rPr>
          <w:rFonts w:ascii="Consolas" w:hAnsi="Consolas"/>
        </w:rPr>
        <w:br/>
        <w:t>}</w:t>
      </w:r>
    </w:p>
    <w:p w14:paraId="354D685D" w14:textId="7ABEF79D" w:rsidR="00291DB3" w:rsidRPr="00211DAE" w:rsidRDefault="007B48DD" w:rsidP="00237EF5">
      <w:pPr>
        <w:pStyle w:val="b1aff"/>
      </w:pPr>
      <w:r w:rsidRPr="00211DAE">
        <w:t>Eksemplet over endre</w:t>
      </w:r>
      <w:r w:rsidR="00CD4AB0">
        <w:t>r</w:t>
      </w:r>
      <w:r w:rsidRPr="00211DAE">
        <w:t xml:space="preserve"> grid-layouten til én kolonne og fire rader dersom skjermen er smalere enn 600</w:t>
      </w:r>
      <w:r w:rsidR="0063247C">
        <w:t> </w:t>
      </w:r>
      <w:r w:rsidRPr="00211DAE">
        <w:t>piksler. Da blir resultatet omtrent som et av de første eksemplene, men vi har bedt om at innhold</w:t>
      </w:r>
      <w:r w:rsidR="00CD4AB0">
        <w:t>s</w:t>
      </w:r>
      <w:r w:rsidRPr="00211DAE">
        <w:t>delen får fem deler plass (i høyden), mens header, meny og footer</w:t>
      </w:r>
      <w:r w:rsidR="000729EE">
        <w:t xml:space="preserve"> bare </w:t>
      </w:r>
      <w:r w:rsidRPr="00211DAE">
        <w:t>får én:</w:t>
      </w:r>
    </w:p>
    <w:p w14:paraId="63CBCFDD" w14:textId="3D28269B" w:rsidR="00004B1A" w:rsidRDefault="00004B1A" w:rsidP="00004B1A">
      <w:pPr>
        <w:pStyle w:val="komm1aff"/>
      </w:pPr>
      <w:r>
        <w:t xml:space="preserve">[[figur </w:t>
      </w:r>
      <w:r>
        <w:fldChar w:fldCharType="begin"/>
      </w:r>
      <w:r>
        <w:instrText xml:space="preserve"> seq fig </w:instrText>
      </w:r>
      <w:r>
        <w:fldChar w:fldCharType="separate"/>
      </w:r>
      <w:r>
        <w:rPr>
          <w:noProof/>
        </w:rPr>
        <w:t>20</w:t>
      </w:r>
      <w:r>
        <w:fldChar w:fldCharType="end"/>
      </w:r>
      <w:r>
        <w:t>]]</w:t>
      </w:r>
    </w:p>
    <w:p w14:paraId="75A980C3" w14:textId="77777777" w:rsidR="00291DB3" w:rsidRDefault="00ED4AD3" w:rsidP="00083F79">
      <w:pPr>
        <w:pStyle w:val="fig1aff"/>
      </w:pPr>
      <w:r w:rsidRPr="00EF1B29">
        <w:rPr>
          <w:noProof/>
          <w:lang w:eastAsia="nb-NO"/>
        </w:rPr>
        <w:drawing>
          <wp:inline distT="0" distB="0" distL="0" distR="0" wp14:anchorId="5921E0E1" wp14:editId="03BD1028">
            <wp:extent cx="5715000" cy="381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C5FDE10" w14:textId="14D6FBE8" w:rsidR="00081557" w:rsidRDefault="00081557" w:rsidP="00081557">
      <w:pPr>
        <w:pStyle w:val="kap1starts"/>
      </w:pPr>
      <w:bookmarkStart w:id="136" w:name="å-publisere-det-man-har-laget"/>
      <w:r>
        <w:lastRenderedPageBreak/>
        <w:t>[start kap]</w:t>
      </w:r>
    </w:p>
    <w:p w14:paraId="2FEAD6D6" w14:textId="5F409F9D" w:rsidR="007355AE" w:rsidRDefault="007B48DD" w:rsidP="007355AE">
      <w:pPr>
        <w:pStyle w:val="kap1nums"/>
      </w:pPr>
      <w:bookmarkStart w:id="137" w:name="_Toc28544362"/>
      <w:bookmarkStart w:id="138" w:name="_Toc28544497"/>
      <w:bookmarkStart w:id="139" w:name="_Toc29047842"/>
      <w:r w:rsidRPr="00211DAE">
        <w:t>3</w:t>
      </w:r>
      <w:bookmarkEnd w:id="137"/>
      <w:bookmarkEnd w:id="138"/>
      <w:bookmarkEnd w:id="139"/>
    </w:p>
    <w:p w14:paraId="3D1275FA" w14:textId="590BACA3" w:rsidR="00291DB3" w:rsidRPr="00211DAE" w:rsidRDefault="007B48DD" w:rsidP="007355AE">
      <w:pPr>
        <w:pStyle w:val="kap1titts"/>
      </w:pPr>
      <w:bookmarkStart w:id="140" w:name="_Toc29047843"/>
      <w:r w:rsidRPr="00211DAE">
        <w:t>Å publisere det man har laget</w:t>
      </w:r>
      <w:bookmarkEnd w:id="136"/>
      <w:bookmarkEnd w:id="140"/>
    </w:p>
    <w:p w14:paraId="0844C932" w14:textId="0B2E4337" w:rsidR="00291DB3" w:rsidRPr="00211DAE" w:rsidRDefault="007B48DD" w:rsidP="007355AE">
      <w:pPr>
        <w:pStyle w:val="b1af-f"/>
      </w:pPr>
      <w:r w:rsidRPr="00211DAE">
        <w:t xml:space="preserve">Dette kapitlet introduserer </w:t>
      </w:r>
      <w:r w:rsidRPr="00C83EEE">
        <w:rPr>
          <w:highlight w:val="yellow"/>
          <w:rPrChange w:id="141" w:author="Terje Kolderup" w:date="2020-01-29T15:19:00Z">
            <w:rPr/>
          </w:rPrChange>
        </w:rPr>
        <w:t>git</w:t>
      </w:r>
      <w:r w:rsidRPr="00211DAE">
        <w:t xml:space="preserve"> og hvordan man kan bruke en gratiskonto på </w:t>
      </w:r>
      <w:r w:rsidRPr="00C83EEE">
        <w:rPr>
          <w:highlight w:val="yellow"/>
          <w:rPrChange w:id="142" w:author="Terje Kolderup" w:date="2020-01-29T15:19:00Z">
            <w:rPr/>
          </w:rPrChange>
        </w:rPr>
        <w:t>github.com</w:t>
      </w:r>
      <w:r w:rsidRPr="00211DAE">
        <w:t xml:space="preserve"> til å lagre koden sin i skyen med full versjonshistorikk og samtidig tilgjengeliggjøre det man har laget</w:t>
      </w:r>
      <w:r w:rsidR="00544272">
        <w:t>,</w:t>
      </w:r>
      <w:r w:rsidRPr="00211DAE">
        <w:t xml:space="preserve"> med en egen URL på nettet.</w:t>
      </w:r>
    </w:p>
    <w:p w14:paraId="51E740AE" w14:textId="7A23F858" w:rsidR="00291DB3" w:rsidRPr="00211DAE" w:rsidRDefault="007B48DD" w:rsidP="00B179A8">
      <w:pPr>
        <w:pStyle w:val="b1af"/>
      </w:pPr>
      <w:r w:rsidRPr="00211DAE">
        <w:t>La oss lage et eksempel</w:t>
      </w:r>
      <w:r w:rsidR="00CD4AB0">
        <w:t xml:space="preserve"> –</w:t>
      </w:r>
      <w:r w:rsidR="00CD4AB0" w:rsidRPr="00211DAE">
        <w:t xml:space="preserve"> </w:t>
      </w:r>
      <w:r w:rsidRPr="00211DAE">
        <w:t>en liten</w:t>
      </w:r>
      <w:r w:rsidR="00CD4AB0">
        <w:t>,</w:t>
      </w:r>
      <w:r w:rsidRPr="00211DAE">
        <w:t xml:space="preserve"> men snasen </w:t>
      </w:r>
      <w:r w:rsidR="00C70A65">
        <w:t>nettside</w:t>
      </w:r>
      <w:r w:rsidRPr="00211DAE">
        <w:t>:</w:t>
      </w:r>
    </w:p>
    <w:p w14:paraId="2FA931EC" w14:textId="255A8E84" w:rsidR="00291DB3" w:rsidRPr="00017038" w:rsidRDefault="00F57354" w:rsidP="00237EF5">
      <w:pPr>
        <w:pStyle w:val="eks1aff"/>
        <w:rPr>
          <w:rFonts w:ascii="Consolas" w:hAnsi="Consolas"/>
        </w:rPr>
      </w:pPr>
      <w:r w:rsidRPr="00F57354">
        <w:rPr>
          <w:rStyle w:val="LS2Doctype"/>
        </w:rPr>
        <w:t>&lt;!DOCTYPE html&gt;</w:t>
      </w:r>
      <w:r w:rsidR="007B48DD" w:rsidRPr="00017038">
        <w:rPr>
          <w:rFonts w:ascii="Consolas" w:hAnsi="Consolas"/>
        </w:rPr>
        <w:br/>
      </w:r>
      <w:r w:rsidR="007B48DD">
        <w:rPr>
          <w:rStyle w:val="LS2Tag"/>
        </w:rPr>
        <w:t>&lt;html&gt;</w:t>
      </w:r>
      <w:r w:rsidR="007B48DD" w:rsidRPr="00017038">
        <w:rPr>
          <w:rFonts w:ascii="Consolas" w:hAnsi="Consolas"/>
        </w:rPr>
        <w:br/>
      </w:r>
      <w:r w:rsidR="007B48DD">
        <w:rPr>
          <w:rStyle w:val="LS2Tag"/>
        </w:rPr>
        <w:t>&lt;head&gt;</w:t>
      </w:r>
      <w:r w:rsidR="007B48DD" w:rsidRPr="00017038">
        <w:rPr>
          <w:rFonts w:ascii="Consolas" w:hAnsi="Consolas"/>
        </w:rPr>
        <w:br/>
        <w:t xml:space="preserve">    </w:t>
      </w:r>
      <w:r w:rsidR="007B48DD">
        <w:rPr>
          <w:rStyle w:val="LS2Tag"/>
        </w:rPr>
        <w:t>&lt;title&gt;</w:t>
      </w:r>
      <w:proofErr w:type="spellStart"/>
      <w:r w:rsidR="007B48DD" w:rsidRPr="00017038">
        <w:rPr>
          <w:rFonts w:ascii="Consolas" w:hAnsi="Consolas"/>
        </w:rPr>
        <w:t>Terjes</w:t>
      </w:r>
      <w:proofErr w:type="spellEnd"/>
      <w:r w:rsidR="007B48DD" w:rsidRPr="00017038">
        <w:rPr>
          <w:rFonts w:ascii="Consolas" w:hAnsi="Consolas"/>
        </w:rPr>
        <w:t xml:space="preserve"> </w:t>
      </w:r>
      <w:proofErr w:type="spellStart"/>
      <w:r w:rsidR="007B48DD" w:rsidRPr="00017038">
        <w:rPr>
          <w:rFonts w:ascii="Consolas" w:hAnsi="Consolas"/>
        </w:rPr>
        <w:t>snasne</w:t>
      </w:r>
      <w:proofErr w:type="spellEnd"/>
      <w:r w:rsidR="007B48DD" w:rsidRPr="00017038">
        <w:rPr>
          <w:rFonts w:ascii="Consolas" w:hAnsi="Consolas"/>
        </w:rPr>
        <w:t xml:space="preserve"> side</w:t>
      </w:r>
      <w:r w:rsidR="007B48DD">
        <w:rPr>
          <w:rStyle w:val="LS2Tag"/>
        </w:rPr>
        <w:t>&lt;/title&gt;</w:t>
      </w:r>
      <w:r w:rsidR="007B48DD" w:rsidRPr="00017038">
        <w:rPr>
          <w:rFonts w:ascii="Consolas" w:hAnsi="Consolas"/>
        </w:rPr>
        <w:br/>
        <w:t xml:space="preserve">    </w:t>
      </w:r>
      <w:r w:rsidR="007B48DD">
        <w:rPr>
          <w:rStyle w:val="LS2Tag"/>
        </w:rPr>
        <w:t>&lt;style&gt;</w:t>
      </w:r>
      <w:r w:rsidR="007B48DD" w:rsidRPr="00017038">
        <w:rPr>
          <w:rFonts w:ascii="Consolas" w:hAnsi="Consolas"/>
        </w:rPr>
        <w:br/>
        <w:t xml:space="preserve">        div, body {</w:t>
      </w:r>
      <w:r w:rsidR="007B48DD" w:rsidRPr="00017038">
        <w:rPr>
          <w:rFonts w:ascii="Consolas" w:hAnsi="Consolas"/>
        </w:rPr>
        <w:br/>
        <w:t xml:space="preserve">            </w:t>
      </w:r>
      <w:r w:rsidR="007B48DD" w:rsidRPr="00BC5F17">
        <w:rPr>
          <w:rStyle w:val="LS2CSS-property"/>
        </w:rPr>
        <w:t>padding</w:t>
      </w:r>
      <w:r w:rsidR="007B48DD" w:rsidRPr="00017038">
        <w:rPr>
          <w:rFonts w:ascii="Consolas" w:hAnsi="Consolas"/>
        </w:rPr>
        <w:t xml:space="preserve">: </w:t>
      </w:r>
      <w:r w:rsidR="007B48DD" w:rsidRPr="004565A1">
        <w:rPr>
          <w:rStyle w:val="LS2NumVal"/>
        </w:rPr>
        <w:t>10vh</w:t>
      </w:r>
      <w:r w:rsidR="007B48DD" w:rsidRPr="00017038">
        <w:rPr>
          <w:rFonts w:ascii="Consolas" w:hAnsi="Consolas"/>
        </w:rPr>
        <w:t xml:space="preserve"> </w:t>
      </w:r>
      <w:r w:rsidR="007B48DD" w:rsidRPr="004565A1">
        <w:rPr>
          <w:rStyle w:val="LS2NumVal"/>
        </w:rPr>
        <w:t>10vw</w:t>
      </w:r>
      <w:r w:rsidR="007B48DD" w:rsidRPr="00017038">
        <w:rPr>
          <w:rFonts w:ascii="Consolas" w:hAnsi="Consolas"/>
        </w:rPr>
        <w:t>;</w:t>
      </w:r>
      <w:r w:rsidR="007B48DD" w:rsidRPr="00017038">
        <w:rPr>
          <w:rFonts w:ascii="Consolas" w:hAnsi="Consolas"/>
        </w:rPr>
        <w:br/>
        <w:t xml:space="preserve">            </w:t>
      </w:r>
      <w:r w:rsidR="007B48DD" w:rsidRPr="00BC5F17">
        <w:rPr>
          <w:rStyle w:val="LS2CSS-property"/>
        </w:rPr>
        <w:t>margin</w:t>
      </w:r>
      <w:r w:rsidR="007B48DD" w:rsidRPr="00017038">
        <w:rPr>
          <w:rFonts w:ascii="Consolas" w:hAnsi="Consolas"/>
        </w:rPr>
        <w:t xml:space="preserve">: </w:t>
      </w:r>
      <w:r w:rsidR="007B48DD" w:rsidRPr="004565A1">
        <w:rPr>
          <w:rStyle w:val="LS2NumVal"/>
        </w:rPr>
        <w:t>0</w:t>
      </w:r>
      <w:r w:rsidR="007B48DD" w:rsidRPr="00017038">
        <w:rPr>
          <w:rFonts w:ascii="Consolas" w:hAnsi="Consolas"/>
        </w:rPr>
        <w:t>;</w:t>
      </w:r>
      <w:r w:rsidR="007B48DD" w:rsidRPr="00017038">
        <w:rPr>
          <w:rFonts w:ascii="Consolas" w:hAnsi="Consolas"/>
        </w:rPr>
        <w:br/>
        <w:t xml:space="preserve">            </w:t>
      </w:r>
      <w:r w:rsidR="007B48DD" w:rsidRPr="00BC5F17">
        <w:rPr>
          <w:rStyle w:val="LS2CSS-property"/>
        </w:rPr>
        <w:t>color</w:t>
      </w:r>
      <w:r w:rsidR="007B48DD" w:rsidRPr="00017038">
        <w:rPr>
          <w:rFonts w:ascii="Consolas" w:hAnsi="Consolas"/>
        </w:rPr>
        <w:t xml:space="preserve">: </w:t>
      </w:r>
      <w:proofErr w:type="spellStart"/>
      <w:r w:rsidR="007B48DD" w:rsidRPr="005863F1">
        <w:rPr>
          <w:rStyle w:val="LS2Attribute"/>
        </w:rPr>
        <w:t>darkgreen</w:t>
      </w:r>
      <w:proofErr w:type="spellEnd"/>
      <w:r w:rsidR="007B48DD" w:rsidRPr="00017038">
        <w:rPr>
          <w:rFonts w:ascii="Consolas" w:hAnsi="Consolas"/>
        </w:rPr>
        <w:t>;</w:t>
      </w:r>
      <w:r w:rsidR="007B48DD" w:rsidRPr="00017038">
        <w:rPr>
          <w:rFonts w:ascii="Consolas" w:hAnsi="Consolas"/>
        </w:rPr>
        <w:br/>
        <w:t xml:space="preserve">            </w:t>
      </w:r>
      <w:r w:rsidR="007B48DD" w:rsidRPr="005863F1">
        <w:rPr>
          <w:rStyle w:val="LS2CSS-property"/>
        </w:rPr>
        <w:t>border-radius</w:t>
      </w:r>
      <w:r w:rsidR="007B48DD" w:rsidRPr="00017038">
        <w:rPr>
          <w:rFonts w:ascii="Consolas" w:hAnsi="Consolas"/>
        </w:rPr>
        <w:t xml:space="preserve">: </w:t>
      </w:r>
      <w:r w:rsidR="007B48DD" w:rsidRPr="004565A1">
        <w:rPr>
          <w:rStyle w:val="LS2NumVal"/>
        </w:rPr>
        <w:t>50%</w:t>
      </w:r>
      <w:r w:rsidR="007B48DD" w:rsidRPr="00017038">
        <w:rPr>
          <w:rFonts w:ascii="Consolas" w:hAnsi="Consolas"/>
        </w:rPr>
        <w:t>;</w:t>
      </w:r>
      <w:r w:rsidR="007B48DD" w:rsidRPr="00017038">
        <w:rPr>
          <w:rFonts w:ascii="Consolas" w:hAnsi="Consolas"/>
        </w:rPr>
        <w:br/>
        <w:t xml:space="preserve">        }</w:t>
      </w:r>
      <w:r w:rsidR="007B48DD" w:rsidRPr="00017038">
        <w:rPr>
          <w:rFonts w:ascii="Consolas" w:hAnsi="Consolas"/>
        </w:rPr>
        <w:br/>
        <w:t xml:space="preserve">    </w:t>
      </w:r>
      <w:r w:rsidR="007B48DD">
        <w:rPr>
          <w:rStyle w:val="LS2Tag"/>
        </w:rPr>
        <w:t>&lt;/style&gt;</w:t>
      </w:r>
      <w:r w:rsidR="007B48DD" w:rsidRPr="00017038">
        <w:rPr>
          <w:rFonts w:ascii="Consolas" w:hAnsi="Consolas"/>
        </w:rPr>
        <w:br/>
      </w:r>
      <w:r w:rsidR="007B48DD">
        <w:rPr>
          <w:rStyle w:val="LS2Tag"/>
        </w:rPr>
        <w:t>&lt;/head&gt;</w:t>
      </w:r>
      <w:r w:rsidR="007B48DD" w:rsidRPr="00017038">
        <w:rPr>
          <w:rFonts w:ascii="Consolas" w:hAnsi="Consolas"/>
        </w:rPr>
        <w:br/>
      </w:r>
      <w:r w:rsidR="007B48DD">
        <w:rPr>
          <w:rStyle w:val="LS2Tag"/>
        </w:rPr>
        <w:t>&lt;body</w:t>
      </w:r>
      <w:r w:rsidR="007B48DD">
        <w:rPr>
          <w:rStyle w:val="LS2Attribute"/>
        </w:rPr>
        <w:t xml:space="preserve"> style=</w:t>
      </w:r>
      <w:r w:rsidR="007B48DD">
        <w:rPr>
          <w:rStyle w:val="LS2String"/>
        </w:rPr>
        <w:t>"background-color: red"</w:t>
      </w:r>
      <w:r w:rsidR="007B48DD">
        <w:rPr>
          <w:rStyle w:val="LS2Tag"/>
        </w:rPr>
        <w:t>&gt;</w:t>
      </w:r>
      <w:r w:rsidR="007B48DD" w:rsidRPr="00017038">
        <w:rPr>
          <w:rFonts w:ascii="Consolas" w:hAnsi="Consolas"/>
        </w:rPr>
        <w:br/>
        <w:t xml:space="preserve">    </w:t>
      </w:r>
      <w:r w:rsidR="007B48DD">
        <w:rPr>
          <w:rStyle w:val="LS2Tag"/>
        </w:rPr>
        <w:t>&lt;div</w:t>
      </w:r>
      <w:r w:rsidR="007B48DD">
        <w:rPr>
          <w:rStyle w:val="LS2Attribute"/>
        </w:rPr>
        <w:t xml:space="preserve"> style=</w:t>
      </w:r>
      <w:r w:rsidR="007B48DD">
        <w:rPr>
          <w:rStyle w:val="LS2String"/>
        </w:rPr>
        <w:t>"background-color: orange"</w:t>
      </w:r>
      <w:r w:rsidR="007B48DD">
        <w:rPr>
          <w:rStyle w:val="LS2Tag"/>
        </w:rPr>
        <w:t>&gt;</w:t>
      </w:r>
      <w:r w:rsidR="007B48DD" w:rsidRPr="00017038">
        <w:rPr>
          <w:rFonts w:ascii="Consolas" w:hAnsi="Consolas"/>
        </w:rPr>
        <w:br/>
        <w:t xml:space="preserve">        </w:t>
      </w:r>
      <w:r w:rsidR="007B48DD">
        <w:rPr>
          <w:rStyle w:val="LS2Tag"/>
        </w:rPr>
        <w:t>&lt;div</w:t>
      </w:r>
      <w:r w:rsidR="007B48DD">
        <w:rPr>
          <w:rStyle w:val="LS2Attribute"/>
        </w:rPr>
        <w:t xml:space="preserve"> style=</w:t>
      </w:r>
      <w:r w:rsidR="007B48DD">
        <w:rPr>
          <w:rStyle w:val="LS2String"/>
        </w:rPr>
        <w:t>"background-color: yellow; height: 30vh"</w:t>
      </w:r>
      <w:r w:rsidR="007B48DD">
        <w:rPr>
          <w:rStyle w:val="LS2Tag"/>
        </w:rPr>
        <w:t>&gt;</w:t>
      </w:r>
      <w:r w:rsidR="007B48DD" w:rsidRPr="00017038">
        <w:rPr>
          <w:rFonts w:ascii="Consolas" w:hAnsi="Consolas"/>
        </w:rPr>
        <w:br/>
        <w:t xml:space="preserve">            </w:t>
      </w:r>
      <w:r w:rsidR="007B48DD">
        <w:rPr>
          <w:rStyle w:val="LS2Tag"/>
        </w:rPr>
        <w:t>&lt;h1&gt;</w:t>
      </w:r>
      <w:proofErr w:type="spellStart"/>
      <w:r w:rsidR="007B48DD" w:rsidRPr="00017038">
        <w:rPr>
          <w:rFonts w:ascii="Consolas" w:hAnsi="Consolas"/>
        </w:rPr>
        <w:t>Velkommen</w:t>
      </w:r>
      <w:proofErr w:type="spellEnd"/>
      <w:r w:rsidR="007B48DD" w:rsidRPr="00017038">
        <w:rPr>
          <w:rFonts w:ascii="Consolas" w:hAnsi="Consolas"/>
        </w:rPr>
        <w:t xml:space="preserve"> </w:t>
      </w:r>
      <w:proofErr w:type="spellStart"/>
      <w:r w:rsidR="007B48DD" w:rsidRPr="00017038">
        <w:rPr>
          <w:rFonts w:ascii="Consolas" w:hAnsi="Consolas"/>
        </w:rPr>
        <w:t>til</w:t>
      </w:r>
      <w:proofErr w:type="spellEnd"/>
      <w:r w:rsidR="007B48DD" w:rsidRPr="00017038">
        <w:rPr>
          <w:rFonts w:ascii="Consolas" w:hAnsi="Consolas"/>
        </w:rPr>
        <w:t xml:space="preserve"> </w:t>
      </w:r>
      <w:proofErr w:type="spellStart"/>
      <w:r w:rsidR="007B48DD" w:rsidRPr="00017038">
        <w:rPr>
          <w:rFonts w:ascii="Consolas" w:hAnsi="Consolas"/>
        </w:rPr>
        <w:t>Terjes</w:t>
      </w:r>
      <w:proofErr w:type="spellEnd"/>
      <w:r w:rsidR="007B48DD" w:rsidRPr="00017038">
        <w:rPr>
          <w:rFonts w:ascii="Consolas" w:hAnsi="Consolas"/>
        </w:rPr>
        <w:t xml:space="preserve"> </w:t>
      </w:r>
      <w:proofErr w:type="spellStart"/>
      <w:r w:rsidR="007B48DD" w:rsidRPr="00017038">
        <w:rPr>
          <w:rFonts w:ascii="Consolas" w:hAnsi="Consolas"/>
        </w:rPr>
        <w:t>snasne</w:t>
      </w:r>
      <w:proofErr w:type="spellEnd"/>
      <w:r w:rsidR="007B48DD" w:rsidRPr="00017038">
        <w:rPr>
          <w:rFonts w:ascii="Consolas" w:hAnsi="Consolas"/>
        </w:rPr>
        <w:t xml:space="preserve"> side</w:t>
      </w:r>
      <w:r w:rsidR="007B48DD">
        <w:rPr>
          <w:rStyle w:val="LS2Tag"/>
        </w:rPr>
        <w:t>&lt;/h1&gt;</w:t>
      </w:r>
      <w:r w:rsidR="007B48DD" w:rsidRPr="00017038">
        <w:rPr>
          <w:rFonts w:ascii="Consolas" w:hAnsi="Consolas"/>
        </w:rPr>
        <w:br/>
        <w:t xml:space="preserve">        </w:t>
      </w:r>
      <w:r w:rsidR="007B48DD">
        <w:rPr>
          <w:rStyle w:val="LS2Tag"/>
        </w:rPr>
        <w:t>&lt;/div&gt;</w:t>
      </w:r>
      <w:r w:rsidR="007B48DD" w:rsidRPr="00017038">
        <w:rPr>
          <w:rFonts w:ascii="Consolas" w:hAnsi="Consolas"/>
        </w:rPr>
        <w:br/>
        <w:t xml:space="preserve">    </w:t>
      </w:r>
      <w:r w:rsidR="007B48DD">
        <w:rPr>
          <w:rStyle w:val="LS2Tag"/>
        </w:rPr>
        <w:t>&lt;/div&gt;</w:t>
      </w:r>
      <w:r w:rsidR="007B48DD" w:rsidRPr="00017038">
        <w:rPr>
          <w:rFonts w:ascii="Consolas" w:hAnsi="Consolas"/>
        </w:rPr>
        <w:br/>
      </w:r>
      <w:r w:rsidR="007B48DD">
        <w:rPr>
          <w:rStyle w:val="LS2Tag"/>
        </w:rPr>
        <w:t>&lt;/body&gt;</w:t>
      </w:r>
      <w:r w:rsidR="007B48DD" w:rsidRPr="00017038">
        <w:rPr>
          <w:rFonts w:ascii="Consolas" w:hAnsi="Consolas"/>
        </w:rPr>
        <w:br/>
      </w:r>
      <w:r w:rsidR="007B48DD">
        <w:rPr>
          <w:rStyle w:val="LS2Tag"/>
        </w:rPr>
        <w:t>&lt;/html&gt;</w:t>
      </w:r>
    </w:p>
    <w:p w14:paraId="08ECF4FE" w14:textId="5209DD5F" w:rsidR="00291DB3" w:rsidRPr="00211DAE" w:rsidRDefault="007B48DD" w:rsidP="00237EF5">
      <w:pPr>
        <w:pStyle w:val="b1aff"/>
      </w:pPr>
      <w:r w:rsidRPr="00211DAE">
        <w:t xml:space="preserve">Vi lager oss en egen mappe som vi kaller </w:t>
      </w:r>
      <w:r w:rsidRPr="002A2B3E">
        <w:rPr>
          <w:rStyle w:val="LS2CodeBodytext"/>
        </w:rPr>
        <w:t>snasenwebsite</w:t>
      </w:r>
      <w:r w:rsidR="00CD4AB0">
        <w:t xml:space="preserve">, </w:t>
      </w:r>
      <w:r w:rsidRPr="00211DAE">
        <w:t xml:space="preserve">og i denne mappen lager vi filen </w:t>
      </w:r>
      <w:r w:rsidRPr="002A2B3E">
        <w:rPr>
          <w:rStyle w:val="LS2CodeBodytext"/>
        </w:rPr>
        <w:t>snasenside.html</w:t>
      </w:r>
      <w:r w:rsidRPr="00211DAE">
        <w:t xml:space="preserve"> med innholdet vist over (eller hvilken som helst HTML-kode).</w:t>
      </w:r>
    </w:p>
    <w:p w14:paraId="057F67FA" w14:textId="41C4879D" w:rsidR="00291DB3" w:rsidRPr="00211DAE" w:rsidRDefault="007B48DD" w:rsidP="00B179A8">
      <w:pPr>
        <w:pStyle w:val="b1af"/>
      </w:pPr>
      <w:r w:rsidRPr="00211DAE">
        <w:t>Nå er målet vårt å få denne siden ut til verden</w:t>
      </w:r>
      <w:r w:rsidR="00544272">
        <w:t>. Vi vil ha</w:t>
      </w:r>
      <w:r w:rsidRPr="00211DAE">
        <w:t xml:space="preserve"> en URL som vi kan sende til vennene våre</w:t>
      </w:r>
      <w:r w:rsidR="00CD4AB0">
        <w:t>,</w:t>
      </w:r>
      <w:r w:rsidRPr="00211DAE">
        <w:t xml:space="preserve"> så de kan se på hva vi har laget.</w:t>
      </w:r>
    </w:p>
    <w:p w14:paraId="03C4A20A" w14:textId="053D716C" w:rsidR="00291DB3" w:rsidRPr="00211DAE" w:rsidRDefault="007B48DD" w:rsidP="006C1416">
      <w:pPr>
        <w:pStyle w:val="b1lff"/>
        <w:ind w:left="720" w:hanging="360"/>
        <w:pPrChange w:id="143" w:author="Terje Kolderup" w:date="2020-01-29T15:15:00Z">
          <w:pPr>
            <w:pStyle w:val="b1af"/>
          </w:pPr>
        </w:pPrChange>
      </w:pPr>
      <w:r w:rsidRPr="00211DAE">
        <w:t xml:space="preserve">Første skritt er å lage en konto på </w:t>
      </w:r>
      <w:del w:id="144" w:author="Terje Kolderup" w:date="2020-01-29T15:15:00Z">
        <w:r w:rsidRPr="00211DAE" w:rsidDel="006C1416">
          <w:delText>https://</w:delText>
        </w:r>
      </w:del>
      <w:r w:rsidRPr="006C1416">
        <w:rPr>
          <w:rStyle w:val="LS2Fet"/>
          <w:rPrChange w:id="145" w:author="Terje Kolderup" w:date="2020-01-29T15:16:00Z">
            <w:rPr/>
          </w:rPrChange>
        </w:rPr>
        <w:t>github.com</w:t>
      </w:r>
      <w:del w:id="146" w:author="Terje Kolderup" w:date="2020-01-29T15:15:00Z">
        <w:r w:rsidRPr="00211DAE" w:rsidDel="006C1416">
          <w:delText>/</w:delText>
        </w:r>
      </w:del>
      <w:r w:rsidRPr="00211DAE">
        <w:t xml:space="preserve">. Velg </w:t>
      </w:r>
      <w:del w:id="147" w:author="Terje Kolderup" w:date="2020-01-29T15:15:00Z">
        <w:r w:rsidR="00CD4AB0" w:rsidDel="006C1416">
          <w:rPr>
            <w:b/>
          </w:rPr>
          <w:delText>«</w:delText>
        </w:r>
      </w:del>
      <w:r w:rsidRPr="006C1416">
        <w:rPr>
          <w:rStyle w:val="LS2Fet"/>
          <w:rPrChange w:id="148" w:author="Terje Kolderup" w:date="2020-01-29T15:15:00Z">
            <w:rPr/>
          </w:rPrChange>
        </w:rPr>
        <w:t>Sign</w:t>
      </w:r>
      <w:r w:rsidRPr="00211DAE">
        <w:t xml:space="preserve"> </w:t>
      </w:r>
      <w:r w:rsidRPr="006C1416">
        <w:rPr>
          <w:rStyle w:val="LS2Fet"/>
          <w:rPrChange w:id="149" w:author="Terje Kolderup" w:date="2020-01-29T15:15:00Z">
            <w:rPr/>
          </w:rPrChange>
        </w:rPr>
        <w:t>up</w:t>
      </w:r>
      <w:del w:id="150" w:author="Terje Kolderup" w:date="2020-01-29T15:15:00Z">
        <w:r w:rsidR="00CD4AB0" w:rsidDel="006C1416">
          <w:delText>»</w:delText>
        </w:r>
      </w:del>
      <w:r w:rsidRPr="00211DAE">
        <w:t>. D</w:t>
      </w:r>
      <w:r w:rsidR="00CD4AB0">
        <w:t>u</w:t>
      </w:r>
      <w:r w:rsidRPr="00211DAE">
        <w:t xml:space="preserve"> treng</w:t>
      </w:r>
      <w:r w:rsidR="00CD4AB0">
        <w:t>er</w:t>
      </w:r>
      <w:r w:rsidRPr="00211DAE">
        <w:t xml:space="preserve"> ikke mer enn en gratiskonto.</w:t>
      </w:r>
    </w:p>
    <w:p w14:paraId="2989004C" w14:textId="7B203075" w:rsidR="00291DB3" w:rsidRPr="00211DAE" w:rsidRDefault="007B48DD" w:rsidP="006C1416">
      <w:pPr>
        <w:pStyle w:val="b1lff"/>
        <w:ind w:left="720" w:hanging="360"/>
        <w:pPrChange w:id="151" w:author="Terje Kolderup" w:date="2020-01-29T15:16:00Z">
          <w:pPr>
            <w:pStyle w:val="b1af"/>
          </w:pPr>
        </w:pPrChange>
      </w:pPr>
      <w:r w:rsidRPr="00211DAE">
        <w:t xml:space="preserve">Neste skritt er å laste ned og installere </w:t>
      </w:r>
      <w:r w:rsidRPr="00C83EEE">
        <w:rPr>
          <w:highlight w:val="yellow"/>
          <w:rPrChange w:id="152" w:author="Terje Kolderup" w:date="2020-01-29T15:19:00Z">
            <w:rPr/>
          </w:rPrChange>
        </w:rPr>
        <w:t>Github Desktop</w:t>
      </w:r>
      <w:r w:rsidRPr="00211DAE">
        <w:t xml:space="preserve"> fra </w:t>
      </w:r>
      <w:del w:id="153" w:author="Terje Kolderup" w:date="2020-01-29T15:16:00Z">
        <w:r w:rsidRPr="00211DAE" w:rsidDel="006C1416">
          <w:delText>https://</w:delText>
        </w:r>
      </w:del>
      <w:r w:rsidRPr="006C1416">
        <w:rPr>
          <w:rStyle w:val="LS2Fet"/>
          <w:rPrChange w:id="154" w:author="Terje Kolderup" w:date="2020-01-29T15:16:00Z">
            <w:rPr/>
          </w:rPrChange>
        </w:rPr>
        <w:t>desktop.github.com</w:t>
      </w:r>
      <w:del w:id="155" w:author="Terje Kolderup" w:date="2020-01-29T15:16:00Z">
        <w:r w:rsidRPr="00211DAE" w:rsidDel="006C1416">
          <w:delText>/</w:delText>
        </w:r>
      </w:del>
      <w:r w:rsidRPr="00211DAE">
        <w:t>. Første gang du starter programmet</w:t>
      </w:r>
      <w:r w:rsidR="00CD4AB0">
        <w:t>,</w:t>
      </w:r>
      <w:r w:rsidRPr="00211DAE">
        <w:t xml:space="preserve"> må du logge inn med den nye Github-kontoen din. Hvis dette valget ikke kommer frem av seg selv, kan du velge</w:t>
      </w:r>
      <w:r w:rsidR="00741CE8">
        <w:t xml:space="preserve"> </w:t>
      </w:r>
      <w:del w:id="156" w:author="Terje Kolderup" w:date="2020-01-29T15:16:00Z">
        <w:r w:rsidR="00741CE8" w:rsidRPr="008130AD" w:rsidDel="006C1416">
          <w:delText>«</w:delText>
        </w:r>
      </w:del>
      <w:r w:rsidRPr="006C1416">
        <w:rPr>
          <w:rStyle w:val="LS2Fet"/>
          <w:rPrChange w:id="157" w:author="Terje Kolderup" w:date="2020-01-29T15:16:00Z">
            <w:rPr/>
          </w:rPrChange>
        </w:rPr>
        <w:t>Options</w:t>
      </w:r>
      <w:del w:id="158" w:author="Terje Kolderup" w:date="2020-01-29T15:16:00Z">
        <w:r w:rsidR="00741CE8" w:rsidDel="006C1416">
          <w:delText>»</w:delText>
        </w:r>
      </w:del>
      <w:r w:rsidR="00741CE8">
        <w:t xml:space="preserve"> </w:t>
      </w:r>
      <w:r w:rsidRPr="00211DAE">
        <w:t>under menyen</w:t>
      </w:r>
      <w:r w:rsidR="00741CE8">
        <w:t xml:space="preserve"> </w:t>
      </w:r>
      <w:del w:id="159" w:author="Terje Kolderup" w:date="2020-01-29T15:16:00Z">
        <w:r w:rsidR="00741CE8" w:rsidRPr="008130AD" w:rsidDel="006C1416">
          <w:delText>«</w:delText>
        </w:r>
      </w:del>
      <w:r w:rsidRPr="006C1416">
        <w:rPr>
          <w:rStyle w:val="LS2Fet"/>
          <w:rPrChange w:id="160" w:author="Terje Kolderup" w:date="2020-01-29T15:16:00Z">
            <w:rPr/>
          </w:rPrChange>
        </w:rPr>
        <w:t>File</w:t>
      </w:r>
      <w:del w:id="161" w:author="Terje Kolderup" w:date="2020-01-29T15:16:00Z">
        <w:r w:rsidR="00B10D65" w:rsidDel="006C1416">
          <w:delText>»</w:delText>
        </w:r>
      </w:del>
      <w:r w:rsidRPr="00211DAE">
        <w:t>:</w:t>
      </w:r>
    </w:p>
    <w:p w14:paraId="653F228A" w14:textId="556EB554"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21</w:t>
      </w:r>
      <w:r>
        <w:fldChar w:fldCharType="end"/>
      </w:r>
      <w:r>
        <w:t>]]</w:t>
      </w:r>
    </w:p>
    <w:p w14:paraId="07DD32F6" w14:textId="77777777" w:rsidR="00291DB3" w:rsidRDefault="007B48DD" w:rsidP="00083F79">
      <w:pPr>
        <w:pStyle w:val="fig1aff"/>
      </w:pPr>
      <w:r>
        <w:rPr>
          <w:noProof/>
          <w:lang w:eastAsia="nb-NO"/>
        </w:rPr>
        <w:drawing>
          <wp:inline distT="0" distB="0" distL="0" distR="0" wp14:anchorId="07216EAE" wp14:editId="289FB9C4">
            <wp:extent cx="3311090" cy="19828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kap_github/file_options.png"/>
                    <pic:cNvPicPr>
                      <a:picLocks noChangeAspect="1" noChangeArrowheads="1"/>
                    </pic:cNvPicPr>
                  </pic:nvPicPr>
                  <pic:blipFill>
                    <a:blip r:embed="rId30"/>
                    <a:stretch>
                      <a:fillRect/>
                    </a:stretch>
                  </pic:blipFill>
                  <pic:spPr bwMode="auto">
                    <a:xfrm>
                      <a:off x="0" y="0"/>
                      <a:ext cx="3311090" cy="1982804"/>
                    </a:xfrm>
                    <a:prstGeom prst="rect">
                      <a:avLst/>
                    </a:prstGeom>
                    <a:noFill/>
                    <a:ln w="9525">
                      <a:noFill/>
                      <a:headEnd/>
                      <a:tailEnd/>
                    </a:ln>
                  </pic:spPr>
                </pic:pic>
              </a:graphicData>
            </a:graphic>
          </wp:inline>
        </w:drawing>
      </w:r>
    </w:p>
    <w:p w14:paraId="4BF8C88E" w14:textId="32A1682E" w:rsidR="00291DB3" w:rsidRPr="00211DAE" w:rsidRDefault="007B48DD" w:rsidP="006C1416">
      <w:pPr>
        <w:pStyle w:val="b1lff"/>
        <w:ind w:left="720" w:hanging="360"/>
        <w:pPrChange w:id="162" w:author="Terje Kolderup" w:date="2020-01-29T15:16:00Z">
          <w:pPr>
            <w:pStyle w:val="b1aff"/>
          </w:pPr>
        </w:pPrChange>
      </w:pPr>
      <w:r w:rsidRPr="00211DAE">
        <w:t>Velg så arkfanen</w:t>
      </w:r>
      <w:r w:rsidR="00741CE8">
        <w:t xml:space="preserve"> </w:t>
      </w:r>
      <w:del w:id="163" w:author="Terje Kolderup" w:date="2020-01-29T15:16:00Z">
        <w:r w:rsidR="00741CE8" w:rsidRPr="008130AD" w:rsidDel="006C1416">
          <w:delText>«</w:delText>
        </w:r>
      </w:del>
      <w:r w:rsidRPr="006C1416">
        <w:rPr>
          <w:rStyle w:val="LS2Fet"/>
          <w:rPrChange w:id="164" w:author="Terje Kolderup" w:date="2020-01-29T15:16:00Z">
            <w:rPr/>
          </w:rPrChange>
        </w:rPr>
        <w:t>Accounts</w:t>
      </w:r>
      <w:del w:id="165" w:author="Terje Kolderup" w:date="2020-01-29T15:16:00Z">
        <w:r w:rsidR="00741CE8" w:rsidDel="006C1416">
          <w:delText>»</w:delText>
        </w:r>
      </w:del>
      <w:r w:rsidR="00CD4AB0">
        <w:t>,</w:t>
      </w:r>
      <w:r w:rsidR="00741CE8">
        <w:t xml:space="preserve"> </w:t>
      </w:r>
      <w:r w:rsidRPr="00211DAE">
        <w:t>og der skal du kunne velge</w:t>
      </w:r>
      <w:r w:rsidR="00741CE8">
        <w:t xml:space="preserve"> </w:t>
      </w:r>
      <w:del w:id="166" w:author="Terje Kolderup" w:date="2020-01-29T15:16:00Z">
        <w:r w:rsidR="00741CE8" w:rsidRPr="008130AD" w:rsidDel="006C1416">
          <w:delText>«</w:delText>
        </w:r>
      </w:del>
      <w:r w:rsidRPr="006C1416">
        <w:rPr>
          <w:rStyle w:val="LS2Fet"/>
          <w:rPrChange w:id="167" w:author="Terje Kolderup" w:date="2020-01-29T15:16:00Z">
            <w:rPr/>
          </w:rPrChange>
        </w:rPr>
        <w:t>Sign</w:t>
      </w:r>
      <w:r w:rsidRPr="00211DAE">
        <w:t xml:space="preserve"> </w:t>
      </w:r>
      <w:r w:rsidRPr="006C1416">
        <w:rPr>
          <w:rStyle w:val="LS2Fet"/>
          <w:rPrChange w:id="168" w:author="Terje Kolderup" w:date="2020-01-29T15:16:00Z">
            <w:rPr/>
          </w:rPrChange>
        </w:rPr>
        <w:t>in</w:t>
      </w:r>
      <w:del w:id="169" w:author="Terje Kolderup" w:date="2020-01-29T15:16:00Z">
        <w:r w:rsidR="00741CE8" w:rsidDel="006C1416">
          <w:delText>»</w:delText>
        </w:r>
      </w:del>
      <w:r w:rsidR="00741CE8">
        <w:t xml:space="preserve"> </w:t>
      </w:r>
      <w:r w:rsidRPr="00211DAE">
        <w:t>med Github:</w:t>
      </w:r>
    </w:p>
    <w:p w14:paraId="61A4A0FD" w14:textId="15CA131F" w:rsidR="00004B1A" w:rsidRDefault="00004B1A" w:rsidP="00004B1A">
      <w:pPr>
        <w:pStyle w:val="komm1aff"/>
      </w:pPr>
      <w:r>
        <w:t xml:space="preserve">[[figur </w:t>
      </w:r>
      <w:r>
        <w:fldChar w:fldCharType="begin"/>
      </w:r>
      <w:r>
        <w:instrText xml:space="preserve"> seq fig </w:instrText>
      </w:r>
      <w:r>
        <w:fldChar w:fldCharType="separate"/>
      </w:r>
      <w:r>
        <w:rPr>
          <w:noProof/>
        </w:rPr>
        <w:t>22</w:t>
      </w:r>
      <w:r>
        <w:fldChar w:fldCharType="end"/>
      </w:r>
      <w:r>
        <w:t>]]</w:t>
      </w:r>
    </w:p>
    <w:p w14:paraId="2232CA7A" w14:textId="77777777" w:rsidR="00291DB3" w:rsidRDefault="007B48DD" w:rsidP="00083F79">
      <w:pPr>
        <w:pStyle w:val="fig1aff"/>
      </w:pPr>
      <w:r>
        <w:rPr>
          <w:noProof/>
          <w:lang w:eastAsia="nb-NO"/>
        </w:rPr>
        <w:drawing>
          <wp:inline distT="0" distB="0" distL="0" distR="0" wp14:anchorId="12A662A8" wp14:editId="14238154">
            <wp:extent cx="4273616" cy="2483317"/>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kap_github/options.png"/>
                    <pic:cNvPicPr>
                      <a:picLocks noChangeAspect="1" noChangeArrowheads="1"/>
                    </pic:cNvPicPr>
                  </pic:nvPicPr>
                  <pic:blipFill>
                    <a:blip r:embed="rId31"/>
                    <a:stretch>
                      <a:fillRect/>
                    </a:stretch>
                  </pic:blipFill>
                  <pic:spPr bwMode="auto">
                    <a:xfrm>
                      <a:off x="0" y="0"/>
                      <a:ext cx="4273616" cy="2483317"/>
                    </a:xfrm>
                    <a:prstGeom prst="rect">
                      <a:avLst/>
                    </a:prstGeom>
                    <a:noFill/>
                    <a:ln w="9525">
                      <a:noFill/>
                      <a:headEnd/>
                      <a:tailEnd/>
                    </a:ln>
                  </pic:spPr>
                </pic:pic>
              </a:graphicData>
            </a:graphic>
          </wp:inline>
        </w:drawing>
      </w:r>
    </w:p>
    <w:p w14:paraId="118E6A76" w14:textId="6498B76C" w:rsidR="00291DB3" w:rsidRPr="00211DAE" w:rsidRDefault="007B48DD" w:rsidP="00083F79">
      <w:pPr>
        <w:pStyle w:val="b1aff"/>
      </w:pPr>
      <w:r w:rsidRPr="00211DAE">
        <w:t>Når du har gjort det</w:t>
      </w:r>
      <w:r w:rsidR="00CD4AB0">
        <w:t>,</w:t>
      </w:r>
      <w:r w:rsidRPr="00211DAE">
        <w:t xml:space="preserve"> får du Sign in-bildet. Hvis du alt har logget inn på </w:t>
      </w:r>
      <w:r w:rsidR="00C70A65">
        <w:t>nettside</w:t>
      </w:r>
      <w:r w:rsidRPr="00211DAE">
        <w:t>n, er det enkleste å velge</w:t>
      </w:r>
      <w:r w:rsidR="00741CE8">
        <w:t xml:space="preserve"> </w:t>
      </w:r>
      <w:del w:id="170" w:author="Terje Kolderup" w:date="2020-01-29T15:16:00Z">
        <w:r w:rsidR="00741CE8" w:rsidRPr="008130AD" w:rsidDel="006C1416">
          <w:delText>«</w:delText>
        </w:r>
      </w:del>
      <w:r w:rsidRPr="006C1416">
        <w:rPr>
          <w:rStyle w:val="LS2Fet"/>
          <w:rPrChange w:id="171" w:author="Terje Kolderup" w:date="2020-01-29T15:16:00Z">
            <w:rPr/>
          </w:rPrChange>
        </w:rPr>
        <w:t>Sign in using you browser</w:t>
      </w:r>
      <w:del w:id="172" w:author="Terje Kolderup" w:date="2020-01-29T15:16:00Z">
        <w:r w:rsidR="00741CE8" w:rsidDel="006C1416">
          <w:delText>»</w:delText>
        </w:r>
      </w:del>
      <w:r w:rsidR="00741CE8">
        <w:t xml:space="preserve"> </w:t>
      </w:r>
      <w:r w:rsidRPr="00211DAE">
        <w:t>nederst på siden:</w:t>
      </w:r>
    </w:p>
    <w:p w14:paraId="5CAC1E9F" w14:textId="7B58B149" w:rsidR="00004B1A" w:rsidRDefault="00004B1A" w:rsidP="00004B1A">
      <w:pPr>
        <w:pStyle w:val="komm1aff"/>
      </w:pPr>
      <w:r>
        <w:t xml:space="preserve">[[figur </w:t>
      </w:r>
      <w:r>
        <w:fldChar w:fldCharType="begin"/>
      </w:r>
      <w:r>
        <w:instrText xml:space="preserve"> seq fig </w:instrText>
      </w:r>
      <w:r>
        <w:fldChar w:fldCharType="separate"/>
      </w:r>
      <w:r>
        <w:rPr>
          <w:noProof/>
        </w:rPr>
        <w:t>23</w:t>
      </w:r>
      <w:r>
        <w:fldChar w:fldCharType="end"/>
      </w:r>
      <w:r>
        <w:t>]]</w:t>
      </w:r>
    </w:p>
    <w:p w14:paraId="1F96F6ED" w14:textId="77777777" w:rsidR="00291DB3" w:rsidRDefault="007B48DD" w:rsidP="00083F79">
      <w:pPr>
        <w:pStyle w:val="fig1aff"/>
      </w:pPr>
      <w:r>
        <w:rPr>
          <w:noProof/>
          <w:lang w:eastAsia="nb-NO"/>
        </w:rPr>
        <w:lastRenderedPageBreak/>
        <w:drawing>
          <wp:inline distT="0" distB="0" distL="0" distR="0" wp14:anchorId="31253322" wp14:editId="7B275AFE">
            <wp:extent cx="3811604" cy="320521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kap_github/sign_in.png"/>
                    <pic:cNvPicPr>
                      <a:picLocks noChangeAspect="1" noChangeArrowheads="1"/>
                    </pic:cNvPicPr>
                  </pic:nvPicPr>
                  <pic:blipFill>
                    <a:blip r:embed="rId32"/>
                    <a:stretch>
                      <a:fillRect/>
                    </a:stretch>
                  </pic:blipFill>
                  <pic:spPr bwMode="auto">
                    <a:xfrm>
                      <a:off x="0" y="0"/>
                      <a:ext cx="3811604" cy="3205212"/>
                    </a:xfrm>
                    <a:prstGeom prst="rect">
                      <a:avLst/>
                    </a:prstGeom>
                    <a:noFill/>
                    <a:ln w="9525">
                      <a:noFill/>
                      <a:headEnd/>
                      <a:tailEnd/>
                    </a:ln>
                  </pic:spPr>
                </pic:pic>
              </a:graphicData>
            </a:graphic>
          </wp:inline>
        </w:drawing>
      </w:r>
    </w:p>
    <w:p w14:paraId="7D8BB590" w14:textId="5D8B0829" w:rsidR="00291DB3" w:rsidRPr="00211DAE" w:rsidRDefault="007B48DD" w:rsidP="00083F79">
      <w:pPr>
        <w:pStyle w:val="b1aff"/>
      </w:pPr>
      <w:r w:rsidRPr="00211DAE">
        <w:t>Du kan selvsagt også bare legge inn brukernavn og passord direkte i bildet. Om du derimot logger inn ved hjelp av nettleseren, vil et nettleservindu åpnes. Om du alt er logget på, trenge</w:t>
      </w:r>
      <w:r w:rsidR="00CD4AB0">
        <w:t>r du bare</w:t>
      </w:r>
      <w:r w:rsidRPr="00211DAE">
        <w:t xml:space="preserve"> å trykke på en knapp for å bekrefte innloggingen.</w:t>
      </w:r>
    </w:p>
    <w:p w14:paraId="73C162D9" w14:textId="2A008D40" w:rsidR="00291DB3" w:rsidRDefault="007B48DD" w:rsidP="00B179A8">
      <w:pPr>
        <w:pStyle w:val="b1af"/>
      </w:pPr>
      <w:r w:rsidRPr="00211DAE">
        <w:t xml:space="preserve">Nå er vi klare til å laste opp prosjektet vårt til Github. </w:t>
      </w:r>
      <w:r>
        <w:t>Velg</w:t>
      </w:r>
      <w:r w:rsidR="00741CE8">
        <w:t xml:space="preserve"> </w:t>
      </w:r>
      <w:r w:rsidRPr="00284332">
        <w:rPr>
          <w:rStyle w:val="LS2Fet"/>
        </w:rPr>
        <w:t xml:space="preserve">New </w:t>
      </w:r>
      <w:r w:rsidRPr="00C83EEE">
        <w:rPr>
          <w:rStyle w:val="LS2Fet"/>
          <w:highlight w:val="yellow"/>
          <w:rPrChange w:id="173" w:author="Terje Kolderup" w:date="2020-01-29T15:19:00Z">
            <w:rPr>
              <w:rStyle w:val="LS2Fet"/>
            </w:rPr>
          </w:rPrChange>
        </w:rPr>
        <w:t>repository</w:t>
      </w:r>
      <w:r w:rsidR="00741CE8">
        <w:t xml:space="preserve"> </w:t>
      </w:r>
      <w:r>
        <w:t>fra menyen</w:t>
      </w:r>
      <w:r w:rsidR="00741CE8">
        <w:t xml:space="preserve"> </w:t>
      </w:r>
      <w:r w:rsidRPr="00284332">
        <w:rPr>
          <w:rStyle w:val="LS2Fet"/>
        </w:rPr>
        <w:t>File</w:t>
      </w:r>
      <w:r>
        <w:t>:</w:t>
      </w:r>
    </w:p>
    <w:p w14:paraId="0AAFCDC2" w14:textId="644902AD" w:rsidR="00004B1A" w:rsidRDefault="00004B1A" w:rsidP="00004B1A">
      <w:pPr>
        <w:pStyle w:val="komm1aff"/>
      </w:pPr>
      <w:r>
        <w:t xml:space="preserve">[[figur </w:t>
      </w:r>
      <w:r>
        <w:fldChar w:fldCharType="begin"/>
      </w:r>
      <w:r>
        <w:instrText xml:space="preserve"> seq fig </w:instrText>
      </w:r>
      <w:r>
        <w:fldChar w:fldCharType="separate"/>
      </w:r>
      <w:r>
        <w:rPr>
          <w:noProof/>
        </w:rPr>
        <w:t>24</w:t>
      </w:r>
      <w:r>
        <w:fldChar w:fldCharType="end"/>
      </w:r>
      <w:r>
        <w:t>]]</w:t>
      </w:r>
    </w:p>
    <w:p w14:paraId="5CFA23AE" w14:textId="77777777" w:rsidR="00291DB3" w:rsidRDefault="007B48DD" w:rsidP="00083F79">
      <w:pPr>
        <w:pStyle w:val="fig1aff"/>
      </w:pPr>
      <w:r>
        <w:rPr>
          <w:noProof/>
          <w:lang w:eastAsia="nb-NO"/>
        </w:rPr>
        <w:drawing>
          <wp:inline distT="0" distB="0" distL="0" distR="0" wp14:anchorId="2FDAB298" wp14:editId="74022F7B">
            <wp:extent cx="5334000" cy="1210281"/>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kap_github/file_menu.png"/>
                    <pic:cNvPicPr>
                      <a:picLocks noChangeAspect="1" noChangeArrowheads="1"/>
                    </pic:cNvPicPr>
                  </pic:nvPicPr>
                  <pic:blipFill>
                    <a:blip r:embed="rId33"/>
                    <a:stretch>
                      <a:fillRect/>
                    </a:stretch>
                  </pic:blipFill>
                  <pic:spPr bwMode="auto">
                    <a:xfrm>
                      <a:off x="0" y="0"/>
                      <a:ext cx="5334000" cy="1210281"/>
                    </a:xfrm>
                    <a:prstGeom prst="rect">
                      <a:avLst/>
                    </a:prstGeom>
                    <a:noFill/>
                    <a:ln w="9525">
                      <a:noFill/>
                      <a:headEnd/>
                      <a:tailEnd/>
                    </a:ln>
                  </pic:spPr>
                </pic:pic>
              </a:graphicData>
            </a:graphic>
          </wp:inline>
        </w:drawing>
      </w:r>
    </w:p>
    <w:p w14:paraId="0337A601" w14:textId="60E132F9" w:rsidR="00291DB3" w:rsidRPr="007968F3" w:rsidRDefault="007B48DD" w:rsidP="00083F79">
      <w:pPr>
        <w:pStyle w:val="b1aff"/>
      </w:pPr>
      <w:r w:rsidRPr="00211DAE">
        <w:t xml:space="preserve">På forfatterens PC ligger filene i </w:t>
      </w:r>
      <w:r w:rsidRPr="002A2B3E">
        <w:rPr>
          <w:rStyle w:val="LS2CodeBodytext"/>
        </w:rPr>
        <w:t>C:\Users\Terje\Desktop\snasenwebsite</w:t>
      </w:r>
      <w:r w:rsidRPr="00211DAE">
        <w:t xml:space="preserve">. I </w:t>
      </w:r>
      <w:r w:rsidR="006553F2">
        <w:t>f</w:t>
      </w:r>
      <w:r w:rsidRPr="00211DAE">
        <w:t>eltet</w:t>
      </w:r>
      <w:r w:rsidR="00741CE8">
        <w:t xml:space="preserve"> </w:t>
      </w:r>
      <w:r w:rsidR="00741CE8" w:rsidRPr="008130AD">
        <w:t>«</w:t>
      </w:r>
      <w:r w:rsidRPr="009E3149">
        <w:t>Local path</w:t>
      </w:r>
      <w:r w:rsidR="00741CE8">
        <w:t xml:space="preserve">» </w:t>
      </w:r>
      <w:r w:rsidRPr="00211DAE">
        <w:t xml:space="preserve">må vi da fylle ut </w:t>
      </w:r>
      <w:r w:rsidRPr="002A2B3E">
        <w:rPr>
          <w:rStyle w:val="LS2CodeBodytext"/>
        </w:rPr>
        <w:t>C:\Users\Terje\Desktop</w:t>
      </w:r>
      <w:r w:rsidR="007968F3">
        <w:t xml:space="preserve"> </w:t>
      </w:r>
      <w:r w:rsidRPr="00211DAE">
        <w:t>eller velge denne mappen med knappen</w:t>
      </w:r>
      <w:r w:rsidR="00741CE8">
        <w:t xml:space="preserve"> </w:t>
      </w:r>
      <w:r w:rsidRPr="00284332">
        <w:rPr>
          <w:rStyle w:val="LS2Fet"/>
        </w:rPr>
        <w:t>Choose</w:t>
      </w:r>
      <w:r w:rsidRPr="00211DAE">
        <w:t>…</w:t>
      </w:r>
      <w:r w:rsidR="00741CE8">
        <w:t>.</w:t>
      </w:r>
      <w:r w:rsidRPr="00211DAE">
        <w:t xml:space="preserve"> </w:t>
      </w:r>
      <w:r w:rsidRPr="007968F3">
        <w:t xml:space="preserve">Så setter vi </w:t>
      </w:r>
      <w:r w:rsidRPr="002A2B3E">
        <w:rPr>
          <w:rStyle w:val="LS2CodeBodytext"/>
        </w:rPr>
        <w:t>snasenwebsite</w:t>
      </w:r>
      <w:r w:rsidRPr="007968F3">
        <w:t xml:space="preserve"> i feltet</w:t>
      </w:r>
      <w:r w:rsidR="00741CE8">
        <w:t xml:space="preserve"> </w:t>
      </w:r>
      <w:r w:rsidRPr="00284332">
        <w:rPr>
          <w:rStyle w:val="LS2Fet"/>
        </w:rPr>
        <w:t>Name</w:t>
      </w:r>
      <w:r w:rsidRPr="007968F3">
        <w:t>:</w:t>
      </w:r>
    </w:p>
    <w:p w14:paraId="7844002C" w14:textId="5F75A32E" w:rsidR="00004B1A" w:rsidRDefault="00004B1A" w:rsidP="00004B1A">
      <w:pPr>
        <w:pStyle w:val="komm1aff"/>
      </w:pPr>
      <w:r>
        <w:t xml:space="preserve">[[figur </w:t>
      </w:r>
      <w:r>
        <w:fldChar w:fldCharType="begin"/>
      </w:r>
      <w:r>
        <w:instrText xml:space="preserve"> seq fig </w:instrText>
      </w:r>
      <w:r>
        <w:fldChar w:fldCharType="separate"/>
      </w:r>
      <w:r>
        <w:rPr>
          <w:noProof/>
        </w:rPr>
        <w:t>25</w:t>
      </w:r>
      <w:r>
        <w:fldChar w:fldCharType="end"/>
      </w:r>
      <w:r>
        <w:t>]]</w:t>
      </w:r>
    </w:p>
    <w:p w14:paraId="08E81509" w14:textId="77777777" w:rsidR="00291DB3" w:rsidRDefault="007B48DD" w:rsidP="00083F79">
      <w:pPr>
        <w:pStyle w:val="fig1aff"/>
      </w:pPr>
      <w:r>
        <w:rPr>
          <w:noProof/>
          <w:lang w:eastAsia="nb-NO"/>
        </w:rPr>
        <w:lastRenderedPageBreak/>
        <w:drawing>
          <wp:inline distT="0" distB="0" distL="0" distR="0" wp14:anchorId="12E47FB7" wp14:editId="63045709">
            <wp:extent cx="3811604" cy="436986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kap_github/new_repo.png"/>
                    <pic:cNvPicPr>
                      <a:picLocks noChangeAspect="1" noChangeArrowheads="1"/>
                    </pic:cNvPicPr>
                  </pic:nvPicPr>
                  <pic:blipFill>
                    <a:blip r:embed="rId34"/>
                    <a:stretch>
                      <a:fillRect/>
                    </a:stretch>
                  </pic:blipFill>
                  <pic:spPr bwMode="auto">
                    <a:xfrm>
                      <a:off x="0" y="0"/>
                      <a:ext cx="3811604" cy="4369869"/>
                    </a:xfrm>
                    <a:prstGeom prst="rect">
                      <a:avLst/>
                    </a:prstGeom>
                    <a:noFill/>
                    <a:ln w="9525">
                      <a:noFill/>
                      <a:headEnd/>
                      <a:tailEnd/>
                    </a:ln>
                  </pic:spPr>
                </pic:pic>
              </a:graphicData>
            </a:graphic>
          </wp:inline>
        </w:drawing>
      </w:r>
    </w:p>
    <w:p w14:paraId="4A7BB53D" w14:textId="4CF8E3D3" w:rsidR="00291DB3" w:rsidRPr="00211DAE" w:rsidRDefault="006553F2" w:rsidP="00083F79">
      <w:pPr>
        <w:pStyle w:val="b1aff"/>
      </w:pPr>
      <w:r>
        <w:t>F</w:t>
      </w:r>
      <w:r w:rsidR="007B48DD" w:rsidRPr="00211DAE">
        <w:t>unksjonen</w:t>
      </w:r>
      <w:r w:rsidR="00741CE8">
        <w:t xml:space="preserve"> </w:t>
      </w:r>
      <w:r w:rsidR="007B48DD" w:rsidRPr="00284332">
        <w:rPr>
          <w:rStyle w:val="LS2Fet"/>
        </w:rPr>
        <w:t>Create a new repository</w:t>
      </w:r>
      <w:r w:rsidR="00741CE8">
        <w:t xml:space="preserve"> </w:t>
      </w:r>
      <w:r w:rsidR="007B48DD" w:rsidRPr="00211DAE">
        <w:t xml:space="preserve">er egentlig ment </w:t>
      </w:r>
      <w:r w:rsidR="00544272">
        <w:t xml:space="preserve">til </w:t>
      </w:r>
      <w:r>
        <w:t xml:space="preserve">å brukes </w:t>
      </w:r>
      <w:r w:rsidR="00544272">
        <w:t>hvis</w:t>
      </w:r>
      <w:r w:rsidR="00544272" w:rsidRPr="00211DAE">
        <w:t xml:space="preserve"> </w:t>
      </w:r>
      <w:r w:rsidR="007B48DD" w:rsidRPr="00211DAE">
        <w:t>man ikke har noe kode fra før. Om mappen i</w:t>
      </w:r>
      <w:r w:rsidR="00741CE8">
        <w:t xml:space="preserve"> </w:t>
      </w:r>
      <w:r w:rsidR="00741CE8" w:rsidRPr="008130AD">
        <w:t>«</w:t>
      </w:r>
      <w:r w:rsidR="007B48DD" w:rsidRPr="00211DAE">
        <w:t>Local path</w:t>
      </w:r>
      <w:r w:rsidR="00741CE8">
        <w:t xml:space="preserve">» </w:t>
      </w:r>
      <w:r w:rsidR="007B48DD" w:rsidRPr="00211DAE">
        <w:t>ikke har en undermappe med innholdet fra</w:t>
      </w:r>
      <w:r w:rsidR="00741CE8">
        <w:t xml:space="preserve"> </w:t>
      </w:r>
      <w:r w:rsidR="00741CE8" w:rsidRPr="008130AD">
        <w:t>«</w:t>
      </w:r>
      <w:r w:rsidR="007B48DD" w:rsidRPr="00211DAE">
        <w:t>Name</w:t>
      </w:r>
      <w:r w:rsidR="00B10D65">
        <w:t>»</w:t>
      </w:r>
      <w:r w:rsidR="007B48DD" w:rsidRPr="00211DAE">
        <w:t xml:space="preserve">, lages det automatisk. I vårt tilfelle har vi </w:t>
      </w:r>
      <w:r w:rsidR="007B48DD" w:rsidRPr="002A2B3E">
        <w:rPr>
          <w:rStyle w:val="LS2CodeBodytext"/>
        </w:rPr>
        <w:t>C:\Users\Terje\Desktop\snasenwebsite</w:t>
      </w:r>
      <w:r w:rsidR="007B48DD" w:rsidRPr="00211DAE">
        <w:t xml:space="preserve"> fra før.</w:t>
      </w:r>
    </w:p>
    <w:p w14:paraId="06E4D420" w14:textId="3C3D767F" w:rsidR="00291DB3" w:rsidRPr="00211DAE" w:rsidRDefault="007B48DD" w:rsidP="00B179A8">
      <w:pPr>
        <w:pStyle w:val="b1af"/>
      </w:pPr>
      <w:r w:rsidRPr="00211DAE">
        <w:t xml:space="preserve">Dersom vi hadde fylt ut </w:t>
      </w:r>
      <w:r w:rsidRPr="00AD49C9">
        <w:rPr>
          <w:rStyle w:val="LS2CodeBodytext"/>
        </w:rPr>
        <w:t>C:\Users\Terje\Desktop\snasenwebsite</w:t>
      </w:r>
      <w:r w:rsidRPr="00211DAE">
        <w:t xml:space="preserve"> i</w:t>
      </w:r>
      <w:r w:rsidR="00741CE8">
        <w:t xml:space="preserve"> </w:t>
      </w:r>
      <w:r w:rsidR="00741CE8" w:rsidRPr="008130AD">
        <w:t>«</w:t>
      </w:r>
      <w:r w:rsidRPr="00211DAE">
        <w:t>Local path</w:t>
      </w:r>
      <w:r w:rsidR="00B10D65">
        <w:t>»</w:t>
      </w:r>
      <w:r w:rsidRPr="00211DAE">
        <w:t xml:space="preserve">, hadde vi fått enda en ny undermapppe, </w:t>
      </w:r>
      <w:r w:rsidRPr="00AD49C9">
        <w:rPr>
          <w:rStyle w:val="LS2CodeBodytext"/>
        </w:rPr>
        <w:t>C:\Users\Terje\Desktop\snasenwebsite\snasenwebsite</w:t>
      </w:r>
      <w:r w:rsidRPr="00211DAE">
        <w:t>, så det ville blitt feil.</w:t>
      </w:r>
    </w:p>
    <w:p w14:paraId="13AA7431" w14:textId="21E7BF0B" w:rsidR="00291DB3" w:rsidRPr="00211DAE" w:rsidRDefault="007B48DD" w:rsidP="00B179A8">
      <w:pPr>
        <w:pStyle w:val="b1af"/>
      </w:pPr>
      <w:r w:rsidRPr="00211DAE">
        <w:t>Trykk på knappen</w:t>
      </w:r>
      <w:r w:rsidR="00741CE8">
        <w:t xml:space="preserve"> </w:t>
      </w:r>
      <w:r w:rsidRPr="00284332">
        <w:rPr>
          <w:rStyle w:val="LS2Fet"/>
        </w:rPr>
        <w:t>Create repository</w:t>
      </w:r>
      <w:r w:rsidR="00741CE8">
        <w:t>.</w:t>
      </w:r>
    </w:p>
    <w:p w14:paraId="0D3847DB" w14:textId="1013E301" w:rsidR="00291DB3" w:rsidRPr="00211DAE" w:rsidRDefault="007B48DD" w:rsidP="00B179A8">
      <w:pPr>
        <w:pStyle w:val="b1af"/>
      </w:pPr>
      <w:r w:rsidRPr="00211DAE">
        <w:t>Om du ikke har logget på Github, vil du få mulighet til å gjøre dette nå</w:t>
      </w:r>
      <w:r w:rsidR="006553F2">
        <w:t>. T</w:t>
      </w:r>
      <w:r w:rsidRPr="00556E7F">
        <w:t>ryk</w:t>
      </w:r>
      <w:r w:rsidRPr="00211DAE">
        <w:t>k på</w:t>
      </w:r>
      <w:r w:rsidR="00741CE8">
        <w:t xml:space="preserve"> </w:t>
      </w:r>
      <w:commentRangeStart w:id="174"/>
      <w:commentRangeStart w:id="175"/>
      <w:commentRangeStart w:id="176"/>
      <w:commentRangeStart w:id="177"/>
      <w:r w:rsidRPr="00284332">
        <w:rPr>
          <w:rStyle w:val="LS2Fet"/>
        </w:rPr>
        <w:t>Sign in</w:t>
      </w:r>
      <w:commentRangeEnd w:id="174"/>
      <w:r w:rsidR="00952D72">
        <w:rPr>
          <w:rStyle w:val="CommentReference"/>
          <w:rFonts w:asciiTheme="minorHAnsi" w:eastAsiaTheme="minorHAnsi" w:hAnsiTheme="minorHAnsi" w:cstheme="minorBidi"/>
          <w:lang w:val="en-US"/>
        </w:rPr>
        <w:commentReference w:id="174"/>
      </w:r>
      <w:commentRangeEnd w:id="175"/>
      <w:commentRangeEnd w:id="177"/>
      <w:r w:rsidR="003C5050">
        <w:rPr>
          <w:rStyle w:val="CommentReference"/>
          <w:rFonts w:asciiTheme="minorHAnsi" w:eastAsiaTheme="minorHAnsi" w:hAnsiTheme="minorHAnsi" w:cstheme="minorBidi"/>
          <w:lang w:val="en-US"/>
        </w:rPr>
        <w:commentReference w:id="175"/>
      </w:r>
      <w:commentRangeEnd w:id="176"/>
      <w:r w:rsidR="00C40F36">
        <w:rPr>
          <w:rStyle w:val="CommentReference"/>
        </w:rPr>
        <w:commentReference w:id="176"/>
      </w:r>
      <w:r w:rsidR="006553F2">
        <w:rPr>
          <w:rStyle w:val="CommentReference"/>
          <w:rFonts w:asciiTheme="minorHAnsi" w:eastAsiaTheme="minorHAnsi" w:hAnsiTheme="minorHAnsi" w:cstheme="minorBidi"/>
          <w:lang w:val="en-US"/>
        </w:rPr>
        <w:commentReference w:id="177"/>
      </w:r>
      <w:r w:rsidR="006553F2">
        <w:t>,</w:t>
      </w:r>
      <w:r w:rsidR="00741CE8">
        <w:t xml:space="preserve"> </w:t>
      </w:r>
      <w:r w:rsidRPr="00211DAE">
        <w:t>og følg oppskrift beskrevet tidligere for å logge inn:</w:t>
      </w:r>
    </w:p>
    <w:p w14:paraId="288CBDD8" w14:textId="4BA5B7D5" w:rsidR="00004B1A" w:rsidRDefault="00004B1A" w:rsidP="00004B1A">
      <w:pPr>
        <w:pStyle w:val="komm1aff"/>
      </w:pPr>
      <w:r>
        <w:t xml:space="preserve">[[figur </w:t>
      </w:r>
      <w:r>
        <w:fldChar w:fldCharType="begin"/>
      </w:r>
      <w:r>
        <w:instrText xml:space="preserve"> seq fig </w:instrText>
      </w:r>
      <w:r>
        <w:fldChar w:fldCharType="separate"/>
      </w:r>
      <w:r>
        <w:rPr>
          <w:noProof/>
        </w:rPr>
        <w:t>26</w:t>
      </w:r>
      <w:r>
        <w:fldChar w:fldCharType="end"/>
      </w:r>
      <w:r>
        <w:t>]]</w:t>
      </w:r>
    </w:p>
    <w:p w14:paraId="43295E0C" w14:textId="77777777" w:rsidR="00291DB3" w:rsidRDefault="007B48DD" w:rsidP="00083F79">
      <w:pPr>
        <w:pStyle w:val="fig1aff"/>
      </w:pPr>
      <w:r>
        <w:rPr>
          <w:noProof/>
          <w:lang w:eastAsia="nb-NO"/>
        </w:rPr>
        <w:drawing>
          <wp:inline distT="0" distB="0" distL="0" distR="0" wp14:anchorId="388BE004" wp14:editId="691DDAEF">
            <wp:extent cx="4302492" cy="139566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kap_github/publish2.png"/>
                    <pic:cNvPicPr>
                      <a:picLocks noChangeAspect="1" noChangeArrowheads="1"/>
                    </pic:cNvPicPr>
                  </pic:nvPicPr>
                  <pic:blipFill>
                    <a:blip r:embed="rId35"/>
                    <a:stretch>
                      <a:fillRect/>
                    </a:stretch>
                  </pic:blipFill>
                  <pic:spPr bwMode="auto">
                    <a:xfrm>
                      <a:off x="0" y="0"/>
                      <a:ext cx="4302492" cy="1395663"/>
                    </a:xfrm>
                    <a:prstGeom prst="rect">
                      <a:avLst/>
                    </a:prstGeom>
                    <a:noFill/>
                    <a:ln w="9525">
                      <a:noFill/>
                      <a:headEnd/>
                      <a:tailEnd/>
                    </a:ln>
                  </pic:spPr>
                </pic:pic>
              </a:graphicData>
            </a:graphic>
          </wp:inline>
        </w:drawing>
      </w:r>
    </w:p>
    <w:p w14:paraId="2509C2C2" w14:textId="614606DB" w:rsidR="00291DB3" w:rsidRPr="004A3951" w:rsidRDefault="007B48DD" w:rsidP="00083F79">
      <w:pPr>
        <w:pStyle w:val="b1aff"/>
      </w:pPr>
      <w:r w:rsidRPr="00211DAE">
        <w:lastRenderedPageBreak/>
        <w:t xml:space="preserve">Når du er logget inn, får du mulighet til å laste prosjektet opp til </w:t>
      </w:r>
      <w:r w:rsidR="00BB438A">
        <w:t>tjener</w:t>
      </w:r>
      <w:r w:rsidRPr="00211DAE">
        <w:t>en ved å trykke på knappen</w:t>
      </w:r>
      <w:r w:rsidR="00741CE8">
        <w:t xml:space="preserve"> </w:t>
      </w:r>
      <w:r w:rsidRPr="00284332">
        <w:rPr>
          <w:rStyle w:val="LS2Fet"/>
        </w:rPr>
        <w:t>Publish</w:t>
      </w:r>
      <w:r w:rsidR="00741CE8">
        <w:t>.</w:t>
      </w:r>
      <w:r w:rsidRPr="00211DAE">
        <w:t xml:space="preserve"> </w:t>
      </w:r>
      <w:r w:rsidRPr="004A3951">
        <w:t>Da får du opp dette:</w:t>
      </w:r>
    </w:p>
    <w:p w14:paraId="24A41F65" w14:textId="63F42B5A" w:rsidR="00004B1A" w:rsidRDefault="00004B1A" w:rsidP="00004B1A">
      <w:pPr>
        <w:pStyle w:val="komm1aff"/>
      </w:pPr>
      <w:r>
        <w:t xml:space="preserve">[[figur </w:t>
      </w:r>
      <w:r>
        <w:fldChar w:fldCharType="begin"/>
      </w:r>
      <w:r>
        <w:instrText xml:space="preserve"> seq fig </w:instrText>
      </w:r>
      <w:r>
        <w:fldChar w:fldCharType="separate"/>
      </w:r>
      <w:r>
        <w:rPr>
          <w:noProof/>
        </w:rPr>
        <w:t>27</w:t>
      </w:r>
      <w:r>
        <w:fldChar w:fldCharType="end"/>
      </w:r>
      <w:r>
        <w:t>]]</w:t>
      </w:r>
    </w:p>
    <w:p w14:paraId="02816280" w14:textId="77777777" w:rsidR="00291DB3" w:rsidRDefault="007B48DD" w:rsidP="00083F79">
      <w:pPr>
        <w:pStyle w:val="fig1aff"/>
      </w:pPr>
      <w:r>
        <w:rPr>
          <w:noProof/>
          <w:lang w:eastAsia="nb-NO"/>
        </w:rPr>
        <w:drawing>
          <wp:inline distT="0" distB="0" distL="0" distR="0" wp14:anchorId="3964E8BA" wp14:editId="6F41029B">
            <wp:extent cx="4273616" cy="358059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kap_github/publish3.png"/>
                    <pic:cNvPicPr>
                      <a:picLocks noChangeAspect="1" noChangeArrowheads="1"/>
                    </pic:cNvPicPr>
                  </pic:nvPicPr>
                  <pic:blipFill>
                    <a:blip r:embed="rId36"/>
                    <a:stretch>
                      <a:fillRect/>
                    </a:stretch>
                  </pic:blipFill>
                  <pic:spPr bwMode="auto">
                    <a:xfrm>
                      <a:off x="0" y="0"/>
                      <a:ext cx="4273616" cy="3580597"/>
                    </a:xfrm>
                    <a:prstGeom prst="rect">
                      <a:avLst/>
                    </a:prstGeom>
                    <a:noFill/>
                    <a:ln w="9525">
                      <a:noFill/>
                      <a:headEnd/>
                      <a:tailEnd/>
                    </a:ln>
                  </pic:spPr>
                </pic:pic>
              </a:graphicData>
            </a:graphic>
          </wp:inline>
        </w:drawing>
      </w:r>
    </w:p>
    <w:p w14:paraId="38AC69B2" w14:textId="11FA7999" w:rsidR="00291DB3" w:rsidRPr="00211DAE" w:rsidRDefault="007B48DD" w:rsidP="00083F79">
      <w:pPr>
        <w:pStyle w:val="b1aff"/>
      </w:pPr>
      <w:r w:rsidRPr="00211DAE">
        <w:t>Ta bort krysset ved siden av</w:t>
      </w:r>
      <w:r w:rsidR="00741CE8">
        <w:t xml:space="preserve"> </w:t>
      </w:r>
      <w:r w:rsidRPr="00284332">
        <w:rPr>
          <w:rStyle w:val="LS2Fet"/>
        </w:rPr>
        <w:t>Keep this code private</w:t>
      </w:r>
      <w:r w:rsidR="00544272">
        <w:t>. Hvis ikke</w:t>
      </w:r>
      <w:r w:rsidRPr="00211DAE">
        <w:t xml:space="preserve"> må alle logge inn på Github for å se på siden din.</w:t>
      </w:r>
    </w:p>
    <w:p w14:paraId="495F970D" w14:textId="18B87726" w:rsidR="00291DB3" w:rsidRPr="00211DAE" w:rsidRDefault="007B48DD" w:rsidP="00B179A8">
      <w:pPr>
        <w:pStyle w:val="b1af"/>
      </w:pPr>
      <w:r w:rsidRPr="00211DAE">
        <w:t>Trykk så på</w:t>
      </w:r>
      <w:r w:rsidR="00741CE8">
        <w:t xml:space="preserve"> </w:t>
      </w:r>
      <w:r w:rsidRPr="00284332">
        <w:rPr>
          <w:rStyle w:val="LS2Fet"/>
        </w:rPr>
        <w:t>Publish repository</w:t>
      </w:r>
      <w:r w:rsidR="00741CE8">
        <w:t>.</w:t>
      </w:r>
      <w:r w:rsidRPr="00211DAE">
        <w:t xml:space="preserve"> Først nå er filene dine på Github-serveren</w:t>
      </w:r>
      <w:r w:rsidR="007968F3">
        <w:t xml:space="preserve"> – </w:t>
      </w:r>
      <w:r w:rsidRPr="00211DAE">
        <w:t>i tillegg til lokalt på maskinen din.</w:t>
      </w:r>
    </w:p>
    <w:p w14:paraId="73329FD7" w14:textId="71FDD0E8" w:rsidR="00291DB3" w:rsidRPr="00211DAE" w:rsidRDefault="007B48DD" w:rsidP="00B179A8">
      <w:pPr>
        <w:pStyle w:val="b1af"/>
      </w:pPr>
      <w:r w:rsidRPr="00211DAE">
        <w:t>Velg nå</w:t>
      </w:r>
      <w:r w:rsidR="00741CE8">
        <w:t xml:space="preserve"> </w:t>
      </w:r>
      <w:r w:rsidRPr="00284332">
        <w:rPr>
          <w:rStyle w:val="LS2Fet"/>
        </w:rPr>
        <w:t>Repository-menyen</w:t>
      </w:r>
      <w:r w:rsidR="00741CE8">
        <w:t xml:space="preserve"> </w:t>
      </w:r>
      <w:r w:rsidRPr="00211DAE">
        <w:t>og så</w:t>
      </w:r>
      <w:r w:rsidR="00741CE8">
        <w:t xml:space="preserve"> </w:t>
      </w:r>
      <w:r w:rsidRPr="00284332">
        <w:rPr>
          <w:rStyle w:val="LS2Fet"/>
        </w:rPr>
        <w:t>View on GitHub</w:t>
      </w:r>
      <w:r w:rsidRPr="00211DAE">
        <w:t>:</w:t>
      </w:r>
    </w:p>
    <w:p w14:paraId="255F6DFE" w14:textId="34048B3D" w:rsidR="00004B1A" w:rsidRDefault="00004B1A" w:rsidP="00004B1A">
      <w:pPr>
        <w:pStyle w:val="komm1aff"/>
      </w:pPr>
      <w:r>
        <w:t xml:space="preserve">[[figur </w:t>
      </w:r>
      <w:r>
        <w:fldChar w:fldCharType="begin"/>
      </w:r>
      <w:r>
        <w:instrText xml:space="preserve"> seq fig </w:instrText>
      </w:r>
      <w:r>
        <w:fldChar w:fldCharType="separate"/>
      </w:r>
      <w:r>
        <w:rPr>
          <w:noProof/>
        </w:rPr>
        <w:t>28</w:t>
      </w:r>
      <w:r>
        <w:fldChar w:fldCharType="end"/>
      </w:r>
      <w:r>
        <w:t>]]</w:t>
      </w:r>
    </w:p>
    <w:p w14:paraId="782AFE4D" w14:textId="77777777" w:rsidR="00291DB3" w:rsidRDefault="007B48DD" w:rsidP="00083F79">
      <w:pPr>
        <w:pStyle w:val="fig1aff"/>
      </w:pPr>
      <w:r>
        <w:rPr>
          <w:noProof/>
          <w:lang w:eastAsia="nb-NO"/>
        </w:rPr>
        <w:drawing>
          <wp:inline distT="0" distB="0" distL="0" distR="0" wp14:anchorId="2C0DE8C0" wp14:editId="2CA6CBB8">
            <wp:extent cx="4071486" cy="155929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kap_github/view_on_github.png"/>
                    <pic:cNvPicPr>
                      <a:picLocks noChangeAspect="1" noChangeArrowheads="1"/>
                    </pic:cNvPicPr>
                  </pic:nvPicPr>
                  <pic:blipFill>
                    <a:blip r:embed="rId37"/>
                    <a:stretch>
                      <a:fillRect/>
                    </a:stretch>
                  </pic:blipFill>
                  <pic:spPr bwMode="auto">
                    <a:xfrm>
                      <a:off x="0" y="0"/>
                      <a:ext cx="4071486" cy="1559292"/>
                    </a:xfrm>
                    <a:prstGeom prst="rect">
                      <a:avLst/>
                    </a:prstGeom>
                    <a:noFill/>
                    <a:ln w="9525">
                      <a:noFill/>
                      <a:headEnd/>
                      <a:tailEnd/>
                    </a:ln>
                  </pic:spPr>
                </pic:pic>
              </a:graphicData>
            </a:graphic>
          </wp:inline>
        </w:drawing>
      </w:r>
    </w:p>
    <w:p w14:paraId="246AD246" w14:textId="5DA7A216" w:rsidR="00291DB3" w:rsidRPr="00211DAE" w:rsidRDefault="006553F2" w:rsidP="00083F79">
      <w:pPr>
        <w:pStyle w:val="b1aff"/>
      </w:pPr>
      <w:r>
        <w:t>Nå</w:t>
      </w:r>
      <w:r w:rsidRPr="00211DAE">
        <w:t xml:space="preserve"> </w:t>
      </w:r>
      <w:r w:rsidR="007B48DD" w:rsidRPr="00211DAE">
        <w:t xml:space="preserve">åpnes en nettleser som viser startsiden til prosjektet under github.com. Hvis du ikke er logget inn på GitHub på </w:t>
      </w:r>
      <w:r w:rsidR="003014F5">
        <w:t>nett</w:t>
      </w:r>
      <w:r w:rsidR="007B48DD" w:rsidRPr="00211DAE">
        <w:t>siden,</w:t>
      </w:r>
      <w:r w:rsidR="00544272">
        <w:t xml:space="preserve"> </w:t>
      </w:r>
      <w:r w:rsidR="007B48DD" w:rsidRPr="00211DAE">
        <w:t>så gjør det nå</w:t>
      </w:r>
      <w:r w:rsidR="003014F5">
        <w:t>. V</w:t>
      </w:r>
      <w:r w:rsidR="007B48DD" w:rsidRPr="00211DAE">
        <w:t>elg deretter</w:t>
      </w:r>
      <w:r w:rsidR="00741CE8">
        <w:t xml:space="preserve"> </w:t>
      </w:r>
      <w:r w:rsidR="007B48DD" w:rsidRPr="00284332">
        <w:rPr>
          <w:rStyle w:val="LS2Fet"/>
        </w:rPr>
        <w:t>Settings</w:t>
      </w:r>
      <w:r w:rsidR="007B48DD" w:rsidRPr="00211DAE">
        <w:t xml:space="preserve">, som er markert med </w:t>
      </w:r>
      <w:r w:rsidR="003014F5">
        <w:t xml:space="preserve">en </w:t>
      </w:r>
      <w:r w:rsidR="007B48DD" w:rsidRPr="00211DAE">
        <w:t>rød pil på bildet under:</w:t>
      </w:r>
    </w:p>
    <w:p w14:paraId="04824F4E" w14:textId="1BA9694A" w:rsidR="00004B1A" w:rsidRDefault="00004B1A" w:rsidP="00004B1A">
      <w:pPr>
        <w:pStyle w:val="komm1aff"/>
      </w:pPr>
      <w:r>
        <w:t xml:space="preserve">[[figur </w:t>
      </w:r>
      <w:r>
        <w:fldChar w:fldCharType="begin"/>
      </w:r>
      <w:r>
        <w:instrText xml:space="preserve"> seq fig </w:instrText>
      </w:r>
      <w:r>
        <w:fldChar w:fldCharType="separate"/>
      </w:r>
      <w:r>
        <w:rPr>
          <w:noProof/>
        </w:rPr>
        <w:t>29</w:t>
      </w:r>
      <w:r>
        <w:fldChar w:fldCharType="end"/>
      </w:r>
      <w:r>
        <w:t>]]</w:t>
      </w:r>
    </w:p>
    <w:p w14:paraId="31119C79" w14:textId="77777777" w:rsidR="00291DB3" w:rsidRDefault="007B48DD" w:rsidP="00083F79">
      <w:pPr>
        <w:pStyle w:val="fig1aff"/>
      </w:pPr>
      <w:r>
        <w:rPr>
          <w:noProof/>
          <w:lang w:eastAsia="nb-NO"/>
        </w:rPr>
        <w:lastRenderedPageBreak/>
        <w:drawing>
          <wp:inline distT="0" distB="0" distL="0" distR="0" wp14:anchorId="15E20DA4" wp14:editId="1C31FE1C">
            <wp:extent cx="5334000" cy="210328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kap_github/settings.png"/>
                    <pic:cNvPicPr>
                      <a:picLocks noChangeAspect="1" noChangeArrowheads="1"/>
                    </pic:cNvPicPr>
                  </pic:nvPicPr>
                  <pic:blipFill>
                    <a:blip r:embed="rId38"/>
                    <a:stretch>
                      <a:fillRect/>
                    </a:stretch>
                  </pic:blipFill>
                  <pic:spPr bwMode="auto">
                    <a:xfrm>
                      <a:off x="0" y="0"/>
                      <a:ext cx="5334000" cy="2103282"/>
                    </a:xfrm>
                    <a:prstGeom prst="rect">
                      <a:avLst/>
                    </a:prstGeom>
                    <a:noFill/>
                    <a:ln w="9525">
                      <a:noFill/>
                      <a:headEnd/>
                      <a:tailEnd/>
                    </a:ln>
                  </pic:spPr>
                </pic:pic>
              </a:graphicData>
            </a:graphic>
          </wp:inline>
        </w:drawing>
      </w:r>
    </w:p>
    <w:p w14:paraId="0BACAE05" w14:textId="526211C3" w:rsidR="00291DB3" w:rsidRPr="00211DAE" w:rsidRDefault="007B48DD" w:rsidP="00083F79">
      <w:pPr>
        <w:pStyle w:val="b1aff"/>
      </w:pPr>
      <w:r w:rsidRPr="00211DAE">
        <w:t xml:space="preserve">På siden som kommer </w:t>
      </w:r>
      <w:r w:rsidR="003014F5">
        <w:t xml:space="preserve">opp, </w:t>
      </w:r>
      <w:r w:rsidRPr="00211DAE">
        <w:t>scroller du deretter langt ned</w:t>
      </w:r>
      <w:r w:rsidR="007968F3">
        <w:t xml:space="preserve"> – </w:t>
      </w:r>
      <w:r w:rsidRPr="00211DAE">
        <w:t>til</w:t>
      </w:r>
      <w:r w:rsidR="00741CE8">
        <w:t xml:space="preserve"> </w:t>
      </w:r>
      <w:r w:rsidRPr="00284332">
        <w:rPr>
          <w:rStyle w:val="LS2Fet"/>
        </w:rPr>
        <w:t>GitHub Pages</w:t>
      </w:r>
      <w:r w:rsidRPr="00211DAE">
        <w:t>:</w:t>
      </w:r>
    </w:p>
    <w:p w14:paraId="7BD20F7F" w14:textId="1CFE45B1" w:rsidR="00004B1A" w:rsidRDefault="00004B1A" w:rsidP="00004B1A">
      <w:pPr>
        <w:pStyle w:val="komm1aff"/>
      </w:pPr>
      <w:r>
        <w:t xml:space="preserve">[[figur </w:t>
      </w:r>
      <w:r>
        <w:fldChar w:fldCharType="begin"/>
      </w:r>
      <w:r>
        <w:instrText xml:space="preserve"> seq fig </w:instrText>
      </w:r>
      <w:r>
        <w:fldChar w:fldCharType="separate"/>
      </w:r>
      <w:r>
        <w:rPr>
          <w:noProof/>
        </w:rPr>
        <w:t>30</w:t>
      </w:r>
      <w:r>
        <w:fldChar w:fldCharType="end"/>
      </w:r>
      <w:r>
        <w:t>]]</w:t>
      </w:r>
    </w:p>
    <w:p w14:paraId="7A9CA40B" w14:textId="77777777" w:rsidR="00291DB3" w:rsidRDefault="007B48DD" w:rsidP="00083F79">
      <w:pPr>
        <w:pStyle w:val="fig1aff"/>
      </w:pPr>
      <w:r>
        <w:rPr>
          <w:noProof/>
          <w:lang w:eastAsia="nb-NO"/>
        </w:rPr>
        <w:drawing>
          <wp:inline distT="0" distB="0" distL="0" distR="0" wp14:anchorId="44EE2E1F" wp14:editId="006C2CB7">
            <wp:extent cx="5334000" cy="2642074"/>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kap_github/pages.png"/>
                    <pic:cNvPicPr>
                      <a:picLocks noChangeAspect="1" noChangeArrowheads="1"/>
                    </pic:cNvPicPr>
                  </pic:nvPicPr>
                  <pic:blipFill>
                    <a:blip r:embed="rId39"/>
                    <a:stretch>
                      <a:fillRect/>
                    </a:stretch>
                  </pic:blipFill>
                  <pic:spPr bwMode="auto">
                    <a:xfrm>
                      <a:off x="0" y="0"/>
                      <a:ext cx="5334000" cy="2642074"/>
                    </a:xfrm>
                    <a:prstGeom prst="rect">
                      <a:avLst/>
                    </a:prstGeom>
                    <a:noFill/>
                    <a:ln w="9525">
                      <a:noFill/>
                      <a:headEnd/>
                      <a:tailEnd/>
                    </a:ln>
                  </pic:spPr>
                </pic:pic>
              </a:graphicData>
            </a:graphic>
          </wp:inline>
        </w:drawing>
      </w:r>
    </w:p>
    <w:p w14:paraId="664E3CF8" w14:textId="5908F11D" w:rsidR="00291DB3" w:rsidRPr="00211DAE" w:rsidRDefault="007B48DD" w:rsidP="00083F79">
      <w:pPr>
        <w:pStyle w:val="b1aff"/>
      </w:pPr>
      <w:r w:rsidRPr="00211DAE">
        <w:t>Her klikker du på valgboksen under</w:t>
      </w:r>
      <w:r w:rsidR="00741CE8">
        <w:t xml:space="preserve"> </w:t>
      </w:r>
      <w:r w:rsidRPr="00284332">
        <w:rPr>
          <w:rStyle w:val="LS2Fet"/>
        </w:rPr>
        <w:t>Source</w:t>
      </w:r>
      <w:r w:rsidR="00741CE8">
        <w:t xml:space="preserve"> </w:t>
      </w:r>
      <w:r w:rsidRPr="00211DAE">
        <w:t>og velger så</w:t>
      </w:r>
      <w:r w:rsidR="00741CE8">
        <w:t xml:space="preserve"> </w:t>
      </w:r>
      <w:r w:rsidR="00E14AA8" w:rsidRPr="00284332">
        <w:rPr>
          <w:rStyle w:val="LS2Fet"/>
        </w:rPr>
        <w:t xml:space="preserve">Master </w:t>
      </w:r>
      <w:r w:rsidRPr="00284332">
        <w:rPr>
          <w:rStyle w:val="LS2Fet"/>
        </w:rPr>
        <w:t>branch</w:t>
      </w:r>
      <w:r w:rsidR="00741CE8">
        <w:t>.</w:t>
      </w:r>
      <w:r w:rsidRPr="00211DAE">
        <w:t xml:space="preserve"> Siden vil da lastes på nytt. Scroll tilbake til samme sted. Der vil adressen til nettstedet</w:t>
      </w:r>
      <w:r w:rsidR="00972C03">
        <w:t xml:space="preserve"> stå</w:t>
      </w:r>
      <w:r w:rsidRPr="00211DAE">
        <w:t>. Forfatteren fikk denne adressen:</w:t>
      </w:r>
    </w:p>
    <w:p w14:paraId="7ABBB0B0" w14:textId="427E2594" w:rsidR="00004B1A" w:rsidRDefault="00004B1A" w:rsidP="00004B1A">
      <w:pPr>
        <w:pStyle w:val="komm1aff"/>
      </w:pPr>
      <w:r>
        <w:t xml:space="preserve">[[figur </w:t>
      </w:r>
      <w:r>
        <w:fldChar w:fldCharType="begin"/>
      </w:r>
      <w:r>
        <w:instrText xml:space="preserve"> seq fig </w:instrText>
      </w:r>
      <w:r>
        <w:fldChar w:fldCharType="separate"/>
      </w:r>
      <w:r>
        <w:rPr>
          <w:noProof/>
        </w:rPr>
        <w:t>31</w:t>
      </w:r>
      <w:r>
        <w:fldChar w:fldCharType="end"/>
      </w:r>
      <w:r>
        <w:t>]]</w:t>
      </w:r>
    </w:p>
    <w:p w14:paraId="6285E36A" w14:textId="77777777" w:rsidR="00291DB3" w:rsidRDefault="007B48DD" w:rsidP="00083F79">
      <w:pPr>
        <w:pStyle w:val="fig1aff"/>
      </w:pPr>
      <w:r>
        <w:rPr>
          <w:noProof/>
          <w:lang w:eastAsia="nb-NO"/>
        </w:rPr>
        <w:drawing>
          <wp:inline distT="0" distB="0" distL="0" distR="0" wp14:anchorId="50FC069A" wp14:editId="6F961C88">
            <wp:extent cx="5334000" cy="1039738"/>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kap_github/pages2.png"/>
                    <pic:cNvPicPr>
                      <a:picLocks noChangeAspect="1" noChangeArrowheads="1"/>
                    </pic:cNvPicPr>
                  </pic:nvPicPr>
                  <pic:blipFill>
                    <a:blip r:embed="rId40"/>
                    <a:stretch>
                      <a:fillRect/>
                    </a:stretch>
                  </pic:blipFill>
                  <pic:spPr bwMode="auto">
                    <a:xfrm>
                      <a:off x="0" y="0"/>
                      <a:ext cx="5334000" cy="1039738"/>
                    </a:xfrm>
                    <a:prstGeom prst="rect">
                      <a:avLst/>
                    </a:prstGeom>
                    <a:noFill/>
                    <a:ln w="9525">
                      <a:noFill/>
                      <a:headEnd/>
                      <a:tailEnd/>
                    </a:ln>
                  </pic:spPr>
                </pic:pic>
              </a:graphicData>
            </a:graphic>
          </wp:inline>
        </w:drawing>
      </w:r>
    </w:p>
    <w:p w14:paraId="457233DF" w14:textId="31323790" w:rsidR="00291DB3" w:rsidRPr="00211DAE" w:rsidRDefault="007B48DD" w:rsidP="00083F79">
      <w:pPr>
        <w:pStyle w:val="b1aff"/>
      </w:pPr>
      <w:r w:rsidRPr="00211DAE">
        <w:t>Dette betyr at nettstedet har fått adressen https://terjekol.github.io/snasenwebsite/, men om vi forsøker å gå til denne adressen, får vi feilmelding</w:t>
      </w:r>
      <w:r w:rsidR="00741CE8">
        <w:t xml:space="preserve"> </w:t>
      </w:r>
      <w:r w:rsidR="00741CE8" w:rsidRPr="008130AD">
        <w:t>«</w:t>
      </w:r>
      <w:r w:rsidRPr="00211DAE">
        <w:t>404 File not found</w:t>
      </w:r>
      <w:r w:rsidR="00B10D65">
        <w:t>»</w:t>
      </w:r>
      <w:r w:rsidRPr="00211DAE">
        <w:t>:</w:t>
      </w:r>
    </w:p>
    <w:p w14:paraId="0319B78A" w14:textId="19581A19" w:rsidR="00004B1A" w:rsidRDefault="00004B1A" w:rsidP="00004B1A">
      <w:pPr>
        <w:pStyle w:val="komm1aff"/>
      </w:pPr>
      <w:r>
        <w:t xml:space="preserve">[[figur </w:t>
      </w:r>
      <w:r>
        <w:fldChar w:fldCharType="begin"/>
      </w:r>
      <w:r>
        <w:instrText xml:space="preserve"> seq fig </w:instrText>
      </w:r>
      <w:r>
        <w:fldChar w:fldCharType="separate"/>
      </w:r>
      <w:r>
        <w:rPr>
          <w:noProof/>
        </w:rPr>
        <w:t>32</w:t>
      </w:r>
      <w:r>
        <w:fldChar w:fldCharType="end"/>
      </w:r>
      <w:r>
        <w:t>]]</w:t>
      </w:r>
    </w:p>
    <w:p w14:paraId="493CCE19" w14:textId="77777777" w:rsidR="00291DB3" w:rsidRDefault="007B48DD" w:rsidP="00083F79">
      <w:pPr>
        <w:pStyle w:val="fig1aff"/>
      </w:pPr>
      <w:r>
        <w:rPr>
          <w:noProof/>
          <w:lang w:eastAsia="nb-NO"/>
        </w:rPr>
        <w:lastRenderedPageBreak/>
        <w:drawing>
          <wp:inline distT="0" distB="0" distL="0" distR="0" wp14:anchorId="6CD189DC" wp14:editId="3DA2B1E3">
            <wp:extent cx="5334000" cy="1833266"/>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kap_github/file_not_found.png"/>
                    <pic:cNvPicPr>
                      <a:picLocks noChangeAspect="1" noChangeArrowheads="1"/>
                    </pic:cNvPicPr>
                  </pic:nvPicPr>
                  <pic:blipFill>
                    <a:blip r:embed="rId41"/>
                    <a:stretch>
                      <a:fillRect/>
                    </a:stretch>
                  </pic:blipFill>
                  <pic:spPr bwMode="auto">
                    <a:xfrm>
                      <a:off x="0" y="0"/>
                      <a:ext cx="5334000" cy="1833266"/>
                    </a:xfrm>
                    <a:prstGeom prst="rect">
                      <a:avLst/>
                    </a:prstGeom>
                    <a:noFill/>
                    <a:ln w="9525">
                      <a:noFill/>
                      <a:headEnd/>
                      <a:tailEnd/>
                    </a:ln>
                  </pic:spPr>
                </pic:pic>
              </a:graphicData>
            </a:graphic>
          </wp:inline>
        </w:drawing>
      </w:r>
    </w:p>
    <w:p w14:paraId="3CBB77FD" w14:textId="03AE3D43" w:rsidR="00291DB3" w:rsidRPr="00211DAE" w:rsidRDefault="007B48DD" w:rsidP="00083F79">
      <w:pPr>
        <w:pStyle w:val="b1aff"/>
      </w:pPr>
      <w:r w:rsidRPr="00211DAE">
        <w:t xml:space="preserve">Som forside vil Github Pages lete etter en fil som heter </w:t>
      </w:r>
      <w:r w:rsidRPr="002A2B3E">
        <w:rPr>
          <w:rStyle w:val="LS2CodeBodytext"/>
        </w:rPr>
        <w:t>index.html</w:t>
      </w:r>
      <w:r w:rsidRPr="00211DAE">
        <w:t>, men siden vi ikke har en slik fil, må vi legge til filnavnet i URL</w:t>
      </w:r>
      <w:r w:rsidR="003D1E2F">
        <w:t>-</w:t>
      </w:r>
      <w:r w:rsidRPr="00211DAE">
        <w:t>en: https://terjekol.github.io/snasenwebsite/snasenside.html</w:t>
      </w:r>
    </w:p>
    <w:p w14:paraId="178DADF9" w14:textId="3A76FBD3" w:rsidR="00004B1A" w:rsidRDefault="007B48DD" w:rsidP="00004B1A">
      <w:pPr>
        <w:pStyle w:val="komm1aff"/>
      </w:pPr>
      <w:r w:rsidRPr="003C5050">
        <w:rPr>
          <w:color w:val="auto"/>
          <w:rPrChange w:id="178" w:author="Terje Kolderup" w:date="2020-01-23T12:42:00Z">
            <w:rPr/>
          </w:rPrChange>
        </w:rPr>
        <w:t>Og da får vi opp siden vår i all sin prakt:</w:t>
      </w:r>
      <w:r w:rsidRPr="00211DAE">
        <w:t xml:space="preserve"> </w:t>
      </w:r>
      <w:r w:rsidR="00004B1A">
        <w:t xml:space="preserve">[[figur </w:t>
      </w:r>
      <w:r w:rsidR="00004B1A">
        <w:fldChar w:fldCharType="begin"/>
      </w:r>
      <w:r w:rsidR="00004B1A">
        <w:instrText xml:space="preserve"> seq fig </w:instrText>
      </w:r>
      <w:r w:rsidR="00004B1A">
        <w:fldChar w:fldCharType="separate"/>
      </w:r>
      <w:r w:rsidR="00004B1A">
        <w:rPr>
          <w:noProof/>
        </w:rPr>
        <w:t>33</w:t>
      </w:r>
      <w:r w:rsidR="00004B1A">
        <w:fldChar w:fldCharType="end"/>
      </w:r>
      <w:r w:rsidR="00004B1A">
        <w:t>]]</w:t>
      </w:r>
    </w:p>
    <w:p w14:paraId="7EF6F5C1" w14:textId="3157DB23" w:rsidR="00291DB3" w:rsidRPr="00211DAE" w:rsidRDefault="007B48DD" w:rsidP="00083F79">
      <w:pPr>
        <w:pStyle w:val="fig1aff"/>
      </w:pPr>
      <w:r>
        <w:rPr>
          <w:noProof/>
          <w:lang w:eastAsia="nb-NO"/>
        </w:rPr>
        <w:drawing>
          <wp:inline distT="0" distB="0" distL="0" distR="0" wp14:anchorId="258F19C6" wp14:editId="7DDC7F44">
            <wp:extent cx="5334000" cy="238233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kap_github/ferdig.png"/>
                    <pic:cNvPicPr>
                      <a:picLocks noChangeAspect="1" noChangeArrowheads="1"/>
                    </pic:cNvPicPr>
                  </pic:nvPicPr>
                  <pic:blipFill>
                    <a:blip r:embed="rId42"/>
                    <a:stretch>
                      <a:fillRect/>
                    </a:stretch>
                  </pic:blipFill>
                  <pic:spPr bwMode="auto">
                    <a:xfrm>
                      <a:off x="0" y="0"/>
                      <a:ext cx="5334000" cy="2382335"/>
                    </a:xfrm>
                    <a:prstGeom prst="rect">
                      <a:avLst/>
                    </a:prstGeom>
                    <a:noFill/>
                    <a:ln w="9525">
                      <a:noFill/>
                      <a:headEnd/>
                      <a:tailEnd/>
                    </a:ln>
                  </pic:spPr>
                </pic:pic>
              </a:graphicData>
            </a:graphic>
          </wp:inline>
        </w:drawing>
      </w:r>
    </w:p>
    <w:p w14:paraId="633EECF0" w14:textId="6350EAB1" w:rsidR="00B8295D" w:rsidRDefault="007B48DD" w:rsidP="00083F79">
      <w:pPr>
        <w:pStyle w:val="b1aff"/>
      </w:pPr>
      <w:r w:rsidRPr="00211DAE">
        <w:t xml:space="preserve">Merk </w:t>
      </w:r>
      <w:r w:rsidR="00972C03">
        <w:t xml:space="preserve">at </w:t>
      </w:r>
      <w:r w:rsidRPr="00211DAE">
        <w:t>hver side på en måte har to URL</w:t>
      </w:r>
      <w:r w:rsidR="00972C03">
        <w:t>-</w:t>
      </w:r>
      <w:r w:rsidRPr="00211DAE">
        <w:t>er:</w:t>
      </w:r>
    </w:p>
    <w:p w14:paraId="0014AEE6" w14:textId="0D74CE90" w:rsidR="00B8295D" w:rsidRDefault="00820476" w:rsidP="00820476">
      <w:pPr>
        <w:pStyle w:val="b1lff"/>
        <w:ind w:left="720" w:hanging="360"/>
      </w:pPr>
      <w:r>
        <w:t>1</w:t>
      </w:r>
      <w:r>
        <w:tab/>
      </w:r>
      <w:r w:rsidR="007B48DD" w:rsidRPr="00211DAE">
        <w:t>En til resultatet</w:t>
      </w:r>
      <w:r w:rsidR="00972C03">
        <w:t>,</w:t>
      </w:r>
      <w:r w:rsidR="007968F3">
        <w:t xml:space="preserve"> </w:t>
      </w:r>
      <w:r w:rsidR="00972C03">
        <w:t>f.</w:t>
      </w:r>
      <w:r w:rsidR="007B48DD" w:rsidRPr="00211DAE">
        <w:t>eks: https://terjekol.github.io/snasenwebsite/snasenside.html</w:t>
      </w:r>
    </w:p>
    <w:p w14:paraId="34865CC3" w14:textId="6CB8ED4F" w:rsidR="00291DB3" w:rsidRPr="00211DAE" w:rsidRDefault="00820476" w:rsidP="00820476">
      <w:pPr>
        <w:pStyle w:val="b1lf"/>
        <w:ind w:left="720" w:hanging="360"/>
      </w:pPr>
      <w:r w:rsidRPr="00211DAE">
        <w:t>2</w:t>
      </w:r>
      <w:r w:rsidRPr="00211DAE">
        <w:tab/>
      </w:r>
      <w:r w:rsidR="007B48DD" w:rsidRPr="00211DAE">
        <w:t>En til kildekoden</w:t>
      </w:r>
      <w:r w:rsidR="00972C03">
        <w:t>, f.</w:t>
      </w:r>
      <w:r w:rsidR="007B48DD" w:rsidRPr="00211DAE">
        <w:t>eks:</w:t>
      </w:r>
      <w:r w:rsidR="00B8295D">
        <w:t xml:space="preserve"> </w:t>
      </w:r>
      <w:r w:rsidR="007B48DD" w:rsidRPr="00211DAE">
        <w:t>https://github.com/terjekol/snasenwebsite/blob/master/snasenside.html</w:t>
      </w:r>
    </w:p>
    <w:p w14:paraId="21A168F4" w14:textId="66B1C6AF" w:rsidR="00291DB3" w:rsidRPr="00211DAE" w:rsidRDefault="00972C03" w:rsidP="00903237">
      <w:pPr>
        <w:pStyle w:val="b1aff"/>
      </w:pPr>
      <w:r>
        <w:t>Hvis du</w:t>
      </w:r>
      <w:r w:rsidR="007B48DD" w:rsidRPr="00211DAE">
        <w:t xml:space="preserve"> </w:t>
      </w:r>
      <w:r w:rsidR="007B48DD" w:rsidRPr="0050421A">
        <w:rPr>
          <w:rStyle w:val="LS2Kursiv"/>
        </w:rPr>
        <w:t>co</w:t>
      </w:r>
      <w:r w:rsidR="00140666" w:rsidRPr="0050421A">
        <w:rPr>
          <w:rStyle w:val="LS2Kursiv"/>
        </w:rPr>
        <w:t>m</w:t>
      </w:r>
      <w:r w:rsidR="007B48DD" w:rsidRPr="0050421A">
        <w:rPr>
          <w:rStyle w:val="LS2Kursiv"/>
        </w:rPr>
        <w:t>mite</w:t>
      </w:r>
      <w:r>
        <w:rPr>
          <w:rStyle w:val="LS2Kursiv"/>
        </w:rPr>
        <w:t>r</w:t>
      </w:r>
      <w:r w:rsidR="007B48DD" w:rsidRPr="00211DAE">
        <w:t xml:space="preserve"> og </w:t>
      </w:r>
      <w:r w:rsidR="007B48DD" w:rsidRPr="0050421A">
        <w:rPr>
          <w:rStyle w:val="LS2Kursiv"/>
        </w:rPr>
        <w:t>pushe</w:t>
      </w:r>
      <w:r>
        <w:rPr>
          <w:rStyle w:val="LS2Kursiv"/>
        </w:rPr>
        <w:t>r</w:t>
      </w:r>
      <w:r w:rsidR="007B48DD" w:rsidRPr="00211DAE">
        <w:t xml:space="preserve"> til GitHub hver gang du har skrevet ny kode og fått det til å fungere, vil du via GitHub kunne finne tilbake til alle tidligere versjoner. I tillegg får du en URL som gjør det lett å dele resultatet med andre.</w:t>
      </w:r>
    </w:p>
    <w:p w14:paraId="48441E06" w14:textId="624475C3" w:rsidR="00291DB3" w:rsidRPr="00211DAE" w:rsidRDefault="007B48DD" w:rsidP="00B179A8">
      <w:pPr>
        <w:pStyle w:val="b1af"/>
      </w:pPr>
      <w:r w:rsidRPr="00211DAE">
        <w:t xml:space="preserve">Dersom vi endrer noe i filen </w:t>
      </w:r>
      <w:r w:rsidRPr="00AD49C9">
        <w:rPr>
          <w:rStyle w:val="LS2CodeBodytext"/>
        </w:rPr>
        <w:t>snasenside.html</w:t>
      </w:r>
      <w:r w:rsidRPr="00211DAE">
        <w:t xml:space="preserve"> og så går til Github Desktop, vil den vise at det </w:t>
      </w:r>
      <w:r w:rsidR="00972C03">
        <w:t>har skjedd</w:t>
      </w:r>
      <w:r w:rsidR="00972C03" w:rsidRPr="00211DAE">
        <w:t xml:space="preserve"> </w:t>
      </w:r>
      <w:r w:rsidRPr="00211DAE">
        <w:t>en endring. Her er det teksten</w:t>
      </w:r>
      <w:r w:rsidR="00741CE8">
        <w:t xml:space="preserve"> </w:t>
      </w:r>
      <w:r w:rsidR="00741CE8" w:rsidRPr="008130AD">
        <w:t>«</w:t>
      </w:r>
      <w:r w:rsidRPr="00211DAE">
        <w:t>Velkommen til Terjes snasne side</w:t>
      </w:r>
      <w:r w:rsidR="00741CE8">
        <w:t xml:space="preserve">» </w:t>
      </w:r>
      <w:r w:rsidRPr="00211DAE">
        <w:t>som er endret til</w:t>
      </w:r>
      <w:r w:rsidR="00741CE8">
        <w:t xml:space="preserve"> </w:t>
      </w:r>
      <w:r w:rsidR="00741CE8" w:rsidRPr="008130AD">
        <w:t>«</w:t>
      </w:r>
      <w:r w:rsidRPr="00211DAE">
        <w:t>Velkommen til Terjes supersnasne side</w:t>
      </w:r>
      <w:r w:rsidR="00B10D65">
        <w:t>»</w:t>
      </w:r>
      <w:r w:rsidRPr="00211DAE">
        <w:t>, og da ser det slik ut:</w:t>
      </w:r>
    </w:p>
    <w:p w14:paraId="6F54BF66" w14:textId="19190FB4" w:rsidR="00004B1A" w:rsidRDefault="00004B1A" w:rsidP="00004B1A">
      <w:pPr>
        <w:pStyle w:val="komm1aff"/>
      </w:pPr>
      <w:r>
        <w:t xml:space="preserve">[[figur </w:t>
      </w:r>
      <w:r>
        <w:fldChar w:fldCharType="begin"/>
      </w:r>
      <w:r>
        <w:instrText xml:space="preserve"> seq fig </w:instrText>
      </w:r>
      <w:r>
        <w:fldChar w:fldCharType="separate"/>
      </w:r>
      <w:r>
        <w:rPr>
          <w:noProof/>
        </w:rPr>
        <w:t>34</w:t>
      </w:r>
      <w:r>
        <w:fldChar w:fldCharType="end"/>
      </w:r>
      <w:r>
        <w:t>]]</w:t>
      </w:r>
    </w:p>
    <w:p w14:paraId="7840ADA9" w14:textId="77777777" w:rsidR="00291DB3" w:rsidRDefault="007B48DD" w:rsidP="00083F79">
      <w:pPr>
        <w:pStyle w:val="fig1aff"/>
      </w:pPr>
      <w:r>
        <w:rPr>
          <w:noProof/>
          <w:lang w:eastAsia="nb-NO"/>
        </w:rPr>
        <w:lastRenderedPageBreak/>
        <w:drawing>
          <wp:inline distT="0" distB="0" distL="0" distR="0" wp14:anchorId="0F0B58B4" wp14:editId="4156B4C0">
            <wp:extent cx="5334000" cy="366712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kap_github/endre.png"/>
                    <pic:cNvPicPr>
                      <a:picLocks noChangeAspect="1" noChangeArrowheads="1"/>
                    </pic:cNvPicPr>
                  </pic:nvPicPr>
                  <pic:blipFill>
                    <a:blip r:embed="rId43"/>
                    <a:stretch>
                      <a:fillRect/>
                    </a:stretch>
                  </pic:blipFill>
                  <pic:spPr bwMode="auto">
                    <a:xfrm>
                      <a:off x="0" y="0"/>
                      <a:ext cx="5334000" cy="3667125"/>
                    </a:xfrm>
                    <a:prstGeom prst="rect">
                      <a:avLst/>
                    </a:prstGeom>
                    <a:noFill/>
                    <a:ln w="9525">
                      <a:noFill/>
                      <a:headEnd/>
                      <a:tailEnd/>
                    </a:ln>
                  </pic:spPr>
                </pic:pic>
              </a:graphicData>
            </a:graphic>
          </wp:inline>
        </w:drawing>
      </w:r>
    </w:p>
    <w:p w14:paraId="6453124C" w14:textId="4789DF46" w:rsidR="00291DB3" w:rsidRPr="00211DAE" w:rsidRDefault="00972C03" w:rsidP="00083F79">
      <w:pPr>
        <w:pStyle w:val="b1aff"/>
      </w:pPr>
      <w:r>
        <w:t xml:space="preserve">Når vi vil </w:t>
      </w:r>
      <w:r w:rsidR="007B48DD" w:rsidRPr="00211DAE">
        <w:t>sende endringen til GitHub-</w:t>
      </w:r>
      <w:r w:rsidR="00BB438A">
        <w:t>tjener</w:t>
      </w:r>
      <w:r w:rsidR="007B48DD" w:rsidRPr="00211DAE">
        <w:t>en, må vi først trykke på</w:t>
      </w:r>
      <w:r w:rsidR="00741CE8">
        <w:t xml:space="preserve"> </w:t>
      </w:r>
      <w:r w:rsidR="007B48DD" w:rsidRPr="00284332">
        <w:rPr>
          <w:rStyle w:val="LS2Fet"/>
        </w:rPr>
        <w:t>Commit</w:t>
      </w:r>
      <w:r w:rsidR="00741CE8">
        <w:t>.</w:t>
      </w:r>
      <w:r w:rsidR="007B48DD" w:rsidRPr="00211DAE">
        <w:t xml:space="preserve"> (Merk at om det er endringer i mer enn én fil, må </w:t>
      </w:r>
      <w:r w:rsidR="00BC0DC2">
        <w:t>vi</w:t>
      </w:r>
      <w:r w:rsidR="00BC0DC2" w:rsidRPr="00211DAE">
        <w:t xml:space="preserve"> </w:t>
      </w:r>
      <w:r w:rsidR="007B48DD" w:rsidRPr="00211DAE">
        <w:t>skrive en liten tekst i feltet</w:t>
      </w:r>
      <w:r w:rsidR="00741CE8">
        <w:t xml:space="preserve"> </w:t>
      </w:r>
      <w:r w:rsidR="007B48DD" w:rsidRPr="00284332">
        <w:rPr>
          <w:rStyle w:val="LS2Fet"/>
        </w:rPr>
        <w:t>Summary</w:t>
      </w:r>
      <w:r w:rsidR="00741CE8">
        <w:t xml:space="preserve"> </w:t>
      </w:r>
      <w:r w:rsidR="007B48DD" w:rsidRPr="00211DAE">
        <w:t>for å få lov til å com</w:t>
      </w:r>
      <w:r w:rsidR="001469B2">
        <w:t>m</w:t>
      </w:r>
      <w:r w:rsidR="007B48DD" w:rsidRPr="00211DAE">
        <w:t>ite.) Da vil teksten</w:t>
      </w:r>
      <w:r w:rsidR="00741CE8">
        <w:t xml:space="preserve"> </w:t>
      </w:r>
      <w:r w:rsidR="007B48DD" w:rsidRPr="00284332">
        <w:rPr>
          <w:rStyle w:val="LS2Fet"/>
        </w:rPr>
        <w:t>Fetch origin</w:t>
      </w:r>
      <w:r w:rsidR="00741CE8">
        <w:t xml:space="preserve"> </w:t>
      </w:r>
      <w:r w:rsidR="007B48DD" w:rsidRPr="00211DAE">
        <w:t>i bildet over endre seg til</w:t>
      </w:r>
      <w:r w:rsidR="00741CE8">
        <w:t xml:space="preserve"> </w:t>
      </w:r>
      <w:r w:rsidR="007B48DD" w:rsidRPr="00284332">
        <w:rPr>
          <w:rStyle w:val="LS2Fet"/>
        </w:rPr>
        <w:t>Push</w:t>
      </w:r>
      <w:r w:rsidR="00741CE8">
        <w:t xml:space="preserve"> </w:t>
      </w:r>
      <w:r w:rsidR="007968F3">
        <w:t xml:space="preserve">– </w:t>
      </w:r>
      <w:r w:rsidR="007B48DD" w:rsidRPr="00211DAE">
        <w:t>og vi må trykke på den knappen for at endringen lastes opp. Etter kort tid vil endringen være synlig på URL</w:t>
      </w:r>
      <w:r w:rsidR="00EC427D">
        <w:t>-</w:t>
      </w:r>
      <w:r w:rsidR="007B48DD" w:rsidRPr="00211DAE">
        <w:t>en https://terjekol.github.io/snasenwebsite/snasenside.html.</w:t>
      </w:r>
    </w:p>
    <w:p w14:paraId="1710B711" w14:textId="774BB58E" w:rsidR="007355AE" w:rsidRDefault="007355AE" w:rsidP="007355AE">
      <w:pPr>
        <w:pStyle w:val="kap1starts"/>
      </w:pPr>
      <w:bookmarkStart w:id="179" w:name="grunnferdigheter-i-javascript"/>
      <w:r>
        <w:lastRenderedPageBreak/>
        <w:t>[start kap]</w:t>
      </w:r>
    </w:p>
    <w:p w14:paraId="2F0943DF" w14:textId="117D82D4" w:rsidR="007355AE" w:rsidRDefault="007B48DD" w:rsidP="007355AE">
      <w:pPr>
        <w:pStyle w:val="kap1nums"/>
      </w:pPr>
      <w:bookmarkStart w:id="180" w:name="_Toc28544364"/>
      <w:bookmarkStart w:id="181" w:name="_Toc28544499"/>
      <w:bookmarkStart w:id="182" w:name="_Toc29047844"/>
      <w:r w:rsidRPr="00211DAE">
        <w:t>4</w:t>
      </w:r>
      <w:bookmarkEnd w:id="180"/>
      <w:bookmarkEnd w:id="181"/>
      <w:bookmarkEnd w:id="182"/>
    </w:p>
    <w:p w14:paraId="2045FC18" w14:textId="7FBFBF53" w:rsidR="00291DB3" w:rsidRPr="00211DAE" w:rsidRDefault="007B48DD" w:rsidP="007355AE">
      <w:pPr>
        <w:pStyle w:val="kap1titts"/>
      </w:pPr>
      <w:bookmarkStart w:id="183" w:name="_Toc29047845"/>
      <w:r w:rsidRPr="00211DAE">
        <w:t xml:space="preserve">Grunnferdigheter i </w:t>
      </w:r>
      <w:r w:rsidR="00A03F38">
        <w:t>JavaScript</w:t>
      </w:r>
      <w:bookmarkEnd w:id="179"/>
      <w:bookmarkEnd w:id="183"/>
    </w:p>
    <w:p w14:paraId="37E4DE7D" w14:textId="1948B338" w:rsidR="00291DB3" w:rsidRPr="00211DAE" w:rsidRDefault="007B48DD" w:rsidP="007355AE">
      <w:pPr>
        <w:pStyle w:val="b1af-f"/>
      </w:pPr>
      <w:r w:rsidRPr="00211DAE">
        <w:t xml:space="preserve">Nå skal vi gå gjennom en del grunnferdigheter i </w:t>
      </w:r>
      <w:r w:rsidR="00A03F38">
        <w:t>JavaScript</w:t>
      </w:r>
      <w:r w:rsidRPr="00211DAE">
        <w:t>-programmering</w:t>
      </w:r>
      <w:r w:rsidR="00EC427D">
        <w:t>. Disse g</w:t>
      </w:r>
      <w:r w:rsidRPr="00211DAE">
        <w:t>runnferdighete</w:t>
      </w:r>
      <w:r w:rsidR="00EC427D">
        <w:t>ne</w:t>
      </w:r>
      <w:r w:rsidRPr="00211DAE">
        <w:t xml:space="preserve"> er relevante for web, dvs. i kombinasjon med HTML og CSS.</w:t>
      </w:r>
    </w:p>
    <w:p w14:paraId="62383CF9" w14:textId="0ADAFD6A" w:rsidR="00291DB3" w:rsidRPr="00211DAE" w:rsidRDefault="007B48DD" w:rsidP="00B179A8">
      <w:pPr>
        <w:pStyle w:val="b1af"/>
      </w:pPr>
      <w:r w:rsidRPr="00211DAE">
        <w:t xml:space="preserve">Senere kommer en grundigere gjennomgang av de samme emnene, men i første </w:t>
      </w:r>
      <w:r w:rsidR="004A3951">
        <w:t>omgang</w:t>
      </w:r>
      <w:r w:rsidRPr="00211DAE">
        <w:t xml:space="preserve"> introduserer vi </w:t>
      </w:r>
      <w:r w:rsidR="00EC427D">
        <w:t>bare</w:t>
      </w:r>
      <w:r w:rsidR="00EC427D" w:rsidRPr="00211DAE">
        <w:t xml:space="preserve"> </w:t>
      </w:r>
      <w:r w:rsidRPr="00211DAE">
        <w:t>helt enkle eksempler på en del nye teknikker.</w:t>
      </w:r>
    </w:p>
    <w:p w14:paraId="2287F4F3" w14:textId="2761259E" w:rsidR="00291DB3" w:rsidRPr="00211DAE" w:rsidRDefault="007B48DD" w:rsidP="00B179A8">
      <w:pPr>
        <w:pStyle w:val="b1af"/>
      </w:pPr>
      <w:r w:rsidRPr="00211DAE">
        <w:t xml:space="preserve">Noen av ferdighetene er helt spesifikke </w:t>
      </w:r>
      <w:r w:rsidR="00EC427D">
        <w:t>for</w:t>
      </w:r>
      <w:r w:rsidR="00EC427D" w:rsidRPr="00211DAE">
        <w:t xml:space="preserve"> </w:t>
      </w:r>
      <w:r w:rsidR="00A03F38">
        <w:t>JavaScript</w:t>
      </w:r>
      <w:r w:rsidRPr="00211DAE">
        <w:t xml:space="preserve">-programmering mot en </w:t>
      </w:r>
      <w:r w:rsidR="00EC427D">
        <w:t>nett</w:t>
      </w:r>
      <w:r w:rsidR="004A6895">
        <w:t>side</w:t>
      </w:r>
      <w:r w:rsidRPr="00211DAE">
        <w:t>. Disse er merket me</w:t>
      </w:r>
      <w:r w:rsidR="00EC427D">
        <w:t>d</w:t>
      </w:r>
      <w:r w:rsidRPr="00211DAE">
        <w:t xml:space="preserve"> klappende hender:</w:t>
      </w:r>
      <w:r w:rsidR="00C628A3">
        <w:t> </w:t>
      </w:r>
      <w:r w:rsidRPr="004318F0">
        <w:rPr>
          <w:rFonts w:ascii="Segoe UI Emoji" w:hAnsi="Segoe UI Emoji" w:cs="Segoe UI Emoji"/>
        </w:rPr>
        <w:t>👏</w:t>
      </w:r>
      <w:r w:rsidR="003C5050">
        <w:rPr>
          <w:rFonts w:ascii="Segoe UI Emoji" w:hAnsi="Segoe UI Emoji" w:cs="Segoe UI Emoji"/>
        </w:rPr>
        <w:t>.</w:t>
      </w:r>
    </w:p>
    <w:p w14:paraId="54CCD59C" w14:textId="52AF1E2C" w:rsidR="00291DB3" w:rsidRPr="00211DAE" w:rsidRDefault="007B48DD" w:rsidP="00B179A8">
      <w:pPr>
        <w:pStyle w:val="b1af"/>
      </w:pPr>
      <w:r w:rsidRPr="00211DAE">
        <w:t>Andre ferdigheter går på grunnleggende programmeringsteknikker som du vil finne igjen i mange andre programmeringsspråk</w:t>
      </w:r>
      <w:r w:rsidR="007968F3">
        <w:t xml:space="preserve"> – </w:t>
      </w:r>
      <w:r w:rsidRPr="00211DAE">
        <w:t>også i helt andre sammenhenger enn web. Disse er merket</w:t>
      </w:r>
      <w:r w:rsidR="007968F3">
        <w:t xml:space="preserve"> </w:t>
      </w:r>
      <w:r w:rsidRPr="00211DAE">
        <w:t>med en flekset biceps:</w:t>
      </w:r>
      <w:r w:rsidR="00C628A3">
        <w:t> </w:t>
      </w:r>
      <w:r w:rsidRPr="004318F0">
        <w:rPr>
          <w:rFonts w:ascii="Segoe UI Emoji" w:hAnsi="Segoe UI Emoji" w:cs="Segoe UI Emoji"/>
        </w:rPr>
        <w:t>💪</w:t>
      </w:r>
      <w:r w:rsidR="003C5050">
        <w:rPr>
          <w:rFonts w:ascii="Segoe UI Emoji" w:hAnsi="Segoe UI Emoji" w:cs="Segoe UI Emoji"/>
        </w:rPr>
        <w:t>.</w:t>
      </w:r>
    </w:p>
    <w:p w14:paraId="512B9883" w14:textId="77777777" w:rsidR="00291DB3" w:rsidRPr="00211DAE" w:rsidRDefault="007B48DD" w:rsidP="00B179A8">
      <w:pPr>
        <w:pStyle w:val="b1af"/>
      </w:pPr>
      <w:r w:rsidRPr="00211DAE">
        <w:t>Noen grunnferdigheter dekker begge deler og er derfor merket med begge symbolene.</w:t>
      </w:r>
    </w:p>
    <w:p w14:paraId="1086C770" w14:textId="5833B261" w:rsidR="00291DB3" w:rsidRPr="00211DAE" w:rsidRDefault="007B48DD" w:rsidP="00B179A8">
      <w:pPr>
        <w:pStyle w:val="b1af"/>
      </w:pPr>
      <w:r w:rsidRPr="00211DAE">
        <w:t>I tillegg kommer det noen innsmett om case</w:t>
      </w:r>
      <w:r w:rsidR="00E246B2">
        <w:t>n</w:t>
      </w:r>
      <w:r w:rsidRPr="00211DAE">
        <w:t xml:space="preserve"> vår</w:t>
      </w:r>
      <w:r w:rsidR="00E246B2">
        <w:t>,</w:t>
      </w:r>
      <w:r w:rsidRPr="00211DAE">
        <w:t xml:space="preserve"> Vinlotterix, og disse er merket med et </w:t>
      </w:r>
      <w:r w:rsidR="004A630C">
        <w:t>vin</w:t>
      </w:r>
      <w:r w:rsidRPr="00211DAE">
        <w:t>glass:</w:t>
      </w:r>
      <w:r w:rsidR="00C628A3">
        <w:t> </w:t>
      </w:r>
      <w:r w:rsidRPr="004318F0">
        <w:rPr>
          <w:rFonts w:ascii="Segoe UI Emoji" w:hAnsi="Segoe UI Emoji" w:cs="Segoe UI Emoji"/>
        </w:rPr>
        <w:t>🍷</w:t>
      </w:r>
      <w:r w:rsidR="003C5050">
        <w:rPr>
          <w:rFonts w:ascii="Segoe UI Emoji" w:hAnsi="Segoe UI Emoji" w:cs="Segoe UI Emoji"/>
        </w:rPr>
        <w:t>.</w:t>
      </w:r>
    </w:p>
    <w:p w14:paraId="1D9DD21B" w14:textId="482C21B4" w:rsidR="00291DB3" w:rsidRPr="00211DAE" w:rsidRDefault="007B48DD" w:rsidP="00374B1F">
      <w:pPr>
        <w:pStyle w:val="m1tt"/>
      </w:pPr>
      <w:bookmarkStart w:id="184" w:name="ferdighet-1---alert"/>
      <w:bookmarkStart w:id="185" w:name="_Toc29047846"/>
      <w:r w:rsidRPr="004318F0">
        <w:rPr>
          <w:rFonts w:ascii="Segoe UI Emoji" w:hAnsi="Segoe UI Emoji" w:cs="Segoe UI Emoji"/>
        </w:rPr>
        <w:t>👏</w:t>
      </w:r>
      <w:r w:rsidRPr="00211DAE">
        <w:t xml:space="preserve"> Ferdighet 1</w:t>
      </w:r>
      <w:r w:rsidR="007968F3">
        <w:t xml:space="preserve"> – </w:t>
      </w:r>
      <w:r w:rsidRPr="00211DAE">
        <w:t>alert</w:t>
      </w:r>
      <w:bookmarkEnd w:id="184"/>
      <w:bookmarkEnd w:id="185"/>
    </w:p>
    <w:p w14:paraId="4A92150C" w14:textId="7A4EDE80" w:rsidR="00291DB3" w:rsidRPr="00211DAE" w:rsidRDefault="007B48DD" w:rsidP="00C628A3">
      <w:pPr>
        <w:pStyle w:val="b1af-f"/>
      </w:pPr>
      <w:r w:rsidRPr="00211DAE">
        <w:t xml:space="preserve">Aller først trenger vi en helt enkel kommando som gjør </w:t>
      </w:r>
      <w:r w:rsidRPr="0050421A">
        <w:rPr>
          <w:rStyle w:val="LS2Kursiv"/>
        </w:rPr>
        <w:t>noe</w:t>
      </w:r>
      <w:r w:rsidR="007968F3">
        <w:t xml:space="preserve"> – </w:t>
      </w:r>
      <w:r w:rsidRPr="00211DAE">
        <w:t xml:space="preserve">hva som helst egentlig. </w:t>
      </w:r>
      <w:r w:rsidR="004A630C">
        <w:t>D</w:t>
      </w:r>
      <w:r w:rsidRPr="00211DAE">
        <w:t xml:space="preserve">a er </w:t>
      </w:r>
      <w:r w:rsidRPr="00C83EEE">
        <w:rPr>
          <w:rStyle w:val="LS2CodeBodytext"/>
          <w:highlight w:val="yellow"/>
          <w:rPrChange w:id="186" w:author="Terje Kolderup" w:date="2020-01-29T15:21:00Z">
            <w:rPr>
              <w:rStyle w:val="LS2CodeBodytext"/>
            </w:rPr>
          </w:rPrChange>
        </w:rPr>
        <w:t>alert</w:t>
      </w:r>
      <w:r w:rsidRPr="00C83EEE">
        <w:rPr>
          <w:rStyle w:val="LS2CodeBodytext"/>
        </w:rPr>
        <w:t>()</w:t>
      </w:r>
      <w:r w:rsidRPr="00211DAE">
        <w:t xml:space="preserve"> et bra valg.</w:t>
      </w:r>
    </w:p>
    <w:p w14:paraId="613E52E3" w14:textId="3EBAD48E" w:rsidR="00291DB3" w:rsidRPr="00211DAE" w:rsidRDefault="007B48DD" w:rsidP="00B179A8">
      <w:pPr>
        <w:pStyle w:val="b1af"/>
      </w:pPr>
      <w:r w:rsidRPr="00211DAE">
        <w:t>Legg inn følgende i body-taggen:</w:t>
      </w:r>
    </w:p>
    <w:p w14:paraId="2EFEAD07" w14:textId="77777777" w:rsidR="00291DB3" w:rsidRPr="00017038" w:rsidRDefault="007B48DD" w:rsidP="00237EF5">
      <w:pPr>
        <w:pStyle w:val="eks1aff"/>
        <w:rPr>
          <w:rFonts w:ascii="Consolas" w:hAnsi="Consolas"/>
          <w:lang w:val="nb-NO"/>
        </w:rPr>
      </w:pPr>
      <w:r w:rsidRPr="00211DAE">
        <w:rPr>
          <w:rStyle w:val="LS2Tag"/>
          <w:lang w:val="nb-NO"/>
        </w:rPr>
        <w:t>&lt;script&gt;</w:t>
      </w:r>
      <w:r w:rsidRPr="00017038">
        <w:rPr>
          <w:rFonts w:ascii="Consolas" w:hAnsi="Consolas"/>
          <w:lang w:val="nb-NO"/>
        </w:rPr>
        <w:br/>
      </w:r>
      <w:r w:rsidRPr="00D148A9">
        <w:rPr>
          <w:rFonts w:ascii="Consolas" w:hAnsi="Consolas"/>
          <w:lang w:val="nb-NO"/>
          <w:rPrChange w:id="187" w:author="Terje Kolderup" w:date="2020-01-29T10:05:00Z">
            <w:rPr>
              <w:lang w:val="nb-NO"/>
            </w:rPr>
          </w:rPrChange>
        </w:rPr>
        <w:t xml:space="preserve">    alert('</w:t>
      </w:r>
      <w:r w:rsidRPr="00D148A9">
        <w:rPr>
          <w:rStyle w:val="LS2String"/>
          <w:lang w:val="nb-NO"/>
        </w:rPr>
        <w:t>Hei på deg!</w:t>
      </w:r>
      <w:r w:rsidRPr="00D148A9">
        <w:rPr>
          <w:rFonts w:ascii="Consolas" w:hAnsi="Consolas"/>
          <w:lang w:val="nb-NO"/>
          <w:rPrChange w:id="188" w:author="Terje Kolderup" w:date="2020-01-29T10:05:00Z">
            <w:rPr>
              <w:lang w:val="nb-NO"/>
            </w:rPr>
          </w:rPrChange>
        </w:rPr>
        <w:t>');</w:t>
      </w:r>
      <w:r w:rsidRPr="00017038">
        <w:rPr>
          <w:rFonts w:ascii="Consolas" w:hAnsi="Consolas"/>
          <w:lang w:val="nb-NO"/>
        </w:rPr>
        <w:br/>
      </w:r>
      <w:r w:rsidRPr="00211DAE">
        <w:rPr>
          <w:rStyle w:val="LS2Tag"/>
          <w:lang w:val="nb-NO"/>
        </w:rPr>
        <w:t>&lt;/script&gt;</w:t>
      </w:r>
    </w:p>
    <w:p w14:paraId="7B40A1DB" w14:textId="20790F66" w:rsidR="00291DB3" w:rsidRPr="00211DAE" w:rsidRDefault="007B48DD" w:rsidP="00237EF5">
      <w:pPr>
        <w:pStyle w:val="b1aff"/>
      </w:pPr>
      <w:r w:rsidRPr="00211DAE">
        <w:t xml:space="preserve">Når du så laster </w:t>
      </w:r>
      <w:r w:rsidR="004A630C">
        <w:t>HTML</w:t>
      </w:r>
      <w:r w:rsidRPr="00211DAE">
        <w:t>-filen din i nettleseren, vil du få en popup:</w:t>
      </w:r>
    </w:p>
    <w:p w14:paraId="1325A7C1" w14:textId="4623B3AE" w:rsidR="00004B1A" w:rsidRDefault="00004B1A" w:rsidP="00004B1A">
      <w:pPr>
        <w:pStyle w:val="komm1aff"/>
      </w:pPr>
      <w:r>
        <w:t xml:space="preserve">[[figur </w:t>
      </w:r>
      <w:r>
        <w:fldChar w:fldCharType="begin"/>
      </w:r>
      <w:r>
        <w:instrText xml:space="preserve"> seq fig </w:instrText>
      </w:r>
      <w:r>
        <w:fldChar w:fldCharType="separate"/>
      </w:r>
      <w:r>
        <w:rPr>
          <w:noProof/>
        </w:rPr>
        <w:t>35</w:t>
      </w:r>
      <w:r>
        <w:fldChar w:fldCharType="end"/>
      </w:r>
      <w:r>
        <w:t>]]</w:t>
      </w:r>
    </w:p>
    <w:p w14:paraId="798E5739" w14:textId="77777777" w:rsidR="00291DB3" w:rsidRDefault="007B48DD" w:rsidP="00083F79">
      <w:pPr>
        <w:pStyle w:val="fig1aff"/>
      </w:pPr>
      <w:r>
        <w:rPr>
          <w:noProof/>
          <w:lang w:eastAsia="nb-NO"/>
        </w:rPr>
        <w:drawing>
          <wp:inline distT="0" distB="0" distL="0" distR="0" wp14:anchorId="36610EE7" wp14:editId="44859600">
            <wp:extent cx="4398745" cy="129941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1%20-%20popup.png"/>
                    <pic:cNvPicPr>
                      <a:picLocks noChangeAspect="1" noChangeArrowheads="1"/>
                    </pic:cNvPicPr>
                  </pic:nvPicPr>
                  <pic:blipFill>
                    <a:blip r:embed="rId44"/>
                    <a:stretch>
                      <a:fillRect/>
                    </a:stretch>
                  </pic:blipFill>
                  <pic:spPr bwMode="auto">
                    <a:xfrm>
                      <a:off x="0" y="0"/>
                      <a:ext cx="4398745" cy="1299410"/>
                    </a:xfrm>
                    <a:prstGeom prst="rect">
                      <a:avLst/>
                    </a:prstGeom>
                    <a:noFill/>
                    <a:ln w="9525">
                      <a:noFill/>
                      <a:headEnd/>
                      <a:tailEnd/>
                    </a:ln>
                  </pic:spPr>
                </pic:pic>
              </a:graphicData>
            </a:graphic>
          </wp:inline>
        </w:drawing>
      </w:r>
    </w:p>
    <w:p w14:paraId="64B531E5" w14:textId="48BFA904" w:rsidR="00291DB3" w:rsidRPr="00211DAE" w:rsidRDefault="00A03F38" w:rsidP="00083F79">
      <w:pPr>
        <w:pStyle w:val="b1aff"/>
      </w:pPr>
      <w:r>
        <w:t>JavaScript</w:t>
      </w:r>
      <w:r w:rsidR="007B48DD" w:rsidRPr="00211DAE">
        <w:t xml:space="preserve">-koden inne i </w:t>
      </w:r>
      <w:r w:rsidR="007B48DD" w:rsidRPr="002A2B3E">
        <w:rPr>
          <w:rStyle w:val="LS2CodeBodytext"/>
        </w:rPr>
        <w:t>script</w:t>
      </w:r>
      <w:r w:rsidR="007B48DD" w:rsidRPr="00211DAE">
        <w:t xml:space="preserve">-taggen kjøres mens siden lastes. </w:t>
      </w:r>
      <w:r w:rsidR="003C5050">
        <w:t xml:space="preserve">Den kan i utgangspunktet være hvor som helst innenfor </w:t>
      </w:r>
      <w:r w:rsidR="003C5050" w:rsidRPr="000D02C3">
        <w:rPr>
          <w:rStyle w:val="LS2CodeBodytext"/>
        </w:rPr>
        <w:t>body</w:t>
      </w:r>
      <w:r w:rsidR="003C5050">
        <w:t xml:space="preserve"> eller </w:t>
      </w:r>
      <w:r w:rsidR="003C5050" w:rsidRPr="000D02C3">
        <w:rPr>
          <w:rStyle w:val="LS2CodeBodytext"/>
        </w:rPr>
        <w:t>head</w:t>
      </w:r>
      <w:r w:rsidR="003C5050">
        <w:t>, men s</w:t>
      </w:r>
      <w:r w:rsidR="003C5050" w:rsidRPr="00211DAE">
        <w:t xml:space="preserve">enere </w:t>
      </w:r>
      <w:r w:rsidR="007B48DD" w:rsidRPr="00211DAE">
        <w:t xml:space="preserve">skal vi se at </w:t>
      </w:r>
      <w:r w:rsidR="003C5050">
        <w:t xml:space="preserve">det kan være viktig at </w:t>
      </w:r>
      <w:r w:rsidR="003C5050" w:rsidRPr="000D02C3">
        <w:rPr>
          <w:rStyle w:val="LS2CodeBodytext"/>
        </w:rPr>
        <w:t>script</w:t>
      </w:r>
      <w:r w:rsidR="003C5050">
        <w:t xml:space="preserve">-taggen kommer etter HTML-elementene. </w:t>
      </w:r>
      <w:r w:rsidR="007B48DD" w:rsidRPr="00211DAE">
        <w:t>Det vanlige er</w:t>
      </w:r>
      <w:r w:rsidR="003C5050">
        <w:t xml:space="preserve"> derfor</w:t>
      </w:r>
      <w:r w:rsidR="007B48DD" w:rsidRPr="00211DAE">
        <w:t xml:space="preserve"> å ha det helt til slutt, for da </w:t>
      </w:r>
      <w:r w:rsidR="00C36144">
        <w:t>kommer det etter</w:t>
      </w:r>
      <w:r w:rsidR="007B48DD" w:rsidRPr="00211DAE">
        <w:t xml:space="preserve"> alle HTML-elementene lest inn. </w:t>
      </w:r>
    </w:p>
    <w:p w14:paraId="164818B4" w14:textId="189B9DF0" w:rsidR="00291DB3" w:rsidRPr="00211DAE" w:rsidRDefault="007B48DD" w:rsidP="00B179A8">
      <w:pPr>
        <w:pStyle w:val="b1af"/>
      </w:pPr>
      <w:r w:rsidRPr="00211DAE">
        <w:lastRenderedPageBreak/>
        <w:t xml:space="preserve">Det finnes kommandoer av mange typer. </w:t>
      </w:r>
      <w:r w:rsidRPr="00AD49C9">
        <w:rPr>
          <w:rStyle w:val="LS2CodeBodytext"/>
        </w:rPr>
        <w:t>alert</w:t>
      </w:r>
      <w:r w:rsidRPr="00211DAE">
        <w:t xml:space="preserve"> er en innebygget funksjon i </w:t>
      </w:r>
      <w:r w:rsidR="00A03F38">
        <w:t>JavaScript</w:t>
      </w:r>
      <w:r w:rsidRPr="00211DAE">
        <w:t>.</w:t>
      </w:r>
    </w:p>
    <w:p w14:paraId="66E86431" w14:textId="7BC3D97D" w:rsidR="00291DB3" w:rsidRPr="00211DAE" w:rsidRDefault="007B48DD" w:rsidP="00B179A8">
      <w:pPr>
        <w:pStyle w:val="b1af"/>
      </w:pPr>
      <w:r w:rsidRPr="00211DAE">
        <w:t xml:space="preserve">I linjen </w:t>
      </w:r>
      <w:r w:rsidRPr="00AD49C9">
        <w:rPr>
          <w:rStyle w:val="LS2CodeBodytext"/>
        </w:rPr>
        <w:t>alert('Hei på deg!');</w:t>
      </w:r>
      <w:r w:rsidRPr="00211DAE">
        <w:t xml:space="preserve"> ser vi at vi bruker navnet på den innebygde funksjonen. Så kommer en venstreparentes. Det vil det alltid gjøre når man skal bruke en funksjon</w:t>
      </w:r>
      <w:r w:rsidR="007968F3">
        <w:t xml:space="preserve"> – </w:t>
      </w:r>
      <w:r w:rsidRPr="00211DAE">
        <w:t>enten funksjonen er innebygget eller ikke.</w:t>
      </w:r>
    </w:p>
    <w:p w14:paraId="7C588B7B" w14:textId="0DAB8C7C" w:rsidR="00291DB3" w:rsidRPr="00211DAE" w:rsidRDefault="007B48DD" w:rsidP="00B179A8">
      <w:pPr>
        <w:pStyle w:val="b1af"/>
      </w:pPr>
      <w:r w:rsidRPr="00211DAE">
        <w:t xml:space="preserve">Noen funksjoner tar en eller flere såkalte parametre. Det er verdier som sendes inn til funksjonen. </w:t>
      </w:r>
      <w:r w:rsidRPr="00AD49C9">
        <w:rPr>
          <w:rStyle w:val="LS2CodeBodytext"/>
        </w:rPr>
        <w:t>alert</w:t>
      </w:r>
      <w:r w:rsidRPr="00211DAE">
        <w:t xml:space="preserve"> </w:t>
      </w:r>
      <w:r w:rsidR="009521E8">
        <w:t xml:space="preserve">gjør at en boks </w:t>
      </w:r>
      <w:r w:rsidRPr="00211DAE">
        <w:t xml:space="preserve">popper opp, og som parameter kan man sende med selve teksten man vil skal vises. I </w:t>
      </w:r>
      <w:r w:rsidR="00A03F38">
        <w:t>JavaScript</w:t>
      </w:r>
      <w:r w:rsidRPr="00211DAE">
        <w:t xml:space="preserve"> bruker vi enkeltfnutter for å angi en tekst. Et annet ord </w:t>
      </w:r>
      <w:r w:rsidR="00BB6A28">
        <w:t xml:space="preserve">for dette </w:t>
      </w:r>
      <w:r w:rsidRPr="00211DAE">
        <w:t xml:space="preserve">er apostrof, altså </w:t>
      </w:r>
      <w:r w:rsidRPr="00AD49C9">
        <w:rPr>
          <w:rStyle w:val="LS2CodeBodytext"/>
        </w:rPr>
        <w:t>'</w:t>
      </w:r>
      <w:r w:rsidRPr="00211DAE">
        <w:t>. Det er lov å bruke vanlig anførselstegn også, men du må alltid bruke samme tegn som start og slutt</w:t>
      </w:r>
      <w:r w:rsidR="00BB6A28">
        <w:t>. D</w:t>
      </w:r>
      <w:r w:rsidRPr="00211DAE">
        <w:t>u kan ikke starte med enkeltfnutt og avslutte med dobbeltfnutt.</w:t>
      </w:r>
    </w:p>
    <w:p w14:paraId="6BEBEC29" w14:textId="77777777" w:rsidR="00291DB3" w:rsidRPr="00211DAE" w:rsidRDefault="007B48DD" w:rsidP="00B179A8">
      <w:pPr>
        <w:pStyle w:val="b1af"/>
      </w:pPr>
      <w:r w:rsidRPr="00211DAE">
        <w:t xml:space="preserve">I dette eksemplet er parameteren altså teksten </w:t>
      </w:r>
      <w:r w:rsidRPr="00AD49C9">
        <w:rPr>
          <w:rStyle w:val="LS2CodeBodytext"/>
        </w:rPr>
        <w:t>'Hei på deg!'</w:t>
      </w:r>
      <w:r w:rsidRPr="00211DAE">
        <w:t xml:space="preserve">. Det går an å kalle </w:t>
      </w:r>
      <w:r w:rsidRPr="00AD49C9">
        <w:rPr>
          <w:rStyle w:val="LS2CodeBodytext"/>
        </w:rPr>
        <w:t>alert</w:t>
      </w:r>
      <w:r w:rsidRPr="00211DAE">
        <w:t xml:space="preserve"> og andre funksjoner uten parametre, men du må likevel ha med parentesene: </w:t>
      </w:r>
      <w:r w:rsidRPr="00AD49C9">
        <w:rPr>
          <w:rStyle w:val="LS2CodeBodytext"/>
        </w:rPr>
        <w:t>alert();</w:t>
      </w:r>
      <w:r w:rsidRPr="00211DAE">
        <w:t>.</w:t>
      </w:r>
    </w:p>
    <w:p w14:paraId="54CFD21C" w14:textId="707FF73F" w:rsidR="00291DB3" w:rsidRPr="00211DAE" w:rsidRDefault="007B48DD" w:rsidP="00B179A8">
      <w:pPr>
        <w:pStyle w:val="b1af"/>
      </w:pPr>
      <w:r w:rsidRPr="00211DAE">
        <w:t xml:space="preserve">Videre </w:t>
      </w:r>
      <w:r w:rsidR="004A3951">
        <w:t xml:space="preserve">anbefales det å </w:t>
      </w:r>
      <w:r w:rsidRPr="00211DAE">
        <w:t xml:space="preserve">avslutte alle kommandoer i </w:t>
      </w:r>
      <w:r w:rsidR="00A03F38">
        <w:t>JavaScript</w:t>
      </w:r>
      <w:r w:rsidRPr="00211DAE">
        <w:t xml:space="preserve"> med et semikolon.</w:t>
      </w:r>
    </w:p>
    <w:p w14:paraId="43BC67B2" w14:textId="788E1286" w:rsidR="00291DB3" w:rsidRPr="00211DAE" w:rsidRDefault="007B48DD" w:rsidP="00B179A8">
      <w:pPr>
        <w:pStyle w:val="b1af"/>
      </w:pPr>
      <w:r w:rsidRPr="00211DAE">
        <w:t xml:space="preserve">Om du ikke får opp en dialogboks, kan det hende du har skrevet noe feil. Hvis du bruker nettleseren Google Chrome, kan du trykke F12 (i Windows-versjonen) eller gå inn i menyen og velger </w:t>
      </w:r>
      <w:r w:rsidR="00483E77">
        <w:t>«</w:t>
      </w:r>
      <w:r w:rsidRPr="00211DAE">
        <w:t xml:space="preserve">Flere verktøy </w:t>
      </w:r>
      <w:r w:rsidR="00C60002">
        <w:sym w:font="Symbol" w:char="F0AE"/>
      </w:r>
      <w:r w:rsidRPr="00211DAE">
        <w:t xml:space="preserve"> Utviklerverktøy</w:t>
      </w:r>
      <w:r w:rsidR="00483E77">
        <w:t>»</w:t>
      </w:r>
      <w:r w:rsidRPr="00211DAE">
        <w:t>. I høyre del av nettleservinduet får du da opp dette:</w:t>
      </w:r>
    </w:p>
    <w:p w14:paraId="03BDC957" w14:textId="36FA4624" w:rsidR="00004B1A" w:rsidRDefault="00004B1A" w:rsidP="00004B1A">
      <w:pPr>
        <w:pStyle w:val="komm1aff"/>
      </w:pPr>
      <w:r>
        <w:t xml:space="preserve">[[figur </w:t>
      </w:r>
      <w:r>
        <w:fldChar w:fldCharType="begin"/>
      </w:r>
      <w:r>
        <w:instrText xml:space="preserve"> seq fig </w:instrText>
      </w:r>
      <w:r>
        <w:fldChar w:fldCharType="separate"/>
      </w:r>
      <w:r>
        <w:rPr>
          <w:noProof/>
        </w:rPr>
        <w:t>36</w:t>
      </w:r>
      <w:r>
        <w:fldChar w:fldCharType="end"/>
      </w:r>
      <w:r>
        <w:t>]]</w:t>
      </w:r>
    </w:p>
    <w:p w14:paraId="2DE2E43E" w14:textId="77777777" w:rsidR="00291DB3" w:rsidRDefault="007B48DD" w:rsidP="00083F79">
      <w:pPr>
        <w:pStyle w:val="fig1aff"/>
      </w:pPr>
      <w:r>
        <w:rPr>
          <w:noProof/>
          <w:lang w:eastAsia="nb-NO"/>
        </w:rPr>
        <w:drawing>
          <wp:inline distT="0" distB="0" distL="0" distR="0" wp14:anchorId="53D84EEC" wp14:editId="2C58942B">
            <wp:extent cx="5334000" cy="111124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2%20-%20console.png"/>
                    <pic:cNvPicPr>
                      <a:picLocks noChangeAspect="1" noChangeArrowheads="1"/>
                    </pic:cNvPicPr>
                  </pic:nvPicPr>
                  <pic:blipFill>
                    <a:blip r:embed="rId45"/>
                    <a:stretch>
                      <a:fillRect/>
                    </a:stretch>
                  </pic:blipFill>
                  <pic:spPr bwMode="auto">
                    <a:xfrm>
                      <a:off x="0" y="0"/>
                      <a:ext cx="5334000" cy="1111249"/>
                    </a:xfrm>
                    <a:prstGeom prst="rect">
                      <a:avLst/>
                    </a:prstGeom>
                    <a:noFill/>
                    <a:ln w="9525">
                      <a:noFill/>
                      <a:headEnd/>
                      <a:tailEnd/>
                    </a:ln>
                  </pic:spPr>
                </pic:pic>
              </a:graphicData>
            </a:graphic>
          </wp:inline>
        </w:drawing>
      </w:r>
    </w:p>
    <w:p w14:paraId="745AEA6C" w14:textId="7F163D4D" w:rsidR="00291DB3" w:rsidRPr="00211DAE" w:rsidRDefault="007B48DD" w:rsidP="00083F79">
      <w:pPr>
        <w:pStyle w:val="b1aff"/>
      </w:pPr>
      <w:r w:rsidRPr="00211DAE">
        <w:t>Pass på å velge</w:t>
      </w:r>
      <w:r w:rsidR="00741CE8">
        <w:t xml:space="preserve"> </w:t>
      </w:r>
      <w:r w:rsidR="00741CE8" w:rsidRPr="008130AD">
        <w:t>«</w:t>
      </w:r>
      <w:r w:rsidRPr="00211DAE">
        <w:t>Console</w:t>
      </w:r>
      <w:r w:rsidR="00741CE8">
        <w:t xml:space="preserve">» </w:t>
      </w:r>
      <w:r w:rsidRPr="00211DAE">
        <w:t>i toppraden om den ikke er valgt i utgangspunktet.</w:t>
      </w:r>
    </w:p>
    <w:p w14:paraId="5EE03183" w14:textId="31BB5463" w:rsidR="00291DB3" w:rsidRPr="00211DAE" w:rsidRDefault="007B48DD" w:rsidP="00B179A8">
      <w:pPr>
        <w:pStyle w:val="b1af"/>
      </w:pPr>
      <w:r w:rsidRPr="00211DAE">
        <w:t>Her står det at det er en feil på linje 10 i filen HTMLPage2.html. Du kan trykke på filnavnet og komme direkte dit feilen er:</w:t>
      </w:r>
    </w:p>
    <w:p w14:paraId="3DF40FD7" w14:textId="4E731938" w:rsidR="00004B1A" w:rsidRDefault="00004B1A" w:rsidP="00004B1A">
      <w:pPr>
        <w:pStyle w:val="komm1aff"/>
      </w:pPr>
      <w:r>
        <w:t xml:space="preserve">[[figur </w:t>
      </w:r>
      <w:r>
        <w:fldChar w:fldCharType="begin"/>
      </w:r>
      <w:r>
        <w:instrText xml:space="preserve"> seq fig </w:instrText>
      </w:r>
      <w:r>
        <w:fldChar w:fldCharType="separate"/>
      </w:r>
      <w:r>
        <w:rPr>
          <w:noProof/>
        </w:rPr>
        <w:t>37</w:t>
      </w:r>
      <w:r>
        <w:fldChar w:fldCharType="end"/>
      </w:r>
      <w:r>
        <w:t>]]</w:t>
      </w:r>
    </w:p>
    <w:p w14:paraId="59D8473B" w14:textId="77777777" w:rsidR="00291DB3" w:rsidRDefault="007B48DD" w:rsidP="00083F79">
      <w:pPr>
        <w:pStyle w:val="fig1aff"/>
      </w:pPr>
      <w:r>
        <w:rPr>
          <w:noProof/>
          <w:lang w:eastAsia="nb-NO"/>
        </w:rPr>
        <w:drawing>
          <wp:inline distT="0" distB="0" distL="0" distR="0" wp14:anchorId="5D3906B1" wp14:editId="6FC2A2AB">
            <wp:extent cx="2666197" cy="262769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3%20-%20console%20-%20error.png"/>
                    <pic:cNvPicPr>
                      <a:picLocks noChangeAspect="1" noChangeArrowheads="1"/>
                    </pic:cNvPicPr>
                  </pic:nvPicPr>
                  <pic:blipFill>
                    <a:blip r:embed="rId46"/>
                    <a:stretch>
                      <a:fillRect/>
                    </a:stretch>
                  </pic:blipFill>
                  <pic:spPr bwMode="auto">
                    <a:xfrm>
                      <a:off x="0" y="0"/>
                      <a:ext cx="2666197" cy="2627696"/>
                    </a:xfrm>
                    <a:prstGeom prst="rect">
                      <a:avLst/>
                    </a:prstGeom>
                    <a:noFill/>
                    <a:ln w="9525">
                      <a:noFill/>
                      <a:headEnd/>
                      <a:tailEnd/>
                    </a:ln>
                  </pic:spPr>
                </pic:pic>
              </a:graphicData>
            </a:graphic>
          </wp:inline>
        </w:drawing>
      </w:r>
    </w:p>
    <w:p w14:paraId="593177B3" w14:textId="5A6D2728" w:rsidR="00291DB3" w:rsidRPr="00211DAE" w:rsidRDefault="007B48DD" w:rsidP="00083F79">
      <w:pPr>
        <w:pStyle w:val="b1aff"/>
      </w:pPr>
      <w:r w:rsidRPr="00211DAE">
        <w:lastRenderedPageBreak/>
        <w:t xml:space="preserve">I dette tilfellet har jeg glemt den avsluttende høyreparentesen og semikolon. Ikke alle feil er like enkle å kjenne igjen. Ofte kan det være en feil tidligere i koden som ikke er ugyldig </w:t>
      </w:r>
      <w:r w:rsidR="00A03F38">
        <w:t>JavaScript</w:t>
      </w:r>
      <w:r w:rsidRPr="00211DAE">
        <w:t>, men som fører til at annen kode blir feil.</w:t>
      </w:r>
    </w:p>
    <w:p w14:paraId="59CA02FD" w14:textId="6FA6CAF2" w:rsidR="00291DB3" w:rsidRPr="00211DAE" w:rsidRDefault="007B48DD" w:rsidP="00374B1F">
      <w:pPr>
        <w:pStyle w:val="m1tt"/>
      </w:pPr>
      <w:bookmarkStart w:id="189" w:name="ferdighet-2---onclick"/>
      <w:bookmarkStart w:id="190" w:name="_Toc29047847"/>
      <w:r w:rsidRPr="004318F0">
        <w:rPr>
          <w:rFonts w:ascii="Segoe UI Emoji" w:hAnsi="Segoe UI Emoji" w:cs="Segoe UI Emoji"/>
        </w:rPr>
        <w:t>👏</w:t>
      </w:r>
      <w:r w:rsidRPr="00211DAE">
        <w:t xml:space="preserve"> Ferdighet 2</w:t>
      </w:r>
      <w:r w:rsidR="007968F3">
        <w:t xml:space="preserve"> – </w:t>
      </w:r>
      <w:r w:rsidRPr="00211DAE">
        <w:t>onclick</w:t>
      </w:r>
      <w:bookmarkEnd w:id="189"/>
      <w:bookmarkEnd w:id="190"/>
    </w:p>
    <w:p w14:paraId="35E19281" w14:textId="6F08BC93" w:rsidR="00291DB3" w:rsidRPr="00211DAE" w:rsidRDefault="007B48DD" w:rsidP="00C628A3">
      <w:pPr>
        <w:pStyle w:val="b1af-f"/>
      </w:pPr>
      <w:r w:rsidRPr="00211DAE">
        <w:t xml:space="preserve">Det er to hovedsteder vi kommer til å legge </w:t>
      </w:r>
      <w:r w:rsidR="00A03F38">
        <w:t>JavaScript</w:t>
      </w:r>
      <w:r w:rsidRPr="00211DAE">
        <w:t xml:space="preserve">-kode. Det ene er inne i </w:t>
      </w:r>
      <w:r w:rsidRPr="000D5199">
        <w:rPr>
          <w:rStyle w:val="LS2CodeBodytext"/>
        </w:rPr>
        <w:t>script</w:t>
      </w:r>
      <w:r w:rsidRPr="00211DAE">
        <w:t xml:space="preserve">-taggen, og det har vi alt sett på. Det andre er </w:t>
      </w:r>
      <w:r w:rsidRPr="000D5199">
        <w:rPr>
          <w:rStyle w:val="LS2CodeBodytext"/>
        </w:rPr>
        <w:t>onclick</w:t>
      </w:r>
      <w:r w:rsidRPr="00211DAE">
        <w:t xml:space="preserve"> og andre event-attributter inne i html-tagger. </w:t>
      </w:r>
      <w:r w:rsidRPr="00C83EEE">
        <w:rPr>
          <w:rStyle w:val="LS2CodeBodytext"/>
          <w:highlight w:val="yellow"/>
          <w:rPrChange w:id="191" w:author="Terje Kolderup" w:date="2020-01-29T15:20:00Z">
            <w:rPr>
              <w:rStyle w:val="LS2CodeBodytext"/>
            </w:rPr>
          </w:rPrChange>
        </w:rPr>
        <w:t>onclick</w:t>
      </w:r>
      <w:r w:rsidRPr="00211DAE">
        <w:t xml:space="preserve"> er den første av disse vi skal </w:t>
      </w:r>
      <w:r w:rsidR="00234DB7">
        <w:t>s</w:t>
      </w:r>
      <w:r w:rsidRPr="00211DAE">
        <w:t xml:space="preserve">e på, men det finnes mange flere. (På </w:t>
      </w:r>
      <w:r w:rsidRPr="00BA15F5">
        <w:t>www.w3schools.com/jsref/dom_obj_event.asp</w:t>
      </w:r>
      <w:r w:rsidRPr="00211DAE">
        <w:t xml:space="preserve"> får du full oversikt.)</w:t>
      </w:r>
    </w:p>
    <w:p w14:paraId="29BE3C9A" w14:textId="77777777" w:rsidR="00291DB3" w:rsidRPr="00211DAE" w:rsidRDefault="007B48DD" w:rsidP="0004184A">
      <w:pPr>
        <w:pStyle w:val="b1aff"/>
      </w:pPr>
      <w:r w:rsidRPr="00211DAE">
        <w:t>Her er et eksempel:</w:t>
      </w:r>
    </w:p>
    <w:p w14:paraId="02279C57" w14:textId="77777777"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onclick=</w:t>
      </w:r>
      <w:r w:rsidRPr="00211DAE">
        <w:rPr>
          <w:rStyle w:val="LS2String"/>
          <w:lang w:val="nb-NO"/>
        </w:rPr>
        <w:t>"alert('Takk :-)');"</w:t>
      </w:r>
      <w:r w:rsidRPr="00211DAE">
        <w:rPr>
          <w:rStyle w:val="LS2Tag"/>
          <w:lang w:val="nb-NO"/>
        </w:rPr>
        <w:t>&gt;</w:t>
      </w:r>
      <w:r w:rsidRPr="00017038">
        <w:rPr>
          <w:rFonts w:ascii="Consolas" w:hAnsi="Consolas"/>
          <w:lang w:val="nb-NO"/>
        </w:rPr>
        <w:t>Trykk på meg!</w:t>
      </w:r>
      <w:r w:rsidRPr="00211DAE">
        <w:rPr>
          <w:rStyle w:val="LS2Tag"/>
          <w:lang w:val="nb-NO"/>
        </w:rPr>
        <w:t>&lt;/h1&gt;</w:t>
      </w:r>
    </w:p>
    <w:p w14:paraId="44A57884" w14:textId="4C5D8983" w:rsidR="00291DB3" w:rsidRPr="00211DAE" w:rsidRDefault="007B48DD" w:rsidP="00237EF5">
      <w:pPr>
        <w:pStyle w:val="b1aff"/>
      </w:pPr>
      <w:r w:rsidRPr="00211DAE">
        <w:t>I dette eksemplet er det først når brukeren trykker på overskriften</w:t>
      </w:r>
      <w:r w:rsidR="00741CE8">
        <w:t xml:space="preserve"> </w:t>
      </w:r>
      <w:r w:rsidR="00741CE8" w:rsidRPr="008130AD">
        <w:t>«</w:t>
      </w:r>
      <w:r w:rsidRPr="00211DAE">
        <w:t>Trykk på meg!</w:t>
      </w:r>
      <w:r w:rsidR="00741CE8">
        <w:t xml:space="preserve">» </w:t>
      </w:r>
      <w:r w:rsidRPr="00211DAE">
        <w:t>at dialogboksen popper opp.</w:t>
      </w:r>
    </w:p>
    <w:p w14:paraId="1B0D41AA" w14:textId="3590E1E8" w:rsidR="00291DB3" w:rsidRPr="00211DAE" w:rsidRDefault="007B48DD" w:rsidP="00374B1F">
      <w:pPr>
        <w:pStyle w:val="m1tt"/>
      </w:pPr>
      <w:bookmarkStart w:id="192" w:name="ferdighet-3---egne-funksjoner"/>
      <w:bookmarkStart w:id="193" w:name="_Toc29047848"/>
      <w:r w:rsidRPr="004318F0">
        <w:rPr>
          <w:rFonts w:ascii="Segoe UI Emoji" w:hAnsi="Segoe UI Emoji" w:cs="Segoe UI Emoji"/>
        </w:rPr>
        <w:t>💪</w:t>
      </w:r>
      <w:r w:rsidRPr="00211DAE">
        <w:t xml:space="preserve"> Ferdighet 3</w:t>
      </w:r>
      <w:r w:rsidR="007968F3">
        <w:t xml:space="preserve"> – </w:t>
      </w:r>
      <w:r w:rsidR="00483E77">
        <w:t>E</w:t>
      </w:r>
      <w:r w:rsidRPr="00211DAE">
        <w:t>gne funksjoner</w:t>
      </w:r>
      <w:bookmarkEnd w:id="192"/>
      <w:bookmarkEnd w:id="193"/>
    </w:p>
    <w:p w14:paraId="669CDBD7" w14:textId="77777777" w:rsidR="00291DB3" w:rsidRPr="00211DAE" w:rsidRDefault="007B48DD" w:rsidP="00C628A3">
      <w:pPr>
        <w:pStyle w:val="b1af-f"/>
      </w:pPr>
      <w:r w:rsidRPr="00211DAE">
        <w:t>La oss si at du vil ha flere dialogbokser etter hverandre, f</w:t>
      </w:r>
      <w:r w:rsidR="00405E00">
        <w:t>or eksempel:</w:t>
      </w:r>
    </w:p>
    <w:p w14:paraId="2AAAB314" w14:textId="77777777" w:rsidR="00291DB3" w:rsidRPr="007F0099" w:rsidRDefault="007B48DD" w:rsidP="00237EF5">
      <w:pPr>
        <w:pStyle w:val="eks1aff"/>
        <w:rPr>
          <w:rFonts w:ascii="Consolas" w:hAnsi="Consolas"/>
          <w:lang w:val="nb-NO"/>
          <w:rPrChange w:id="194" w:author="Terje Kolderup" w:date="2020-01-29T10:05:00Z">
            <w:rPr>
              <w:lang w:val="nb-NO"/>
            </w:rPr>
          </w:rPrChange>
        </w:rPr>
      </w:pPr>
      <w:r w:rsidRPr="007F0099">
        <w:rPr>
          <w:rFonts w:ascii="Consolas" w:hAnsi="Consolas"/>
          <w:lang w:val="nb-NO"/>
          <w:rPrChange w:id="195" w:author="Terje Kolderup" w:date="2020-01-29T10:05:00Z">
            <w:rPr>
              <w:lang w:val="nb-NO"/>
            </w:rPr>
          </w:rPrChange>
        </w:rPr>
        <w:t>alert('</w:t>
      </w:r>
      <w:r w:rsidRPr="007F0099">
        <w:rPr>
          <w:rStyle w:val="LS2String"/>
          <w:lang w:val="nb-NO"/>
        </w:rPr>
        <w:t>Hei</w:t>
      </w:r>
      <w:r w:rsidRPr="007F0099">
        <w:rPr>
          <w:rFonts w:ascii="Consolas" w:hAnsi="Consolas"/>
          <w:lang w:val="nb-NO"/>
          <w:rPrChange w:id="196" w:author="Terje Kolderup" w:date="2020-01-29T10:05:00Z">
            <w:rPr>
              <w:lang w:val="nb-NO"/>
            </w:rPr>
          </w:rPrChange>
        </w:rPr>
        <w:t>');</w:t>
      </w:r>
      <w:r w:rsidRPr="007F0099">
        <w:rPr>
          <w:rFonts w:ascii="Consolas" w:hAnsi="Consolas"/>
          <w:lang w:val="nb-NO"/>
          <w:rPrChange w:id="197" w:author="Terje Kolderup" w:date="2020-01-29T10:05:00Z">
            <w:rPr>
              <w:lang w:val="nb-NO"/>
            </w:rPr>
          </w:rPrChange>
        </w:rPr>
        <w:br/>
        <w:t>alert('</w:t>
      </w:r>
      <w:r w:rsidRPr="007F0099">
        <w:rPr>
          <w:rStyle w:val="LS2String"/>
          <w:lang w:val="nb-NO"/>
        </w:rPr>
        <w:t>på</w:t>
      </w:r>
      <w:r w:rsidRPr="007F0099">
        <w:rPr>
          <w:rFonts w:ascii="Consolas" w:hAnsi="Consolas"/>
          <w:lang w:val="nb-NO"/>
          <w:rPrChange w:id="198" w:author="Terje Kolderup" w:date="2020-01-29T10:05:00Z">
            <w:rPr>
              <w:lang w:val="nb-NO"/>
            </w:rPr>
          </w:rPrChange>
        </w:rPr>
        <w:t>');</w:t>
      </w:r>
      <w:r w:rsidRPr="007F0099">
        <w:rPr>
          <w:rFonts w:ascii="Consolas" w:hAnsi="Consolas"/>
          <w:lang w:val="nb-NO"/>
          <w:rPrChange w:id="199" w:author="Terje Kolderup" w:date="2020-01-29T10:05:00Z">
            <w:rPr>
              <w:lang w:val="nb-NO"/>
            </w:rPr>
          </w:rPrChange>
        </w:rPr>
        <w:br/>
        <w:t>alert('</w:t>
      </w:r>
      <w:r w:rsidRPr="007F0099">
        <w:rPr>
          <w:rStyle w:val="LS2String"/>
          <w:lang w:val="nb-NO"/>
        </w:rPr>
        <w:t>deg!</w:t>
      </w:r>
      <w:r w:rsidRPr="007F0099">
        <w:rPr>
          <w:rFonts w:ascii="Consolas" w:hAnsi="Consolas"/>
          <w:lang w:val="nb-NO"/>
          <w:rPrChange w:id="200" w:author="Terje Kolderup" w:date="2020-01-29T10:05:00Z">
            <w:rPr>
              <w:lang w:val="nb-NO"/>
            </w:rPr>
          </w:rPrChange>
        </w:rPr>
        <w:t>');</w:t>
      </w:r>
    </w:p>
    <w:p w14:paraId="71A4D649" w14:textId="05A841BA" w:rsidR="00291DB3" w:rsidRPr="00211DAE" w:rsidRDefault="007B48DD" w:rsidP="00237EF5">
      <w:pPr>
        <w:pStyle w:val="b1aff"/>
      </w:pPr>
      <w:r w:rsidRPr="00211DAE">
        <w:t xml:space="preserve">Dette kan du ha inne i en </w:t>
      </w:r>
      <w:r w:rsidRPr="002A2B3E">
        <w:rPr>
          <w:rStyle w:val="LS2CodeBodytext"/>
        </w:rPr>
        <w:t>script</w:t>
      </w:r>
      <w:r w:rsidRPr="00211DAE">
        <w:t>-tag</w:t>
      </w:r>
      <w:r w:rsidR="00C84EDC">
        <w:t>g</w:t>
      </w:r>
      <w:r w:rsidRPr="00211DAE">
        <w:t xml:space="preserve">, eller du kan ha det inne i en </w:t>
      </w:r>
      <w:r w:rsidRPr="002A2B3E">
        <w:rPr>
          <w:rStyle w:val="LS2CodeBodytext"/>
        </w:rPr>
        <w:t>onclick</w:t>
      </w:r>
      <w:r w:rsidRPr="00211DAE">
        <w:t xml:space="preserve">. Faktisk kan du ha flere linjer med kommandoer inne i en </w:t>
      </w:r>
      <w:r w:rsidRPr="002A2B3E">
        <w:rPr>
          <w:rStyle w:val="LS2CodeBodytext"/>
        </w:rPr>
        <w:t>onclick</w:t>
      </w:r>
      <w:r w:rsidRPr="00211DAE">
        <w:t>, men det blir vanskelig å lese. Flyten i HTML-koden forsvinner.</w:t>
      </w:r>
    </w:p>
    <w:p w14:paraId="5BBDAE6C" w14:textId="6DA1A91C" w:rsidR="00291DB3" w:rsidRPr="00211DAE" w:rsidRDefault="007B48DD" w:rsidP="00B179A8">
      <w:pPr>
        <w:pStyle w:val="b1af"/>
      </w:pPr>
      <w:r w:rsidRPr="00211DAE">
        <w:t xml:space="preserve">Da er det bedre å lage din egen </w:t>
      </w:r>
      <w:r w:rsidRPr="00C83EEE">
        <w:rPr>
          <w:highlight w:val="yellow"/>
          <w:rPrChange w:id="201" w:author="Terje Kolderup" w:date="2020-01-29T15:20:00Z">
            <w:rPr/>
          </w:rPrChange>
        </w:rPr>
        <w:t>funksjon</w:t>
      </w:r>
      <w:r w:rsidRPr="00211DAE">
        <w:t>, d</w:t>
      </w:r>
      <w:r w:rsidR="002133E0">
        <w:t xml:space="preserve">et vil si </w:t>
      </w:r>
      <w:r w:rsidR="00234DB7">
        <w:t xml:space="preserve">at du </w:t>
      </w:r>
      <w:r w:rsidRPr="00211DAE">
        <w:t>på en måte lage</w:t>
      </w:r>
      <w:r w:rsidR="00234DB7">
        <w:t>r</w:t>
      </w:r>
      <w:r w:rsidRPr="00211DAE">
        <w:t xml:space="preserve"> </w:t>
      </w:r>
      <w:r w:rsidR="003D4521">
        <w:t>d</w:t>
      </w:r>
      <w:r w:rsidRPr="00211DAE">
        <w:t xml:space="preserve">in egen kommando. Du kan </w:t>
      </w:r>
      <w:bookmarkStart w:id="202" w:name="_Hlk28644149"/>
      <w:r w:rsidRPr="00211DAE">
        <w:t>deklarere en funksjon</w:t>
      </w:r>
      <w:bookmarkEnd w:id="202"/>
      <w:r w:rsidRPr="00211DAE">
        <w:t xml:space="preserve"> på denne måten</w:t>
      </w:r>
      <w:r w:rsidR="00234DB7">
        <w:t>,</w:t>
      </w:r>
      <w:r w:rsidR="007968F3">
        <w:t xml:space="preserve"> </w:t>
      </w:r>
      <w:r w:rsidRPr="00211DAE">
        <w:t xml:space="preserve">inne i en </w:t>
      </w:r>
      <w:r w:rsidRPr="00AD49C9">
        <w:rPr>
          <w:rStyle w:val="LS2CodeBodytext"/>
        </w:rPr>
        <w:t>script</w:t>
      </w:r>
      <w:r w:rsidRPr="00211DAE">
        <w:t>-tag:</w:t>
      </w:r>
    </w:p>
    <w:p w14:paraId="16D94179" w14:textId="77777777" w:rsidR="00291DB3" w:rsidRPr="007F0099" w:rsidRDefault="007B48DD" w:rsidP="00237EF5">
      <w:pPr>
        <w:pStyle w:val="eks1aff"/>
        <w:rPr>
          <w:rFonts w:ascii="Consolas" w:hAnsi="Consolas"/>
          <w:lang w:val="nb-NO"/>
          <w:rPrChange w:id="203" w:author="Terje Kolderup" w:date="2020-01-29T10:06:00Z">
            <w:rPr>
              <w:lang w:val="nb-NO"/>
            </w:rPr>
          </w:rPrChange>
        </w:rPr>
      </w:pPr>
      <w:r w:rsidRPr="00C83EEE">
        <w:rPr>
          <w:rStyle w:val="LS2Tag"/>
          <w:bCs w:val="0"/>
          <w:lang w:val="nb-NO"/>
          <w:rPrChange w:id="204" w:author="Terje Kolderup" w:date="2020-01-29T15:20:00Z">
            <w:rPr>
              <w:rStyle w:val="LS2Keyword"/>
              <w:lang w:val="nb-NO"/>
            </w:rPr>
          </w:rPrChange>
        </w:rPr>
        <w:t>function</w:t>
      </w:r>
      <w:r w:rsidRPr="007F0099">
        <w:rPr>
          <w:rFonts w:ascii="Consolas" w:hAnsi="Consolas"/>
          <w:lang w:val="nb-NO"/>
          <w:rPrChange w:id="205" w:author="Terje Kolderup" w:date="2020-01-29T10:06:00Z">
            <w:rPr>
              <w:lang w:val="nb-NO"/>
            </w:rPr>
          </w:rPrChange>
        </w:rPr>
        <w:t xml:space="preserve"> </w:t>
      </w:r>
      <w:r w:rsidRPr="007F0099">
        <w:rPr>
          <w:rStyle w:val="LS2Object"/>
          <w:lang w:val="nb-NO"/>
          <w:rPrChange w:id="206" w:author="Terje Kolderup" w:date="2020-01-29T10:06:00Z">
            <w:rPr>
              <w:lang w:val="nb-NO"/>
            </w:rPr>
          </w:rPrChange>
        </w:rPr>
        <w:t>heiPåDeg</w:t>
      </w:r>
      <w:r w:rsidRPr="007F0099">
        <w:rPr>
          <w:rFonts w:ascii="Consolas" w:hAnsi="Consolas"/>
          <w:lang w:val="nb-NO"/>
          <w:rPrChange w:id="207" w:author="Terje Kolderup" w:date="2020-01-29T10:06:00Z">
            <w:rPr>
              <w:lang w:val="nb-NO"/>
            </w:rPr>
          </w:rPrChange>
        </w:rPr>
        <w:t>() {</w:t>
      </w:r>
      <w:r w:rsidRPr="007F0099">
        <w:rPr>
          <w:rFonts w:ascii="Consolas" w:hAnsi="Consolas"/>
          <w:lang w:val="nb-NO"/>
          <w:rPrChange w:id="208" w:author="Terje Kolderup" w:date="2020-01-29T10:06:00Z">
            <w:rPr>
              <w:lang w:val="nb-NO"/>
            </w:rPr>
          </w:rPrChange>
        </w:rPr>
        <w:br/>
        <w:t xml:space="preserve">    alert('</w:t>
      </w:r>
      <w:r w:rsidRPr="007F0099">
        <w:rPr>
          <w:rStyle w:val="LS2String"/>
          <w:lang w:val="nb-NO"/>
        </w:rPr>
        <w:t>Hei</w:t>
      </w:r>
      <w:r w:rsidRPr="007F0099">
        <w:rPr>
          <w:rFonts w:ascii="Consolas" w:hAnsi="Consolas"/>
          <w:lang w:val="nb-NO"/>
          <w:rPrChange w:id="209" w:author="Terje Kolderup" w:date="2020-01-29T10:06:00Z">
            <w:rPr>
              <w:lang w:val="nb-NO"/>
            </w:rPr>
          </w:rPrChange>
        </w:rPr>
        <w:t>');</w:t>
      </w:r>
      <w:r w:rsidRPr="007F0099">
        <w:rPr>
          <w:rFonts w:ascii="Consolas" w:hAnsi="Consolas"/>
          <w:lang w:val="nb-NO"/>
          <w:rPrChange w:id="210" w:author="Terje Kolderup" w:date="2020-01-29T10:06:00Z">
            <w:rPr>
              <w:lang w:val="nb-NO"/>
            </w:rPr>
          </w:rPrChange>
        </w:rPr>
        <w:br/>
        <w:t xml:space="preserve">    alert('</w:t>
      </w:r>
      <w:r w:rsidRPr="007F0099">
        <w:rPr>
          <w:rStyle w:val="LS2String"/>
          <w:lang w:val="nb-NO"/>
        </w:rPr>
        <w:t>på</w:t>
      </w:r>
      <w:r w:rsidRPr="007F0099">
        <w:rPr>
          <w:rFonts w:ascii="Consolas" w:hAnsi="Consolas"/>
          <w:lang w:val="nb-NO"/>
          <w:rPrChange w:id="211" w:author="Terje Kolderup" w:date="2020-01-29T10:06:00Z">
            <w:rPr>
              <w:lang w:val="nb-NO"/>
            </w:rPr>
          </w:rPrChange>
        </w:rPr>
        <w:t>');</w:t>
      </w:r>
      <w:r w:rsidRPr="007F0099">
        <w:rPr>
          <w:rFonts w:ascii="Consolas" w:hAnsi="Consolas"/>
          <w:lang w:val="nb-NO"/>
          <w:rPrChange w:id="212" w:author="Terje Kolderup" w:date="2020-01-29T10:06:00Z">
            <w:rPr>
              <w:lang w:val="nb-NO"/>
            </w:rPr>
          </w:rPrChange>
        </w:rPr>
        <w:br/>
        <w:t xml:space="preserve">    alert('</w:t>
      </w:r>
      <w:r w:rsidRPr="007F0099">
        <w:rPr>
          <w:rStyle w:val="LS2String"/>
          <w:lang w:val="nb-NO"/>
        </w:rPr>
        <w:t>deg!</w:t>
      </w:r>
      <w:r w:rsidRPr="007F0099">
        <w:rPr>
          <w:rFonts w:ascii="Consolas" w:hAnsi="Consolas"/>
          <w:lang w:val="nb-NO"/>
          <w:rPrChange w:id="213" w:author="Terje Kolderup" w:date="2020-01-29T10:06:00Z">
            <w:rPr>
              <w:lang w:val="nb-NO"/>
            </w:rPr>
          </w:rPrChange>
        </w:rPr>
        <w:t>');</w:t>
      </w:r>
      <w:r w:rsidRPr="007F0099">
        <w:rPr>
          <w:rFonts w:ascii="Consolas" w:hAnsi="Consolas"/>
          <w:lang w:val="nb-NO"/>
          <w:rPrChange w:id="214" w:author="Terje Kolderup" w:date="2020-01-29T10:06:00Z">
            <w:rPr>
              <w:lang w:val="nb-NO"/>
            </w:rPr>
          </w:rPrChange>
        </w:rPr>
        <w:br/>
        <w:t>}</w:t>
      </w:r>
    </w:p>
    <w:p w14:paraId="27B18970" w14:textId="6DE178F3" w:rsidR="00291DB3" w:rsidRPr="00211DAE" w:rsidRDefault="007B48DD" w:rsidP="00237EF5">
      <w:pPr>
        <w:pStyle w:val="b1aff"/>
      </w:pPr>
      <w:r w:rsidRPr="00211DAE">
        <w:t xml:space="preserve">Nå kan du ha </w:t>
      </w:r>
      <w:r w:rsidRPr="002A2B3E">
        <w:rPr>
          <w:rStyle w:val="LS2CodeBodytext"/>
        </w:rPr>
        <w:t>onclick="heiPåDeg()"</w:t>
      </w:r>
      <w:r w:rsidR="00234DB7">
        <w:t xml:space="preserve">, </w:t>
      </w:r>
      <w:r w:rsidRPr="00211DAE">
        <w:t>og alt er bare velstand.</w:t>
      </w:r>
    </w:p>
    <w:p w14:paraId="60F2564B" w14:textId="0A4AE434" w:rsidR="00291DB3" w:rsidRDefault="007B48DD" w:rsidP="00B179A8">
      <w:pPr>
        <w:pStyle w:val="b1af"/>
      </w:pPr>
      <w:r w:rsidRPr="00211DAE">
        <w:t>Når du deklarer en funksjon, må</w:t>
      </w:r>
      <w:r w:rsidR="002133E0">
        <w:t xml:space="preserve"> du</w:t>
      </w:r>
      <w:r w:rsidRPr="00211DAE">
        <w:t xml:space="preserve"> begynne med ordet </w:t>
      </w:r>
      <w:r w:rsidRPr="00AD49C9">
        <w:rPr>
          <w:rStyle w:val="LS2CodeBodytext"/>
        </w:rPr>
        <w:t>function</w:t>
      </w:r>
      <w:r w:rsidRPr="00211DAE">
        <w:t xml:space="preserve">, deretter navnet på funksjonen. </w:t>
      </w:r>
      <w:r w:rsidR="00AF2A21">
        <w:t>D</w:t>
      </w:r>
      <w:r w:rsidRPr="00211DAE">
        <w:t>ette navnet velger du helt selv. Bare pass på ikke</w:t>
      </w:r>
      <w:r w:rsidR="00AF2A21">
        <w:t xml:space="preserve"> å</w:t>
      </w:r>
      <w:r w:rsidRPr="00211DAE">
        <w:t xml:space="preserve"> bruke et ord som allerede er et ord i </w:t>
      </w:r>
      <w:r w:rsidR="00A03F38">
        <w:t>JavaScript</w:t>
      </w:r>
      <w:r w:rsidRPr="00211DAE">
        <w:t xml:space="preserve">-spåket. </w:t>
      </w:r>
      <w:r w:rsidR="00AF2A21">
        <w:t>E</w:t>
      </w:r>
      <w:r w:rsidRPr="00211DAE">
        <w:t>n funksjon som heter</w:t>
      </w:r>
      <w:r w:rsidR="00741CE8">
        <w:t xml:space="preserve"> </w:t>
      </w:r>
      <w:r w:rsidR="00741CE8" w:rsidRPr="008130AD">
        <w:t>«</w:t>
      </w:r>
      <w:r w:rsidRPr="00211DAE">
        <w:t>function</w:t>
      </w:r>
      <w:r w:rsidR="00741CE8">
        <w:t xml:space="preserve">» </w:t>
      </w:r>
      <w:r w:rsidRPr="00211DAE">
        <w:t>er altså en dårlig idé.</w:t>
      </w:r>
    </w:p>
    <w:p w14:paraId="4BE55576" w14:textId="2BA50E54" w:rsidR="00291DB3" w:rsidRPr="00211DAE" w:rsidRDefault="007B48DD" w:rsidP="00B179A8">
      <w:pPr>
        <w:pStyle w:val="b1af"/>
      </w:pPr>
      <w:r w:rsidRPr="00211DAE">
        <w:t>Etter navnet på funksjonen kommer som minimum tomme parenteser. Om funksjonen skal ha parametre, kommer de mellom parentesene, men det skal vi lære om senere.</w:t>
      </w:r>
    </w:p>
    <w:p w14:paraId="380C5E05" w14:textId="237B84DA" w:rsidR="00291DB3" w:rsidRPr="00211DAE" w:rsidRDefault="007B48DD" w:rsidP="00B179A8">
      <w:pPr>
        <w:pStyle w:val="b1af"/>
      </w:pPr>
      <w:r w:rsidRPr="00211DAE">
        <w:lastRenderedPageBreak/>
        <w:t>Så kommer det krøllparenteser (Alt</w:t>
      </w:r>
      <w:r w:rsidR="00F67331">
        <w:t> </w:t>
      </w:r>
      <w:r w:rsidRPr="00211DAE">
        <w:t xml:space="preserve">Gr + 7 og </w:t>
      </w:r>
      <w:r w:rsidR="00C36144">
        <w:t>0</w:t>
      </w:r>
      <w:r w:rsidRPr="00211DAE">
        <w:t xml:space="preserve"> i Windows</w:t>
      </w:r>
      <w:r w:rsidR="007968F3">
        <w:t xml:space="preserve"> – </w:t>
      </w:r>
      <w:r w:rsidRPr="00211DAE">
        <w:t xml:space="preserve">Alt + Shift + 8 og 9 på Mac). Inne i krøllparentesene lister du opp alle </w:t>
      </w:r>
      <w:r w:rsidR="00A03F38">
        <w:t>JavaScript</w:t>
      </w:r>
      <w:r w:rsidRPr="00211DAE">
        <w:t xml:space="preserve">-kommandoene du vil skal inngå i </w:t>
      </w:r>
      <w:r w:rsidR="00A03F38">
        <w:t>JavaScript</w:t>
      </w:r>
      <w:r w:rsidRPr="00211DAE">
        <w:t>-funksjonen din.</w:t>
      </w:r>
    </w:p>
    <w:p w14:paraId="4D7FAA9A" w14:textId="6C4468CD" w:rsidR="00291DB3" w:rsidRPr="00211DAE" w:rsidRDefault="007B48DD" w:rsidP="00374B1F">
      <w:pPr>
        <w:pStyle w:val="m1tt"/>
      </w:pPr>
      <w:bookmarkStart w:id="215" w:name="ferdighet-4---endre-innholdet-av-en-tagg"/>
      <w:bookmarkStart w:id="216" w:name="_Toc29047849"/>
      <w:r w:rsidRPr="004318F0">
        <w:rPr>
          <w:rFonts w:ascii="Segoe UI Emoji" w:hAnsi="Segoe UI Emoji" w:cs="Segoe UI Emoji"/>
        </w:rPr>
        <w:t>👏</w:t>
      </w:r>
      <w:r w:rsidRPr="00211DAE">
        <w:t xml:space="preserve"> Ferdighet 4</w:t>
      </w:r>
      <w:r w:rsidR="007968F3">
        <w:t xml:space="preserve"> – </w:t>
      </w:r>
      <w:r w:rsidR="00483E77">
        <w:t>E</w:t>
      </w:r>
      <w:r w:rsidRPr="00211DAE">
        <w:t>ndre innholdet av en tagg ut fra id</w:t>
      </w:r>
      <w:bookmarkEnd w:id="215"/>
      <w:bookmarkEnd w:id="216"/>
    </w:p>
    <w:p w14:paraId="35C0A60B" w14:textId="1429A998" w:rsidR="00291DB3" w:rsidRPr="00211DAE" w:rsidRDefault="007B48DD" w:rsidP="00C628A3">
      <w:pPr>
        <w:pStyle w:val="b1af-f"/>
      </w:pPr>
      <w:r w:rsidRPr="00211DAE">
        <w:t xml:space="preserve">Så langt har vi ikke funnet på så mye moro med det vi har lært, men </w:t>
      </w:r>
      <w:r w:rsidR="00FF34E0">
        <w:t>det skal vi nå</w:t>
      </w:r>
      <w:r w:rsidRPr="00211DAE">
        <w:t>. En hvilken som helst del av HTML-dokumentet ditt kan nemlig endres til hva du vil</w:t>
      </w:r>
      <w:r w:rsidR="00FF34E0">
        <w:t>,</w:t>
      </w:r>
      <w:r w:rsidRPr="00211DAE">
        <w:t xml:space="preserve"> ved hjelp av </w:t>
      </w:r>
      <w:r w:rsidR="00A03F38">
        <w:t>JavaScript</w:t>
      </w:r>
      <w:r w:rsidRPr="00211DAE">
        <w:t>.</w:t>
      </w:r>
    </w:p>
    <w:p w14:paraId="3AAED481" w14:textId="145EA3AD" w:rsidR="00291DB3" w:rsidRPr="00211DAE" w:rsidRDefault="007B48DD" w:rsidP="007B1CC5">
      <w:pPr>
        <w:pStyle w:val="b1af"/>
      </w:pPr>
      <w:r w:rsidRPr="00211DAE">
        <w:t>Se på eksemplet under og test det gjerne selv</w:t>
      </w:r>
      <w:r w:rsidR="007968F3">
        <w:t xml:space="preserve"> – </w:t>
      </w:r>
      <w:r w:rsidRPr="00211DAE">
        <w:t xml:space="preserve">inne i en </w:t>
      </w:r>
      <w:r w:rsidRPr="00AD49C9">
        <w:rPr>
          <w:rStyle w:val="LS2CodeBodytext"/>
        </w:rPr>
        <w:t>body</w:t>
      </w:r>
      <w:r w:rsidRPr="00211DAE">
        <w:t>-tag:</w:t>
      </w:r>
    </w:p>
    <w:p w14:paraId="601B30E7" w14:textId="77777777"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id=</w:t>
      </w:r>
      <w:r w:rsidRPr="00211DAE">
        <w:rPr>
          <w:rStyle w:val="LS2String"/>
          <w:lang w:val="nb-NO"/>
        </w:rPr>
        <w:t>"overskrift"</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på meg!</w:t>
      </w:r>
      <w:r w:rsidRPr="00211DAE">
        <w:rPr>
          <w:rStyle w:val="LS2Tag"/>
          <w:lang w:val="nb-NO"/>
        </w:rPr>
        <w:t>&lt;/h1&gt;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CC5D44">
        <w:rPr>
          <w:rStyle w:val="LS2Tag"/>
          <w:bCs w:val="0"/>
          <w:lang w:val="nb-NO"/>
          <w:rPrChange w:id="217"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18" w:author="Terje Kolderup" w:date="2020-01-29T09:5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C83EEE">
        <w:rPr>
          <w:rFonts w:ascii="Consolas" w:hAnsi="Consolas"/>
          <w:highlight w:val="yellow"/>
          <w:lang w:val="nb-NO"/>
          <w:rPrChange w:id="219" w:author="Terje Kolderup" w:date="2020-01-29T15:20:00Z">
            <w:rPr>
              <w:rStyle w:val="LS2Object"/>
              <w:lang w:val="nb-NO"/>
            </w:rPr>
          </w:rPrChange>
        </w:rPr>
        <w:t>document</w:t>
      </w:r>
      <w:r w:rsidRPr="00017038">
        <w:rPr>
          <w:rFonts w:ascii="Consolas" w:hAnsi="Consolas"/>
          <w:lang w:val="nb-NO"/>
        </w:rPr>
        <w:t>.</w:t>
      </w:r>
      <w:r w:rsidRPr="00C83EEE">
        <w:rPr>
          <w:rFonts w:ascii="Consolas" w:hAnsi="Consolas"/>
          <w:highlight w:val="yellow"/>
          <w:lang w:val="nb-NO"/>
          <w:rPrChange w:id="220" w:author="Terje Kolderup" w:date="2020-01-29T15:21:00Z">
            <w:rPr>
              <w:rFonts w:ascii="Consolas" w:hAnsi="Consolas"/>
              <w:lang w:val="nb-NO"/>
            </w:rPr>
          </w:rPrChange>
        </w:rPr>
        <w:t>getElementById</w:t>
      </w:r>
      <w:r w:rsidRPr="00017038">
        <w:rPr>
          <w:rFonts w:ascii="Consolas" w:hAnsi="Consolas"/>
          <w:lang w:val="nb-NO"/>
        </w:rPr>
        <w:t>('</w:t>
      </w:r>
      <w:r w:rsidRPr="00211DAE">
        <w:rPr>
          <w:rStyle w:val="LS2String"/>
          <w:lang w:val="nb-NO"/>
        </w:rPr>
        <w:t>overskrift</w:t>
      </w:r>
      <w:r w:rsidRPr="00017038">
        <w:rPr>
          <w:rFonts w:ascii="Consolas" w:hAnsi="Consolas"/>
          <w:lang w:val="nb-NO"/>
        </w:rPr>
        <w:t>').</w:t>
      </w:r>
      <w:r w:rsidRPr="00C83EEE">
        <w:rPr>
          <w:rFonts w:ascii="Consolas" w:hAnsi="Consolas"/>
          <w:highlight w:val="yellow"/>
          <w:lang w:val="nb-NO"/>
          <w:rPrChange w:id="221" w:author="Terje Kolderup" w:date="2020-01-29T15:21:00Z">
            <w:rPr>
              <w:rFonts w:ascii="Consolas" w:hAnsi="Consolas"/>
              <w:lang w:val="nb-NO"/>
            </w:rPr>
          </w:rPrChange>
        </w:rPr>
        <w:t>innerHTML</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Takk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E2FF82B" w14:textId="67CFAAC6" w:rsidR="00291DB3" w:rsidRPr="00211DAE" w:rsidRDefault="007B48DD" w:rsidP="00237EF5">
      <w:pPr>
        <w:pStyle w:val="b1aff"/>
      </w:pPr>
      <w:r w:rsidRPr="00211DAE">
        <w:t xml:space="preserve">I den første linjen, </w:t>
      </w:r>
      <w:r w:rsidRPr="002A2B3E">
        <w:rPr>
          <w:rStyle w:val="LS2CodeBodytext"/>
        </w:rPr>
        <w:t>h1</w:t>
      </w:r>
      <w:r w:rsidRPr="00211DAE">
        <w:t xml:space="preserve">-taggen, er det meste som før, men i tillegg har vi en </w:t>
      </w:r>
      <w:r w:rsidRPr="002A2B3E">
        <w:rPr>
          <w:rStyle w:val="LS2CodeBodytext"/>
        </w:rPr>
        <w:t>id</w:t>
      </w:r>
      <w:r w:rsidRPr="00211DAE">
        <w:t xml:space="preserve">-attributt: </w:t>
      </w:r>
      <w:r w:rsidRPr="002A2B3E">
        <w:rPr>
          <w:rStyle w:val="LS2CodeBodytext"/>
        </w:rPr>
        <w:t>id="overskrift"</w:t>
      </w:r>
      <w:r w:rsidRPr="00211DAE">
        <w:t>. Dette er en merkelapp vi velger selv</w:t>
      </w:r>
      <w:r w:rsidR="00FF34E0">
        <w:t>,</w:t>
      </w:r>
      <w:r w:rsidRPr="00211DAE">
        <w:t xml:space="preserve"> som gjør at vi kan finne tilbake til akkurat denne </w:t>
      </w:r>
      <w:r w:rsidRPr="002A2B3E">
        <w:rPr>
          <w:rStyle w:val="LS2CodeBodytext"/>
        </w:rPr>
        <w:t>h1</w:t>
      </w:r>
      <w:r w:rsidRPr="00211DAE">
        <w:t xml:space="preserve">-taggen fra </w:t>
      </w:r>
      <w:r w:rsidR="00A03F38">
        <w:t>JavaScript</w:t>
      </w:r>
      <w:r w:rsidRPr="00211DAE">
        <w:t>.</w:t>
      </w:r>
    </w:p>
    <w:p w14:paraId="615052D3" w14:textId="2D1C016D" w:rsidR="00291DB3" w:rsidRPr="00211DAE" w:rsidRDefault="007B48DD" w:rsidP="00B179A8">
      <w:pPr>
        <w:pStyle w:val="b1af"/>
      </w:pPr>
      <w:r w:rsidRPr="00211DAE">
        <w:t xml:space="preserve">Og </w:t>
      </w:r>
      <w:r w:rsidR="00FF34E0">
        <w:t xml:space="preserve">det er </w:t>
      </w:r>
      <w:r w:rsidRPr="00211DAE">
        <w:t xml:space="preserve">nettopp det vi gjør ved hjelp av </w:t>
      </w:r>
      <w:r w:rsidRPr="00AD49C9">
        <w:rPr>
          <w:rStyle w:val="LS2CodeBodytext"/>
        </w:rPr>
        <w:t>document.getElementById('overskrift').innerHTML</w:t>
      </w:r>
      <w:r w:rsidRPr="00211DAE">
        <w:t>. Den ene kommandoen vi har inne i funksjonen vår</w:t>
      </w:r>
      <w:r w:rsidR="00FF34E0">
        <w:t>,</w:t>
      </w:r>
      <w:r w:rsidRPr="00211DAE">
        <w:t xml:space="preserve"> endrer den</w:t>
      </w:r>
      <w:r w:rsidR="00741CE8">
        <w:t xml:space="preserve"> </w:t>
      </w:r>
      <w:r w:rsidR="00741CE8" w:rsidRPr="008130AD">
        <w:t>«</w:t>
      </w:r>
      <w:r w:rsidRPr="00211DAE">
        <w:t>indre</w:t>
      </w:r>
      <w:r w:rsidR="00741CE8">
        <w:t xml:space="preserve">» </w:t>
      </w:r>
      <w:r w:rsidRPr="00211DAE">
        <w:t xml:space="preserve">HTML-koden i </w:t>
      </w:r>
      <w:r w:rsidRPr="00AD49C9">
        <w:rPr>
          <w:rStyle w:val="LS2CodeBodytext"/>
        </w:rPr>
        <w:t>h1</w:t>
      </w:r>
      <w:r w:rsidRPr="00211DAE">
        <w:t>-taggen til</w:t>
      </w:r>
      <w:r w:rsidR="00741CE8">
        <w:t xml:space="preserve"> </w:t>
      </w:r>
      <w:r w:rsidR="00741CE8" w:rsidRPr="008130AD">
        <w:t>«</w:t>
      </w:r>
      <w:r w:rsidRPr="00211DAE">
        <w:t>Takk</w:t>
      </w:r>
      <w:r w:rsidR="005E1B86">
        <w:t> </w:t>
      </w:r>
      <w:r w:rsidRPr="00211DAE">
        <w:t>:-)</w:t>
      </w:r>
      <w:r w:rsidR="00B10D65">
        <w:t>»</w:t>
      </w:r>
      <w:r w:rsidRPr="00211DAE">
        <w:t xml:space="preserve">, som om vi i HTML hadde skrevet </w:t>
      </w:r>
      <w:r w:rsidRPr="00AD49C9">
        <w:rPr>
          <w:rStyle w:val="LS2CodeBodytext"/>
        </w:rPr>
        <w:t>&lt;h1&gt;Takk</w:t>
      </w:r>
      <w:r w:rsidR="005E1B86">
        <w:rPr>
          <w:rStyle w:val="LS2CodeBodytext"/>
        </w:rPr>
        <w:t> </w:t>
      </w:r>
      <w:r w:rsidRPr="00AD49C9">
        <w:rPr>
          <w:rStyle w:val="LS2CodeBodytext"/>
        </w:rPr>
        <w:t>:-)&lt;/h1&gt;</w:t>
      </w:r>
      <w:r w:rsidRPr="00211DAE">
        <w:t>.</w:t>
      </w:r>
    </w:p>
    <w:p w14:paraId="6186543F" w14:textId="08CD4989" w:rsidR="00291DB3" w:rsidRPr="00211DAE" w:rsidRDefault="007B48DD" w:rsidP="00B179A8">
      <w:pPr>
        <w:pStyle w:val="b1af"/>
      </w:pPr>
      <w:r w:rsidRPr="00211DAE">
        <w:t xml:space="preserve">Denne kommandoen er en tilordningssetning. Vi tilordner en variabel til en bestemt verdi. Den bestemte verdien har vi på høyre side av likhetstegnet, og </w:t>
      </w:r>
      <w:r w:rsidR="00060EA7">
        <w:t>den</w:t>
      </w:r>
      <w:r w:rsidR="00060EA7" w:rsidRPr="00211DAE">
        <w:t xml:space="preserve"> </w:t>
      </w:r>
      <w:r w:rsidRPr="00211DAE">
        <w:t>variabel</w:t>
      </w:r>
      <w:r w:rsidR="00060EA7">
        <w:t>en</w:t>
      </w:r>
      <w:r w:rsidRPr="00211DAE">
        <w:t xml:space="preserve"> som skal endres</w:t>
      </w:r>
      <w:r w:rsidR="00060EA7">
        <w:t>,</w:t>
      </w:r>
      <w:r w:rsidRPr="00211DAE">
        <w:t xml:space="preserve"> har vi på venstre side. Hva variabler er</w:t>
      </w:r>
      <w:r w:rsidR="00060EA7">
        <w:t>,</w:t>
      </w:r>
      <w:r w:rsidRPr="00211DAE">
        <w:t xml:space="preserve"> skal vi lære mer om litt senere. </w:t>
      </w:r>
      <w:r w:rsidR="00060EA7">
        <w:t>I</w:t>
      </w:r>
      <w:r w:rsidRPr="00211DAE">
        <w:t xml:space="preserve"> </w:t>
      </w:r>
      <w:r w:rsidR="00060EA7">
        <w:t xml:space="preserve">første </w:t>
      </w:r>
      <w:r w:rsidRPr="00211DAE">
        <w:t xml:space="preserve">omgang holder </w:t>
      </w:r>
      <w:r w:rsidR="00060EA7">
        <w:t xml:space="preserve">det </w:t>
      </w:r>
      <w:r w:rsidRPr="00211DAE">
        <w:t>å forstå at det</w:t>
      </w:r>
      <w:r w:rsidR="00060EA7">
        <w:t xml:space="preserve"> er noe som</w:t>
      </w:r>
      <w:r w:rsidRPr="00211DAE">
        <w:t xml:space="preserve"> kan brukes til å endre innholdet i en tagg.</w:t>
      </w:r>
    </w:p>
    <w:p w14:paraId="795AEECB" w14:textId="11858589" w:rsidR="00291DB3" w:rsidRPr="00211DAE" w:rsidRDefault="007B48DD" w:rsidP="00B179A8">
      <w:pPr>
        <w:pStyle w:val="b1af"/>
      </w:pPr>
      <w:r w:rsidRPr="00211DAE">
        <w:t xml:space="preserve">For dem som vil høre mer detaljer allerede nå, er </w:t>
      </w:r>
      <w:r w:rsidRPr="00AD49C9">
        <w:rPr>
          <w:rStyle w:val="LS2CodeBodytext"/>
        </w:rPr>
        <w:t>document</w:t>
      </w:r>
      <w:r w:rsidRPr="00211DAE">
        <w:t xml:space="preserve"> et objekt som representerer HTML-dokumentet. Du vil for eksempel finne at både </w:t>
      </w:r>
      <w:r w:rsidRPr="00AD49C9">
        <w:rPr>
          <w:rStyle w:val="LS2CodeBodytext"/>
        </w:rPr>
        <w:t>document.body</w:t>
      </w:r>
      <w:r w:rsidRPr="00211DAE">
        <w:t xml:space="preserve"> og </w:t>
      </w:r>
      <w:r w:rsidRPr="00AD49C9">
        <w:rPr>
          <w:rStyle w:val="LS2CodeBodytext"/>
        </w:rPr>
        <w:t>document.head</w:t>
      </w:r>
      <w:r w:rsidRPr="00211DAE">
        <w:t xml:space="preserve"> er gyldig</w:t>
      </w:r>
      <w:r w:rsidR="00060EA7">
        <w:t>e. D</w:t>
      </w:r>
      <w:r w:rsidRPr="00211DAE">
        <w:t xml:space="preserve">isse viser til innholdet i </w:t>
      </w:r>
      <w:r w:rsidRPr="00AD49C9">
        <w:rPr>
          <w:rStyle w:val="LS2CodeBodytext"/>
        </w:rPr>
        <w:t>body</w:t>
      </w:r>
      <w:r w:rsidRPr="00211DAE">
        <w:t xml:space="preserve"> og </w:t>
      </w:r>
      <w:r w:rsidRPr="00AD49C9">
        <w:rPr>
          <w:rStyle w:val="LS2CodeBodytext"/>
        </w:rPr>
        <w:t>head</w:t>
      </w:r>
      <w:r w:rsidRPr="00211DAE">
        <w:t xml:space="preserve"> i HTML. </w:t>
      </w:r>
      <w:r w:rsidRPr="00AD49C9">
        <w:rPr>
          <w:rStyle w:val="LS2CodeBodytext"/>
        </w:rPr>
        <w:t>document</w:t>
      </w:r>
      <w:r w:rsidRPr="00211DAE">
        <w:t xml:space="preserve">-objektet har en funksjon som heter </w:t>
      </w:r>
      <w:r w:rsidRPr="00AD49C9">
        <w:rPr>
          <w:rStyle w:val="LS2CodeBodytext"/>
        </w:rPr>
        <w:t>getElementById</w:t>
      </w:r>
      <w:r w:rsidRPr="00211DAE">
        <w:t>. Denne funksjonen tar en tekst som parameter. Hvis det finnes en HTML-tagg i dokument</w:t>
      </w:r>
      <w:r w:rsidR="00060EA7">
        <w:t>et ditt</w:t>
      </w:r>
      <w:r w:rsidRPr="00211DAE">
        <w:t xml:space="preserve"> som inneholder en attributt </w:t>
      </w:r>
      <w:r w:rsidRPr="00AD49C9">
        <w:rPr>
          <w:rStyle w:val="LS2CodeBodytext"/>
        </w:rPr>
        <w:t>id</w:t>
      </w:r>
      <w:r w:rsidRPr="00211DAE">
        <w:t xml:space="preserve"> med verdi lik denne teksten, vil funksjonen </w:t>
      </w:r>
      <w:r w:rsidRPr="0050421A">
        <w:rPr>
          <w:rStyle w:val="LS2Kursiv"/>
        </w:rPr>
        <w:t>returnere</w:t>
      </w:r>
      <w:r w:rsidRPr="00211DAE">
        <w:t xml:space="preserve"> et objekt som representerer denne taggen. (Hva det vil si å returnere blir forklart senere i teksten.) Dette objektet har et </w:t>
      </w:r>
      <w:r w:rsidRPr="0050421A">
        <w:rPr>
          <w:rStyle w:val="LS2Kursiv"/>
        </w:rPr>
        <w:t>felt</w:t>
      </w:r>
      <w:r w:rsidRPr="00211DAE">
        <w:t xml:space="preserve"> som heter </w:t>
      </w:r>
      <w:r w:rsidRPr="00AD49C9">
        <w:rPr>
          <w:rStyle w:val="LS2CodeBodytext"/>
        </w:rPr>
        <w:t>innerHTML</w:t>
      </w:r>
      <w:r w:rsidRPr="00211DAE">
        <w:t>. (Hva et felt er</w:t>
      </w:r>
      <w:r w:rsidR="00060EA7">
        <w:t>,</w:t>
      </w:r>
      <w:r w:rsidRPr="00211DAE">
        <w:t xml:space="preserve"> forklares også senere.) Når vi endrer innholdet i </w:t>
      </w:r>
      <w:r w:rsidRPr="00AD49C9">
        <w:rPr>
          <w:rStyle w:val="LS2CodeBodytext"/>
        </w:rPr>
        <w:t>innerHTML</w:t>
      </w:r>
      <w:r w:rsidRPr="00211DAE">
        <w:t>, endrer vi også innholdet i taggen i selve HTML-dokumentet</w:t>
      </w:r>
      <w:r w:rsidR="007968F3">
        <w:t xml:space="preserve"> – </w:t>
      </w:r>
      <w:r w:rsidRPr="00211DAE">
        <w:t>og dermed også hva som faktisk vises på skjermen.</w:t>
      </w:r>
    </w:p>
    <w:p w14:paraId="3087CFE4" w14:textId="731E7CCF" w:rsidR="00291DB3" w:rsidRPr="00211DAE" w:rsidRDefault="007B48DD" w:rsidP="00B179A8">
      <w:pPr>
        <w:pStyle w:val="b1af"/>
      </w:pPr>
      <w:r w:rsidRPr="00211DAE">
        <w:t xml:space="preserve">I eksemplet er det samme tagg som har </w:t>
      </w:r>
      <w:r w:rsidRPr="00AD49C9">
        <w:rPr>
          <w:rStyle w:val="LS2CodeBodytext"/>
        </w:rPr>
        <w:t>onclick</w:t>
      </w:r>
      <w:r w:rsidR="008A0918">
        <w:t xml:space="preserve">, </w:t>
      </w:r>
      <w:r w:rsidRPr="00211DAE">
        <w:t xml:space="preserve">og som blir endret på. Sånn trenger det absolutt ikke være. I eksemplet under er det to </w:t>
      </w:r>
      <w:r w:rsidRPr="00AD49C9">
        <w:rPr>
          <w:rStyle w:val="LS2CodeBodytext"/>
        </w:rPr>
        <w:t>h1</w:t>
      </w:r>
      <w:r w:rsidRPr="00211DAE">
        <w:t>-tagger. Den ene er til å trykke på, og den andre er til å bli endret:</w:t>
      </w:r>
    </w:p>
    <w:p w14:paraId="653F3844" w14:textId="54A45D29"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på meg for å endre overskriften under!</w:t>
      </w:r>
      <w:r w:rsidRPr="00211DAE">
        <w:rPr>
          <w:rStyle w:val="LS2Tag"/>
          <w:lang w:val="nb-NO"/>
        </w:rPr>
        <w:t>&lt;/h1&gt;</w:t>
      </w:r>
      <w:r w:rsidRPr="00017038">
        <w:rPr>
          <w:rFonts w:ascii="Consolas" w:hAnsi="Consolas"/>
          <w:lang w:val="nb-NO"/>
        </w:rPr>
        <w:br/>
      </w:r>
      <w:r w:rsidRPr="00211DAE">
        <w:rPr>
          <w:rStyle w:val="LS2Tag"/>
          <w:lang w:val="nb-NO"/>
        </w:rPr>
        <w:t>&lt;h1</w:t>
      </w:r>
      <w:r w:rsidRPr="00211DAE">
        <w:rPr>
          <w:rStyle w:val="LS2Attribute"/>
          <w:lang w:val="nb-NO"/>
        </w:rPr>
        <w:t xml:space="preserve"> id=</w:t>
      </w:r>
      <w:r w:rsidRPr="00211DAE">
        <w:rPr>
          <w:rStyle w:val="LS2String"/>
          <w:lang w:val="nb-NO"/>
        </w:rPr>
        <w:t>"overskrift"</w:t>
      </w:r>
      <w:r w:rsidRPr="00211DAE">
        <w:rPr>
          <w:rStyle w:val="LS2Tag"/>
          <w:lang w:val="nb-NO"/>
        </w:rPr>
        <w:t>&gt;</w:t>
      </w:r>
      <w:r w:rsidRPr="00017038">
        <w:rPr>
          <w:rFonts w:ascii="Consolas" w:hAnsi="Consolas"/>
          <w:lang w:val="nb-NO"/>
        </w:rPr>
        <w:t>Trykk på overskriften over for å endre meg!</w:t>
      </w:r>
      <w:r w:rsidRPr="00211DAE">
        <w:rPr>
          <w:rStyle w:val="LS2Tag"/>
          <w:lang w:val="nb-NO"/>
        </w:rPr>
        <w:t>&lt;/h1&gt;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017038">
        <w:rPr>
          <w:rFonts w:ascii="Consolas" w:hAnsi="Consolas"/>
          <w:lang w:val="nb-NO"/>
        </w:rPr>
        <w:lastRenderedPageBreak/>
        <w:t xml:space="preserve">    </w:t>
      </w:r>
      <w:r w:rsidRPr="00CC5D44">
        <w:rPr>
          <w:rStyle w:val="LS2Tag"/>
          <w:bCs w:val="0"/>
          <w:lang w:val="nb-NO"/>
          <w:rPrChange w:id="222"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23" w:author="Terje Kolderup" w:date="2020-01-29T09:5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24"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overskrift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Takk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455E6BC2" w14:textId="16CBF7DF" w:rsidR="00291DB3" w:rsidRPr="00211DAE" w:rsidRDefault="007B48DD" w:rsidP="00237EF5">
      <w:pPr>
        <w:pStyle w:val="b1aff"/>
      </w:pPr>
      <w:r w:rsidRPr="00211DAE">
        <w:t xml:space="preserve">Et siste poeng i denne runden om </w:t>
      </w:r>
      <w:r w:rsidRPr="002A2B3E">
        <w:rPr>
          <w:rStyle w:val="LS2CodeBodytext"/>
        </w:rPr>
        <w:t>innerHTML</w:t>
      </w:r>
      <w:r w:rsidRPr="00211DAE">
        <w:t xml:space="preserve"> er at det går an å skrive </w:t>
      </w:r>
      <w:r w:rsidRPr="002A2B3E">
        <w:rPr>
          <w:rStyle w:val="LS2CodeBodytext"/>
        </w:rPr>
        <w:t>+=</w:t>
      </w:r>
      <w:r w:rsidRPr="00211DAE">
        <w:t xml:space="preserve"> istedenfor </w:t>
      </w:r>
      <w:r w:rsidRPr="002A2B3E">
        <w:rPr>
          <w:rStyle w:val="LS2CodeBodytext"/>
        </w:rPr>
        <w:t>=</w:t>
      </w:r>
      <w:r w:rsidRPr="00AE0479">
        <w:t>.</w:t>
      </w:r>
      <w:r w:rsidRPr="00211DAE">
        <w:t xml:space="preserve"> Mens </w:t>
      </w:r>
      <w:r w:rsidRPr="002A2B3E">
        <w:rPr>
          <w:rStyle w:val="LS2CodeBodytext"/>
        </w:rPr>
        <w:t>=</w:t>
      </w:r>
      <w:r w:rsidRPr="00211DAE">
        <w:t xml:space="preserve"> betyr å endre til en ny verdi, betyr </w:t>
      </w:r>
      <w:r w:rsidRPr="002A2B3E">
        <w:rPr>
          <w:rStyle w:val="LS2CodeBodytext"/>
        </w:rPr>
        <w:t>+=</w:t>
      </w:r>
      <w:r w:rsidRPr="00211DAE">
        <w:t xml:space="preserve"> å legge til en ny verdi i tillegg til de</w:t>
      </w:r>
      <w:r w:rsidR="008A0918">
        <w:t>n</w:t>
      </w:r>
      <w:r w:rsidRPr="00211DAE">
        <w:t xml:space="preserve"> som er der fra før. I eksemplet under legges det til en prikk for hver gang det er trykket</w:t>
      </w:r>
      <w:r w:rsidR="008A0918">
        <w:t>:</w:t>
      </w:r>
    </w:p>
    <w:p w14:paraId="5258D043" w14:textId="180A724F" w:rsidR="00291DB3" w:rsidRPr="00017038" w:rsidRDefault="007B48DD" w:rsidP="00237EF5">
      <w:pPr>
        <w:pStyle w:val="eks1aff"/>
        <w:rPr>
          <w:rFonts w:ascii="Consolas" w:hAnsi="Consolas"/>
          <w:lang w:val="nb-NO"/>
        </w:rPr>
      </w:pPr>
      <w:r w:rsidRPr="00211DAE">
        <w:rPr>
          <w:rStyle w:val="LS2Tag"/>
          <w:lang w:val="nb-NO"/>
        </w:rPr>
        <w:t>&lt;b</w:t>
      </w:r>
      <w:r w:rsidRPr="00211DAE">
        <w:rPr>
          <w:rStyle w:val="LS2Attribute"/>
          <w:lang w:val="nb-NO"/>
        </w:rPr>
        <w:t xml:space="preserve"> id=</w:t>
      </w:r>
      <w:r w:rsidRPr="00211DAE">
        <w:rPr>
          <w:rStyle w:val="LS2String"/>
          <w:lang w:val="nb-NO"/>
        </w:rPr>
        <w:t>"overskrift"</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for prikker:</w:t>
      </w:r>
      <w:r w:rsidRPr="00211DAE">
        <w:rPr>
          <w:rStyle w:val="LS2Tag"/>
          <w:lang w:val="nb-NO"/>
        </w:rPr>
        <w:t>&lt;/b&gt;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CC5D44">
        <w:rPr>
          <w:rStyle w:val="LS2Tag"/>
          <w:bCs w:val="0"/>
          <w:lang w:val="nb-NO"/>
          <w:rPrChange w:id="225"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26" w:author="Terje Kolderup" w:date="2020-01-29T09:5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2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overskrift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343A6B90" w14:textId="29F0DC69" w:rsidR="00291DB3" w:rsidRPr="00211DAE" w:rsidRDefault="007B48DD" w:rsidP="00237EF5">
      <w:pPr>
        <w:pStyle w:val="b1aff"/>
      </w:pPr>
      <w:r w:rsidRPr="00211DAE">
        <w:t>Og slik ville det sett ut etter at brukeren har trykket tre ganger:</w:t>
      </w:r>
    </w:p>
    <w:p w14:paraId="403D4941" w14:textId="77777777" w:rsidR="00291DB3" w:rsidRPr="005065EF" w:rsidRDefault="007B48DD" w:rsidP="00AE0479">
      <w:pPr>
        <w:pStyle w:val="b2aff"/>
      </w:pPr>
      <w:r w:rsidRPr="005065EF">
        <w:rPr>
          <w:rStyle w:val="LS2Fet"/>
        </w:rPr>
        <w:t>Trykk for prikker: • • •</w:t>
      </w:r>
    </w:p>
    <w:p w14:paraId="0A302992" w14:textId="18447D0B" w:rsidR="00291DB3" w:rsidRPr="00211DAE" w:rsidRDefault="007B48DD" w:rsidP="00374B1F">
      <w:pPr>
        <w:pStyle w:val="m1tt"/>
      </w:pPr>
      <w:bookmarkStart w:id="228" w:name="ferdighet-5---endre-css-for-en-tagg-ut-f"/>
      <w:bookmarkStart w:id="229" w:name="_Toc29047850"/>
      <w:r w:rsidRPr="004318F0">
        <w:rPr>
          <w:rFonts w:ascii="Segoe UI Emoji" w:hAnsi="Segoe UI Emoji" w:cs="Segoe UI Emoji"/>
        </w:rPr>
        <w:t>👏</w:t>
      </w:r>
      <w:r w:rsidRPr="00211DAE">
        <w:t xml:space="preserve"> Ferdighet 5</w:t>
      </w:r>
      <w:r w:rsidR="007968F3">
        <w:t xml:space="preserve"> – </w:t>
      </w:r>
      <w:r w:rsidR="00483E77">
        <w:t>E</w:t>
      </w:r>
      <w:r w:rsidR="008A0918" w:rsidRPr="00211DAE">
        <w:t xml:space="preserve">ndre </w:t>
      </w:r>
      <w:r w:rsidRPr="00211DAE">
        <w:t>CSS for en tagg ut fra id</w:t>
      </w:r>
      <w:bookmarkEnd w:id="228"/>
      <w:bookmarkEnd w:id="229"/>
    </w:p>
    <w:p w14:paraId="74B7692D" w14:textId="167DBAC2" w:rsidR="00291DB3" w:rsidRPr="00211DAE" w:rsidRDefault="007B48DD" w:rsidP="00C628A3">
      <w:pPr>
        <w:pStyle w:val="b1af-f"/>
      </w:pPr>
      <w:r w:rsidRPr="00211DAE">
        <w:t xml:space="preserve">På samme måte som </w:t>
      </w:r>
      <w:r w:rsidRPr="000D5199">
        <w:rPr>
          <w:rStyle w:val="LS2CodeBodytext"/>
        </w:rPr>
        <w:t>innerHTML</w:t>
      </w:r>
      <w:r w:rsidRPr="00211DAE">
        <w:t xml:space="preserve"> endrer HTML-innholdet til en ta</w:t>
      </w:r>
      <w:r w:rsidR="00C84EDC">
        <w:t>g</w:t>
      </w:r>
      <w:r w:rsidRPr="00211DAE">
        <w:t xml:space="preserve">g, kan </w:t>
      </w:r>
      <w:r w:rsidRPr="000D5199">
        <w:rPr>
          <w:rStyle w:val="LS2CodeBodytext"/>
        </w:rPr>
        <w:t>style</w:t>
      </w:r>
      <w:r w:rsidRPr="00211DAE">
        <w:t xml:space="preserve"> og </w:t>
      </w:r>
      <w:r w:rsidRPr="000D5199">
        <w:rPr>
          <w:rStyle w:val="LS2CodeBodytext"/>
        </w:rPr>
        <w:t>classList</w:t>
      </w:r>
      <w:r w:rsidRPr="00211DAE">
        <w:t xml:space="preserve"> brukes til </w:t>
      </w:r>
      <w:r w:rsidR="008A0918">
        <w:t xml:space="preserve">å </w:t>
      </w:r>
      <w:r w:rsidRPr="00211DAE">
        <w:t>endre CSS.</w:t>
      </w:r>
    </w:p>
    <w:p w14:paraId="3B4AEAD2" w14:textId="70725AF2" w:rsidR="00291DB3" w:rsidRPr="00211DAE" w:rsidRDefault="007B48DD" w:rsidP="00B179A8">
      <w:pPr>
        <w:pStyle w:val="b1af"/>
      </w:pPr>
      <w:r w:rsidRPr="00211DAE">
        <w:t xml:space="preserve">Den første av dem, </w:t>
      </w:r>
      <w:r w:rsidRPr="00AD49C9">
        <w:rPr>
          <w:rStyle w:val="LS2CodeBodytext"/>
        </w:rPr>
        <w:t>style</w:t>
      </w:r>
      <w:r w:rsidRPr="00211DAE">
        <w:t>, tilsvarer å sette CSS direkte i en tag</w:t>
      </w:r>
      <w:r w:rsidR="00C84EDC">
        <w:t>g</w:t>
      </w:r>
      <w:r w:rsidRPr="00211DAE">
        <w:t>, som i dette eksemplet:</w:t>
      </w:r>
    </w:p>
    <w:p w14:paraId="441F3D5A" w14:textId="77777777" w:rsidR="00291DB3" w:rsidRPr="00017038" w:rsidRDefault="007B48DD" w:rsidP="00237EF5">
      <w:pPr>
        <w:pStyle w:val="eks1aff"/>
        <w:rPr>
          <w:rFonts w:ascii="Consolas" w:hAnsi="Consolas"/>
        </w:rPr>
      </w:pPr>
      <w:r>
        <w:rPr>
          <w:rStyle w:val="LS2Tag"/>
        </w:rPr>
        <w:t>&lt;div</w:t>
      </w:r>
      <w:r>
        <w:rPr>
          <w:rStyle w:val="LS2Attribute"/>
        </w:rPr>
        <w:t xml:space="preserve"> id=</w:t>
      </w:r>
      <w:r>
        <w:rPr>
          <w:rStyle w:val="LS2String"/>
        </w:rPr>
        <w:t>"</w:t>
      </w:r>
      <w:proofErr w:type="spellStart"/>
      <w:r>
        <w:rPr>
          <w:rStyle w:val="LS2String"/>
        </w:rPr>
        <w:t>minDiv</w:t>
      </w:r>
      <w:proofErr w:type="spellEnd"/>
      <w:r>
        <w:rPr>
          <w:rStyle w:val="LS2String"/>
        </w:rPr>
        <w:t>"</w:t>
      </w:r>
      <w:r>
        <w:rPr>
          <w:rStyle w:val="LS2Attribute"/>
        </w:rPr>
        <w:t xml:space="preserve"> style=</w:t>
      </w:r>
      <w:r>
        <w:rPr>
          <w:rStyle w:val="LS2String"/>
        </w:rPr>
        <w:t>"background-color: red;"</w:t>
      </w:r>
      <w:r>
        <w:rPr>
          <w:rStyle w:val="LS2Tag"/>
        </w:rPr>
        <w:t>&gt;</w:t>
      </w:r>
      <w:proofErr w:type="spellStart"/>
      <w:r w:rsidRPr="00017038">
        <w:rPr>
          <w:rFonts w:ascii="Consolas" w:hAnsi="Consolas"/>
        </w:rPr>
        <w:t>Hei</w:t>
      </w:r>
      <w:proofErr w:type="spellEnd"/>
      <w:r>
        <w:rPr>
          <w:rStyle w:val="LS2Tag"/>
        </w:rPr>
        <w:t>&lt;/div&gt;</w:t>
      </w:r>
    </w:p>
    <w:p w14:paraId="7D816EF9" w14:textId="76AECB46" w:rsidR="00291DB3" w:rsidRPr="00211DAE" w:rsidRDefault="007B48DD" w:rsidP="00237EF5">
      <w:pPr>
        <w:pStyle w:val="b1aff"/>
      </w:pPr>
      <w:r w:rsidRPr="00211DAE">
        <w:t xml:space="preserve">Det samme kan vi gjøre ved hjelp av </w:t>
      </w:r>
      <w:r w:rsidR="00A03F38">
        <w:t>JavaScript</w:t>
      </w:r>
      <w:r w:rsidRPr="00211DAE">
        <w:t xml:space="preserve"> på denne måten:</w:t>
      </w:r>
    </w:p>
    <w:p w14:paraId="698B3905" w14:textId="77777777" w:rsidR="00291DB3" w:rsidRPr="00017038" w:rsidRDefault="007B48DD" w:rsidP="00237EF5">
      <w:pPr>
        <w:pStyle w:val="eks1aff"/>
        <w:rPr>
          <w:rFonts w:ascii="Consolas" w:hAnsi="Consolas"/>
        </w:rPr>
      </w:pPr>
      <w:proofErr w:type="spellStart"/>
      <w:proofErr w:type="gramStart"/>
      <w:r w:rsidRPr="00017038">
        <w:rPr>
          <w:rFonts w:ascii="Consolas" w:hAnsi="Consolas"/>
          <w:rPrChange w:id="230" w:author="Terje Kolderup" w:date="2020-01-24T13:04: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proofErr w:type="spellStart"/>
      <w:r>
        <w:rPr>
          <w:rStyle w:val="LS2String"/>
        </w:rPr>
        <w:t>minDiv</w:t>
      </w:r>
      <w:proofErr w:type="spellEnd"/>
      <w:r w:rsidRPr="00017038">
        <w:rPr>
          <w:rFonts w:ascii="Consolas" w:hAnsi="Consolas"/>
        </w:rPr>
        <w:t>').</w:t>
      </w:r>
      <w:proofErr w:type="spellStart"/>
      <w:r w:rsidRPr="00C83EEE">
        <w:rPr>
          <w:rFonts w:ascii="Consolas" w:hAnsi="Consolas"/>
          <w:highlight w:val="yellow"/>
          <w:rPrChange w:id="231" w:author="Terje Kolderup" w:date="2020-01-29T15:21:00Z">
            <w:rPr>
              <w:rFonts w:ascii="Consolas" w:hAnsi="Consolas"/>
            </w:rPr>
          </w:rPrChange>
        </w:rPr>
        <w:t>style</w:t>
      </w:r>
      <w:r w:rsidRPr="00017038">
        <w:rPr>
          <w:rFonts w:ascii="Consolas" w:hAnsi="Consolas"/>
        </w:rPr>
        <w:t>.backgroundColor</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red</w:t>
      </w:r>
      <w:r w:rsidRPr="00017038">
        <w:rPr>
          <w:rFonts w:ascii="Consolas" w:hAnsi="Consolas"/>
        </w:rPr>
        <w:t>';</w:t>
      </w:r>
    </w:p>
    <w:p w14:paraId="1D176AAE" w14:textId="6C95F966" w:rsidR="00291DB3" w:rsidRPr="00211DAE" w:rsidRDefault="007B48DD" w:rsidP="00237EF5">
      <w:pPr>
        <w:pStyle w:val="b1aff"/>
      </w:pPr>
      <w:r w:rsidRPr="00211DAE">
        <w:t xml:space="preserve">Merk at når vi går via </w:t>
      </w:r>
      <w:r w:rsidR="00A03F38">
        <w:t>JavaScript</w:t>
      </w:r>
      <w:r w:rsidRPr="00211DAE">
        <w:t xml:space="preserve"> og </w:t>
      </w:r>
      <w:r w:rsidRPr="002A2B3E">
        <w:rPr>
          <w:rStyle w:val="LS2CodeBodytext"/>
        </w:rPr>
        <w:t>style</w:t>
      </w:r>
      <w:r w:rsidRPr="00211DAE">
        <w:t xml:space="preserve">, brukes ikke bindestrek som i </w:t>
      </w:r>
      <w:r w:rsidRPr="002A2B3E">
        <w:rPr>
          <w:rStyle w:val="LS2CodeBodytext"/>
        </w:rPr>
        <w:t>background-color</w:t>
      </w:r>
      <w:r w:rsidRPr="00211DAE">
        <w:t xml:space="preserve"> i CSS. Isteden brukes såkalt camel casing, dvs. si at første ordet begynner med liten bokstav</w:t>
      </w:r>
      <w:r w:rsidR="008A0918">
        <w:t>,</w:t>
      </w:r>
      <w:r w:rsidRPr="00211DAE">
        <w:t xml:space="preserve"> og at alle nye ord begynner med stor bokstav. Dermed blir det </w:t>
      </w:r>
      <w:r w:rsidRPr="002A2B3E">
        <w:rPr>
          <w:rStyle w:val="LS2CodeBodytext"/>
        </w:rPr>
        <w:t>style.backgroundColor</w:t>
      </w:r>
      <w:r w:rsidRPr="00211DAE">
        <w:t xml:space="preserve"> i </w:t>
      </w:r>
      <w:r w:rsidR="00A03F38">
        <w:t>JavaScript</w:t>
      </w:r>
      <w:r w:rsidRPr="00211DAE">
        <w:t>. Merk også at verdien er en tekst og skal ha fnutter rundt seg</w:t>
      </w:r>
      <w:r w:rsidR="008A0918">
        <w:t>,</w:t>
      </w:r>
      <w:r w:rsidRPr="00211DAE">
        <w:t xml:space="preserve"> som i </w:t>
      </w:r>
      <w:r w:rsidRPr="002A2B3E">
        <w:rPr>
          <w:rStyle w:val="LS2CodeBodytext"/>
        </w:rPr>
        <w:t>'red'</w:t>
      </w:r>
      <w:r w:rsidRPr="00211DAE">
        <w:t>.</w:t>
      </w:r>
    </w:p>
    <w:p w14:paraId="26646456" w14:textId="68869E9F" w:rsidR="00291DB3" w:rsidRPr="00211DAE" w:rsidRDefault="007B48DD" w:rsidP="00B179A8">
      <w:pPr>
        <w:pStyle w:val="b1af"/>
      </w:pPr>
      <w:r w:rsidRPr="00211DAE">
        <w:t xml:space="preserve">I praksis bruker vi ofte CSS til å lage CSS-klasser, som vi så skrur av eller på i </w:t>
      </w:r>
      <w:r w:rsidR="00A03F38">
        <w:t>JavaScript</w:t>
      </w:r>
      <w:r w:rsidRPr="00211DAE">
        <w:t>. Eks</w:t>
      </w:r>
      <w:r w:rsidR="008A0918">
        <w:t>e</w:t>
      </w:r>
      <w:r w:rsidRPr="00211DAE">
        <w:t>mplet over blir da slik:</w:t>
      </w:r>
    </w:p>
    <w:p w14:paraId="746A09E3" w14:textId="77777777" w:rsidR="00291DB3" w:rsidRPr="00017038" w:rsidRDefault="007B48DD" w:rsidP="00237EF5">
      <w:pPr>
        <w:pStyle w:val="eks1aff"/>
        <w:rPr>
          <w:rFonts w:ascii="Consolas" w:hAnsi="Consolas"/>
          <w:rPrChange w:id="232" w:author="Terje Kolderup" w:date="2020-01-29T09:55:00Z">
            <w:rPr>
              <w:lang w:val="nb-NO"/>
            </w:rPr>
          </w:rPrChange>
        </w:rPr>
      </w:pPr>
      <w:proofErr w:type="spellStart"/>
      <w:r w:rsidRPr="00CC5D44">
        <w:rPr>
          <w:rStyle w:val="LS2Tag"/>
          <w:rPrChange w:id="233" w:author="Terje Kolderup" w:date="2020-01-29T09:55:00Z">
            <w:rPr>
              <w:rStyle w:val="LS2Tag"/>
              <w:lang w:val="nb-NO"/>
            </w:rPr>
          </w:rPrChange>
        </w:rPr>
        <w:t>div</w:t>
      </w:r>
      <w:r w:rsidRPr="00017038">
        <w:rPr>
          <w:rFonts w:ascii="Consolas" w:hAnsi="Consolas"/>
          <w:rPrChange w:id="234" w:author="Terje Kolderup" w:date="2020-01-29T09:55:00Z">
            <w:rPr>
              <w:lang w:val="nb-NO"/>
            </w:rPr>
          </w:rPrChange>
        </w:rPr>
        <w:t>.</w:t>
      </w:r>
      <w:r w:rsidRPr="00CC5D44">
        <w:rPr>
          <w:rStyle w:val="LS2Selector"/>
          <w:rPrChange w:id="235" w:author="Terje Kolderup" w:date="2020-01-29T09:55:00Z">
            <w:rPr>
              <w:rStyle w:val="LS2Selector"/>
              <w:lang w:val="nb-NO"/>
            </w:rPr>
          </w:rPrChange>
        </w:rPr>
        <w:t>rødOgFin</w:t>
      </w:r>
      <w:proofErr w:type="spellEnd"/>
      <w:r w:rsidRPr="00017038">
        <w:rPr>
          <w:rFonts w:ascii="Consolas" w:hAnsi="Consolas"/>
          <w:rPrChange w:id="236" w:author="Terje Kolderup" w:date="2020-01-29T09:55:00Z">
            <w:rPr>
              <w:lang w:val="nb-NO"/>
            </w:rPr>
          </w:rPrChange>
        </w:rPr>
        <w:t xml:space="preserve"> {</w:t>
      </w:r>
      <w:r w:rsidRPr="00017038">
        <w:rPr>
          <w:rFonts w:ascii="Consolas" w:hAnsi="Consolas"/>
          <w:rPrChange w:id="237" w:author="Terje Kolderup" w:date="2020-01-29T09:55:00Z">
            <w:rPr>
              <w:lang w:val="nb-NO"/>
            </w:rPr>
          </w:rPrChange>
        </w:rPr>
        <w:br/>
        <w:t xml:space="preserve">    </w:t>
      </w:r>
      <w:r w:rsidRPr="00CC5D44">
        <w:rPr>
          <w:rStyle w:val="LS2CSS-property"/>
          <w:rPrChange w:id="238" w:author="Terje Kolderup" w:date="2020-01-29T09:55:00Z">
            <w:rPr>
              <w:rStyle w:val="LS2CSS-property"/>
              <w:lang w:val="nb-NO"/>
            </w:rPr>
          </w:rPrChange>
        </w:rPr>
        <w:t>background-color</w:t>
      </w:r>
      <w:r w:rsidRPr="00017038">
        <w:rPr>
          <w:rFonts w:ascii="Consolas" w:hAnsi="Consolas"/>
          <w:rPrChange w:id="239" w:author="Terje Kolderup" w:date="2020-01-29T09:55:00Z">
            <w:rPr>
              <w:lang w:val="nb-NO"/>
            </w:rPr>
          </w:rPrChange>
        </w:rPr>
        <w:t xml:space="preserve">: </w:t>
      </w:r>
      <w:r w:rsidRPr="00CC5D44">
        <w:rPr>
          <w:rStyle w:val="LS2Attribute"/>
          <w:rPrChange w:id="240" w:author="Terje Kolderup" w:date="2020-01-29T09:55:00Z">
            <w:rPr>
              <w:rStyle w:val="LS2Attribute"/>
              <w:lang w:val="nb-NO"/>
            </w:rPr>
          </w:rPrChange>
        </w:rPr>
        <w:t>red</w:t>
      </w:r>
      <w:r w:rsidRPr="00017038">
        <w:rPr>
          <w:rFonts w:ascii="Consolas" w:hAnsi="Consolas"/>
          <w:rPrChange w:id="241" w:author="Terje Kolderup" w:date="2020-01-29T09:55:00Z">
            <w:rPr>
              <w:lang w:val="nb-NO"/>
            </w:rPr>
          </w:rPrChange>
        </w:rPr>
        <w:t>;</w:t>
      </w:r>
      <w:r w:rsidRPr="00017038">
        <w:rPr>
          <w:rFonts w:ascii="Consolas" w:hAnsi="Consolas"/>
          <w:rPrChange w:id="242" w:author="Terje Kolderup" w:date="2020-01-29T09:55:00Z">
            <w:rPr>
              <w:lang w:val="nb-NO"/>
            </w:rPr>
          </w:rPrChange>
        </w:rPr>
        <w:br/>
        <w:t>}</w:t>
      </w:r>
    </w:p>
    <w:p w14:paraId="230A30B8" w14:textId="77777777" w:rsidR="00291DB3" w:rsidRPr="00211DAE" w:rsidRDefault="007B48DD" w:rsidP="00237EF5">
      <w:pPr>
        <w:pStyle w:val="b1aff"/>
      </w:pPr>
      <w:r w:rsidRPr="00211DAE">
        <w:t>Denne skrus på med dette:</w:t>
      </w:r>
    </w:p>
    <w:p w14:paraId="58FBC202" w14:textId="77777777" w:rsidR="00291DB3" w:rsidRPr="00017038" w:rsidRDefault="007B48DD" w:rsidP="00237EF5">
      <w:pPr>
        <w:pStyle w:val="eks1aff"/>
        <w:rPr>
          <w:rFonts w:ascii="Consolas" w:hAnsi="Consolas"/>
          <w:lang w:val="nb-NO"/>
        </w:rPr>
      </w:pPr>
      <w:r w:rsidRPr="00017038">
        <w:rPr>
          <w:rFonts w:ascii="Consolas" w:hAnsi="Consolas"/>
          <w:lang w:val="nb-NO"/>
          <w:rPrChange w:id="24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C83EEE">
        <w:rPr>
          <w:rFonts w:ascii="Consolas" w:hAnsi="Consolas"/>
          <w:highlight w:val="yellow"/>
          <w:lang w:val="nb-NO"/>
          <w:rPrChange w:id="244" w:author="Terje Kolderup" w:date="2020-01-29T15:21:00Z">
            <w:rPr>
              <w:rFonts w:ascii="Consolas" w:hAnsi="Consolas"/>
              <w:lang w:val="nb-NO"/>
            </w:rPr>
          </w:rPrChange>
        </w:rPr>
        <w:t>classList</w:t>
      </w:r>
      <w:r w:rsidRPr="00017038">
        <w:rPr>
          <w:rFonts w:ascii="Consolas" w:hAnsi="Consolas"/>
          <w:lang w:val="nb-NO"/>
        </w:rPr>
        <w:t>.add('</w:t>
      </w:r>
      <w:r w:rsidRPr="00211DAE">
        <w:rPr>
          <w:rStyle w:val="LS2String"/>
          <w:lang w:val="nb-NO"/>
        </w:rPr>
        <w:t>rødOgFin</w:t>
      </w:r>
      <w:r w:rsidRPr="00017038">
        <w:rPr>
          <w:rFonts w:ascii="Consolas" w:hAnsi="Consolas"/>
          <w:lang w:val="nb-NO"/>
        </w:rPr>
        <w:t>');</w:t>
      </w:r>
    </w:p>
    <w:p w14:paraId="4D4EA549" w14:textId="70801072" w:rsidR="00291DB3" w:rsidRPr="00211DAE" w:rsidRDefault="002F6375" w:rsidP="00237EF5">
      <w:pPr>
        <w:pStyle w:val="b1aff"/>
      </w:pPr>
      <w:r>
        <w:lastRenderedPageBreak/>
        <w:t>O</w:t>
      </w:r>
      <w:r w:rsidRPr="00211DAE">
        <w:t>g</w:t>
      </w:r>
      <w:r w:rsidR="007B48DD" w:rsidRPr="00211DAE">
        <w:t xml:space="preserve"> av med dette:</w:t>
      </w:r>
    </w:p>
    <w:p w14:paraId="5D27C433" w14:textId="77777777" w:rsidR="00291DB3" w:rsidRPr="00017038" w:rsidRDefault="007B48DD" w:rsidP="00237EF5">
      <w:pPr>
        <w:pStyle w:val="eks1aff"/>
        <w:rPr>
          <w:rFonts w:ascii="Consolas" w:hAnsi="Consolas"/>
          <w:lang w:val="nb-NO"/>
        </w:rPr>
      </w:pPr>
      <w:r w:rsidRPr="00017038">
        <w:rPr>
          <w:rFonts w:ascii="Consolas" w:hAnsi="Consolas"/>
          <w:lang w:val="nb-NO"/>
          <w:rPrChange w:id="245"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').classList.remove('</w:t>
      </w:r>
      <w:r w:rsidRPr="00211DAE">
        <w:rPr>
          <w:rStyle w:val="LS2String"/>
          <w:lang w:val="nb-NO"/>
        </w:rPr>
        <w:t>rødOgFin</w:t>
      </w:r>
      <w:r w:rsidRPr="00017038">
        <w:rPr>
          <w:rFonts w:ascii="Consolas" w:hAnsi="Consolas"/>
          <w:lang w:val="nb-NO"/>
        </w:rPr>
        <w:t>');</w:t>
      </w:r>
    </w:p>
    <w:p w14:paraId="599EBAD5" w14:textId="7C03E430" w:rsidR="00291DB3" w:rsidRPr="00211DAE" w:rsidRDefault="007B48DD" w:rsidP="00237EF5">
      <w:pPr>
        <w:pStyle w:val="b1aff"/>
      </w:pPr>
      <w:r w:rsidRPr="00211DAE">
        <w:t xml:space="preserve">I tillegg til </w:t>
      </w:r>
      <w:r w:rsidRPr="002A2B3E">
        <w:rPr>
          <w:rStyle w:val="LS2CodeBodytext"/>
        </w:rPr>
        <w:t>add</w:t>
      </w:r>
      <w:r w:rsidRPr="00211DAE">
        <w:t xml:space="preserve"> og </w:t>
      </w:r>
      <w:r w:rsidRPr="002A2B3E">
        <w:rPr>
          <w:rStyle w:val="LS2CodeBodytext"/>
        </w:rPr>
        <w:t>remove</w:t>
      </w:r>
      <w:r w:rsidRPr="00211DAE">
        <w:t xml:space="preserve"> kan man bruke </w:t>
      </w:r>
      <w:r w:rsidRPr="002A2B3E">
        <w:rPr>
          <w:rStyle w:val="LS2CodeBodytext"/>
        </w:rPr>
        <w:t>toggle</w:t>
      </w:r>
      <w:r w:rsidRPr="00211DAE">
        <w:t xml:space="preserve"> til å bytte mellom av og på. Kaller man </w:t>
      </w:r>
      <w:r w:rsidRPr="002A2B3E">
        <w:rPr>
          <w:rStyle w:val="LS2CodeBodytext"/>
        </w:rPr>
        <w:t>toggle</w:t>
      </w:r>
      <w:r w:rsidRPr="00211DAE">
        <w:t xml:space="preserve"> når CSS-klassen er der fra før, blir den fjernet. I motsatt fall blir den lagt til.</w:t>
      </w:r>
    </w:p>
    <w:p w14:paraId="39726335" w14:textId="4096D00D" w:rsidR="00291DB3" w:rsidRPr="00211DAE" w:rsidRDefault="007B48DD" w:rsidP="00374B1F">
      <w:pPr>
        <w:pStyle w:val="m1tt"/>
      </w:pPr>
      <w:bookmarkStart w:id="246" w:name="ferdighet-6---enkel-prototyping-med-java"/>
      <w:bookmarkStart w:id="247" w:name="_Toc29047851"/>
      <w:r w:rsidRPr="004318F0">
        <w:rPr>
          <w:rFonts w:ascii="Segoe UI Emoji" w:hAnsi="Segoe UI Emoji" w:cs="Segoe UI Emoji"/>
        </w:rPr>
        <w:t>👏</w:t>
      </w:r>
      <w:r w:rsidRPr="00903237">
        <w:t xml:space="preserve"> </w:t>
      </w:r>
      <w:r w:rsidRPr="004318F0">
        <w:rPr>
          <w:rFonts w:ascii="Segoe UI Emoji" w:hAnsi="Segoe UI Emoji" w:cs="Segoe UI Emoji"/>
        </w:rPr>
        <w:t>💪</w:t>
      </w:r>
      <w:r w:rsidRPr="00211DAE">
        <w:t xml:space="preserve"> Ferdighet 6</w:t>
      </w:r>
      <w:r w:rsidR="007968F3">
        <w:t xml:space="preserve"> – </w:t>
      </w:r>
      <w:r w:rsidR="00483E77">
        <w:t>E</w:t>
      </w:r>
      <w:r w:rsidR="00F8707F" w:rsidRPr="00211DAE">
        <w:t xml:space="preserve">nkel </w:t>
      </w:r>
      <w:r w:rsidR="00910CA0">
        <w:t>prototypebygging</w:t>
      </w:r>
      <w:r w:rsidRPr="00211DAE">
        <w:t xml:space="preserve"> med </w:t>
      </w:r>
      <w:r w:rsidR="00A03F38">
        <w:t>JavaScript</w:t>
      </w:r>
      <w:bookmarkEnd w:id="246"/>
      <w:bookmarkEnd w:id="247"/>
    </w:p>
    <w:p w14:paraId="7454BC52" w14:textId="74B85A9C" w:rsidR="00291DB3" w:rsidRPr="00211DAE" w:rsidRDefault="007B48DD" w:rsidP="00C628A3">
      <w:pPr>
        <w:pStyle w:val="b1af-f"/>
      </w:pPr>
      <w:r w:rsidRPr="00211DAE">
        <w:t xml:space="preserve">Allerede nå kan vi lage enkle klikkbare prototyper! Husk at en prototype ikke er en fullt ut fungerende applikasjon, men noe som skal gi en opplevelse av hvordan applikasjonen kan komme til å bli. </w:t>
      </w:r>
      <w:r w:rsidR="00F8707F">
        <w:t>N</w:t>
      </w:r>
      <w:r w:rsidRPr="00211DAE">
        <w:t xml:space="preserve">ettopp det er veldig verdifullt. Ofte er det lett å jobbe altfor mye med å få ting til å virke før man sjekker </w:t>
      </w:r>
      <w:r w:rsidR="00F8707F">
        <w:t xml:space="preserve">om </w:t>
      </w:r>
      <w:r w:rsidRPr="00211DAE">
        <w:t>brukerne forstår grensesnittet.</w:t>
      </w:r>
      <w:r w:rsidR="00F8707F">
        <w:t xml:space="preserve"> Hvis man</w:t>
      </w:r>
      <w:r w:rsidRPr="00211DAE">
        <w:t xml:space="preserve"> begynne</w:t>
      </w:r>
      <w:r w:rsidR="00F8707F">
        <w:t>r</w:t>
      </w:r>
      <w:r w:rsidRPr="00211DAE">
        <w:t xml:space="preserve"> med </w:t>
      </w:r>
      <w:r w:rsidR="00910CA0">
        <w:t>prototypebygging</w:t>
      </w:r>
      <w:r w:rsidRPr="00211DAE">
        <w:t xml:space="preserve"> og teste</w:t>
      </w:r>
      <w:r w:rsidR="00F8707F">
        <w:t>r</w:t>
      </w:r>
      <w:r w:rsidRPr="00211DAE">
        <w:t xml:space="preserve"> denne på potensielle brukere, sørger man for ikke </w:t>
      </w:r>
      <w:r w:rsidR="00F8707F">
        <w:t xml:space="preserve">å </w:t>
      </w:r>
      <w:r w:rsidRPr="00211DAE">
        <w:t>lage ferdig</w:t>
      </w:r>
      <w:r w:rsidR="00F8707F">
        <w:t>e</w:t>
      </w:r>
      <w:r w:rsidRPr="00211DAE">
        <w:t xml:space="preserve"> ting som brukerne likevel ikke vil ha.</w:t>
      </w:r>
    </w:p>
    <w:p w14:paraId="71C98E59" w14:textId="7064C2B6" w:rsidR="00291DB3" w:rsidRPr="00211DAE" w:rsidRDefault="007B48DD" w:rsidP="00B179A8">
      <w:pPr>
        <w:pStyle w:val="b1af"/>
      </w:pPr>
      <w:r w:rsidRPr="00211DAE">
        <w:t xml:space="preserve">Dette </w:t>
      </w:r>
      <w:r w:rsidR="00F8707F">
        <w:t>passer</w:t>
      </w:r>
      <w:r w:rsidR="00F8707F" w:rsidRPr="00211DAE">
        <w:t xml:space="preserve"> </w:t>
      </w:r>
      <w:r w:rsidRPr="00211DAE">
        <w:t>godt med læringskurven i denne boken, for det å lage en klikkbar prototype krever mindre enn å lage en ferdig applikasjon. Og på dette punktet i progresjonen har vi nok kompetanse til å lage klikkbare prototyper!</w:t>
      </w:r>
    </w:p>
    <w:p w14:paraId="5C66D036" w14:textId="5301E0B5" w:rsidR="00291DB3" w:rsidRPr="00211DAE" w:rsidRDefault="007B48DD" w:rsidP="00B179A8">
      <w:pPr>
        <w:pStyle w:val="b1af"/>
      </w:pPr>
      <w:r w:rsidRPr="00211DAE">
        <w:t xml:space="preserve">La oss tenke oss et enkelt spill </w:t>
      </w:r>
      <w:r w:rsidR="00F8707F">
        <w:t>der</w:t>
      </w:r>
      <w:r w:rsidR="00F8707F" w:rsidRPr="00211DAE">
        <w:t xml:space="preserve"> </w:t>
      </w:r>
      <w:r w:rsidRPr="00211DAE">
        <w:t>applikasjonen trekker et tilfeldig hemmelig tall som brukeren skal gjette. Vi trenger en tekst, et tekstfelt og en knapp til å trykke på når man har gjettet:</w:t>
      </w:r>
    </w:p>
    <w:p w14:paraId="6F4E8666" w14:textId="77777777" w:rsidR="00291DB3" w:rsidRPr="00017038" w:rsidRDefault="007B48DD" w:rsidP="00237EF5">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Jeg tenker på et tall mellom 1 og 20. Tipp hvilket!</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017038">
        <w:rPr>
          <w:rFonts w:ascii="Consolas" w:hAnsi="Consolas"/>
          <w:lang w:val="nb-NO"/>
        </w:rPr>
        <w:t xml:space="preserve"> </w:t>
      </w:r>
      <w:r w:rsidRPr="00211DAE">
        <w:rPr>
          <w:rStyle w:val="LS2Tag"/>
          <w:lang w:val="nb-NO"/>
        </w:rPr>
        <w:t>/&gt;</w:t>
      </w:r>
      <w:r w:rsidRPr="00017038">
        <w:rPr>
          <w:rFonts w:ascii="Consolas" w:hAnsi="Consolas"/>
          <w:lang w:val="nb-NO"/>
        </w:rP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"tipp1()"</w:t>
      </w:r>
      <w:r w:rsidRPr="00211DAE">
        <w:rPr>
          <w:rStyle w:val="LS2Tag"/>
          <w:lang w:val="nb-NO"/>
        </w:rPr>
        <w:t>&gt;</w:t>
      </w:r>
      <w:r w:rsidRPr="00017038">
        <w:rPr>
          <w:rFonts w:ascii="Consolas" w:hAnsi="Consolas"/>
          <w:lang w:val="nb-NO"/>
        </w:rPr>
        <w:t>Tipp</w:t>
      </w:r>
      <w:r w:rsidRPr="00211DAE">
        <w:rPr>
          <w:rStyle w:val="LS2Tag"/>
          <w:lang w:val="nb-NO"/>
        </w:rPr>
        <w:t>&lt;/button&gt;</w:t>
      </w:r>
      <w:r w:rsidRPr="00017038">
        <w:rPr>
          <w:rFonts w:ascii="Consolas" w:hAnsi="Consolas"/>
          <w:lang w:val="nb-NO"/>
        </w:rPr>
        <w:br/>
      </w:r>
      <w:r w:rsidRPr="00211DAE">
        <w:rPr>
          <w:rStyle w:val="LS2Tag"/>
          <w:lang w:val="nb-NO"/>
        </w:rPr>
        <w:t>&lt;/div&gt;</w:t>
      </w:r>
    </w:p>
    <w:p w14:paraId="3286EEA4" w14:textId="0A166B81" w:rsidR="00291DB3" w:rsidRPr="00211DAE" w:rsidRDefault="007B48DD" w:rsidP="00237EF5">
      <w:pPr>
        <w:pStyle w:val="b1aff"/>
      </w:pPr>
      <w:r w:rsidRPr="00211DAE">
        <w:t>Dette vil se slik ut:</w:t>
      </w:r>
    </w:p>
    <w:p w14:paraId="7D7DDF84" w14:textId="77777777" w:rsidR="00291DB3" w:rsidRPr="00211DAE" w:rsidRDefault="007B48DD" w:rsidP="00B83AE8">
      <w:pPr>
        <w:pStyle w:val="b2aff"/>
      </w:pPr>
      <w:r w:rsidRPr="00211DAE">
        <w:t>Jeg tenker på et tall mellom 1 og 20. Tipp hvilket! Tipp</w:t>
      </w:r>
    </w:p>
    <w:p w14:paraId="2C1998B9" w14:textId="77777777" w:rsidR="00291DB3" w:rsidRPr="00211DAE" w:rsidRDefault="007B48DD" w:rsidP="00EF46B2">
      <w:pPr>
        <w:pStyle w:val="b1aff"/>
      </w:pPr>
      <w:r w:rsidRPr="00211DAE">
        <w:t xml:space="preserve">Her har vi altså lagt til en </w:t>
      </w:r>
      <w:r w:rsidRPr="002A2B3E">
        <w:rPr>
          <w:rStyle w:val="LS2CodeBodytext"/>
        </w:rPr>
        <w:t>onclick</w:t>
      </w:r>
      <w:r w:rsidRPr="00211DAE">
        <w:t xml:space="preserve"> på knappen. Når man trykker på den, vil funksjonen </w:t>
      </w:r>
      <w:r w:rsidRPr="002A2B3E">
        <w:rPr>
          <w:rStyle w:val="LS2CodeBodytext"/>
        </w:rPr>
        <w:t>tipp1()</w:t>
      </w:r>
      <w:r w:rsidRPr="00211DAE">
        <w:t xml:space="preserve"> bli kalt. Så vi lager en funksjon </w:t>
      </w:r>
      <w:r w:rsidRPr="002A2B3E">
        <w:rPr>
          <w:rStyle w:val="LS2CodeBodytext"/>
        </w:rPr>
        <w:t>tipp1()</w:t>
      </w:r>
      <w:r w:rsidRPr="00211DAE">
        <w:t xml:space="preserve"> og lar den bytte ut HTML-koden i div-en med </w:t>
      </w:r>
      <w:r w:rsidRPr="002A2B3E">
        <w:rPr>
          <w:rStyle w:val="LS2CodeBodytext"/>
        </w:rPr>
        <w:t>id="innhold"</w:t>
      </w:r>
      <w:r w:rsidRPr="00211DAE">
        <w:t>:</w:t>
      </w:r>
    </w:p>
    <w:p w14:paraId="6D04B9E3" w14:textId="77777777" w:rsidR="00291DB3" w:rsidRPr="00017038" w:rsidRDefault="007B48DD" w:rsidP="00EF46B2">
      <w:pPr>
        <w:pStyle w:val="eks1aff"/>
        <w:rPr>
          <w:rFonts w:ascii="Consolas" w:hAnsi="Consolas"/>
          <w:lang w:val="nb-NO"/>
        </w:rPr>
      </w:pPr>
      <w:r w:rsidRPr="00CC5D44">
        <w:rPr>
          <w:rStyle w:val="LS2Tag"/>
          <w:bCs w:val="0"/>
          <w:lang w:val="nb-NO"/>
          <w:rPrChange w:id="248"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49" w:author="Terje Kolderup" w:date="2020-01-29T09:55:00Z">
            <w:rPr>
              <w:lang w:val="nb-NO"/>
            </w:rPr>
          </w:rPrChange>
        </w:rPr>
        <w:t>tipp1</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5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7A6D8D">
        <w:rPr>
          <w:rStyle w:val="LS2String"/>
          <w:lang w:val="nb-NO"/>
        </w:rPr>
        <w:br/>
        <w:t xml:space="preserve">            Du tippet 27. </w:t>
      </w:r>
      <w:r w:rsidRPr="007C1A2A">
        <w:rPr>
          <w:rStyle w:val="LS2String"/>
          <w:lang w:val="nb-NO"/>
        </w:rPr>
        <w:t>Det er for høyt - tipp igjen!&lt;br/&gt;</w:t>
      </w:r>
      <w:r w:rsidRPr="007C1A2A">
        <w:rPr>
          <w:rStyle w:val="LS2String"/>
          <w:lang w:val="nb-NO"/>
        </w:rPr>
        <w:br/>
        <w:t xml:space="preserve">            &lt;input type="text"/&gt;&lt;button onclick="tipp2()"&gt;Tipp&lt;/button&gt;</w:t>
      </w:r>
      <w:r w:rsidRPr="007C1A2A">
        <w:rPr>
          <w:rStyle w:val="LS2String"/>
          <w:lang w:val="nb-NO"/>
        </w:rPr>
        <w:br/>
        <w:t xml:space="preserve">            `</w:t>
      </w:r>
      <w:r w:rsidRPr="00017038">
        <w:rPr>
          <w:rFonts w:ascii="Consolas" w:hAnsi="Consolas"/>
          <w:lang w:val="nb-NO"/>
        </w:rPr>
        <w:t>;</w:t>
      </w:r>
      <w:r w:rsidRPr="00017038">
        <w:rPr>
          <w:rFonts w:ascii="Consolas" w:hAnsi="Consolas"/>
          <w:lang w:val="nb-NO"/>
        </w:rPr>
        <w:br/>
        <w:t>}</w:t>
      </w:r>
    </w:p>
    <w:p w14:paraId="695C1AA5" w14:textId="1A6A7AAA" w:rsidR="00291DB3" w:rsidRPr="00211DAE" w:rsidRDefault="007B48DD" w:rsidP="001A0EE8">
      <w:pPr>
        <w:pStyle w:val="b1aff"/>
      </w:pPr>
      <w:r w:rsidRPr="00211DAE">
        <w:t xml:space="preserve">Vi tenker oss altså at testbrukeren taster inn 27. Det er ikke nødvendigvis tilfellet, men om han eller hun velger 27, fremstår applikasjonen som fungerende. Det er nettopp </w:t>
      </w:r>
      <w:r w:rsidR="00F54697">
        <w:t xml:space="preserve">slike </w:t>
      </w:r>
      <w:r w:rsidRPr="00211DAE">
        <w:t>forenklinge</w:t>
      </w:r>
      <w:r w:rsidR="00F54697">
        <w:t>r</w:t>
      </w:r>
      <w:r w:rsidRPr="00211DAE">
        <w:t xml:space="preserve"> vi gjør når vi </w:t>
      </w:r>
      <w:r w:rsidR="00F54697">
        <w:t xml:space="preserve">lager </w:t>
      </w:r>
      <w:r w:rsidRPr="00211DAE">
        <w:t>prototyper.</w:t>
      </w:r>
    </w:p>
    <w:p w14:paraId="0D771C6A" w14:textId="19F98D43" w:rsidR="00291DB3" w:rsidRPr="00211DAE" w:rsidRDefault="007B48DD" w:rsidP="00B179A8">
      <w:pPr>
        <w:pStyle w:val="b1af"/>
      </w:pPr>
      <w:r w:rsidRPr="00211DAE">
        <w:lastRenderedPageBreak/>
        <w:t xml:space="preserve">Her har vi brukt andre enkeltfnutter enn vi pleier. I Windows får </w:t>
      </w:r>
      <w:r w:rsidR="00F54697">
        <w:t>vi</w:t>
      </w:r>
      <w:r w:rsidR="00F54697" w:rsidRPr="00211DAE">
        <w:t xml:space="preserve"> </w:t>
      </w:r>
      <w:r w:rsidRPr="00211DAE">
        <w:t>frem disse skråstilte enkeltfnuttene ved å trykk</w:t>
      </w:r>
      <w:r w:rsidR="00EB0A66">
        <w:t>e</w:t>
      </w:r>
      <w:r w:rsidRPr="00211DAE">
        <w:t xml:space="preserve"> Shift</w:t>
      </w:r>
      <w:r w:rsidR="00F54697">
        <w:t xml:space="preserve"> </w:t>
      </w:r>
      <w:r w:rsidRPr="00211DAE">
        <w:t>+</w:t>
      </w:r>
      <w:r w:rsidR="00F54697">
        <w:t xml:space="preserve"> tasten </w:t>
      </w:r>
      <w:r w:rsidRPr="00211DAE">
        <w:t xml:space="preserve">til høyre for spørsmålstegn. Fordelen med disse er at innholdet kan gå over flere linjer, slik som i eksemplet over. Dermed kan </w:t>
      </w:r>
      <w:r w:rsidR="00F54697">
        <w:t>vi</w:t>
      </w:r>
      <w:r w:rsidR="00F54697" w:rsidRPr="00211DAE">
        <w:t xml:space="preserve"> </w:t>
      </w:r>
      <w:r w:rsidRPr="00211DAE">
        <w:t xml:space="preserve">lage ferdig HTML i en testfil og bare kopiere det inn i </w:t>
      </w:r>
      <w:r w:rsidR="00A03F38">
        <w:t>JavaScript</w:t>
      </w:r>
      <w:r w:rsidRPr="00211DAE">
        <w:t xml:space="preserve">-funksjonen når </w:t>
      </w:r>
      <w:r w:rsidR="005A1557">
        <w:t>vi</w:t>
      </w:r>
      <w:r w:rsidR="005A1557" w:rsidRPr="00211DAE">
        <w:t xml:space="preserve"> </w:t>
      </w:r>
      <w:r w:rsidRPr="00211DAE">
        <w:t>er fornøyd</w:t>
      </w:r>
      <w:r w:rsidR="005A1557">
        <w:t>e</w:t>
      </w:r>
      <w:r w:rsidRPr="00211DAE">
        <w:t>.</w:t>
      </w:r>
    </w:p>
    <w:p w14:paraId="2D89B446" w14:textId="10A6C91D" w:rsidR="00291DB3" w:rsidRPr="00211DAE" w:rsidRDefault="007B48DD" w:rsidP="00B179A8">
      <w:pPr>
        <w:pStyle w:val="b1af"/>
      </w:pPr>
      <w:r w:rsidRPr="00211DAE">
        <w:t>Når brukeren trykker på knappen, blir dermed resultatet slik:</w:t>
      </w:r>
    </w:p>
    <w:p w14:paraId="16D5A9E3" w14:textId="6F6D7880" w:rsidR="00291DB3" w:rsidRPr="00211DAE" w:rsidRDefault="007B48DD" w:rsidP="00AE0479">
      <w:pPr>
        <w:pStyle w:val="b2aff"/>
      </w:pPr>
      <w:r w:rsidRPr="00211DAE">
        <w:t xml:space="preserve">Du tippet 27. Det er for høyt </w:t>
      </w:r>
      <w:r w:rsidR="005A1557">
        <w:t>–</w:t>
      </w:r>
      <w:r w:rsidR="005A1557" w:rsidRPr="00211DAE">
        <w:t xml:space="preserve"> </w:t>
      </w:r>
      <w:r w:rsidRPr="00211DAE">
        <w:t>tipp igjen! Tipp</w:t>
      </w:r>
    </w:p>
    <w:p w14:paraId="3091906B" w14:textId="55B4A6DB" w:rsidR="00291DB3" w:rsidRPr="00211DAE" w:rsidRDefault="007B48DD" w:rsidP="00AE0479">
      <w:pPr>
        <w:pStyle w:val="b1aff"/>
      </w:pPr>
      <w:r w:rsidRPr="00211DAE">
        <w:t xml:space="preserve">Teksten er endret. I tilegg går </w:t>
      </w:r>
      <w:r w:rsidRPr="00AD49C9">
        <w:rPr>
          <w:rStyle w:val="LS2CodeBodytext"/>
        </w:rPr>
        <w:t>onclick</w:t>
      </w:r>
      <w:r w:rsidRPr="00211DAE">
        <w:t xml:space="preserve"> på den nye knappen til </w:t>
      </w:r>
      <w:r w:rsidRPr="009C7279">
        <w:rPr>
          <w:rStyle w:val="LS2CodeBodytext"/>
        </w:rPr>
        <w:t>tipp2()</w:t>
      </w:r>
      <w:r w:rsidRPr="00211DAE">
        <w:t xml:space="preserve"> istedenfor </w:t>
      </w:r>
      <w:r w:rsidRPr="009C7279">
        <w:rPr>
          <w:rStyle w:val="LS2CodeBodytext"/>
        </w:rPr>
        <w:t>tipp1()</w:t>
      </w:r>
      <w:r w:rsidR="005A1557">
        <w:t xml:space="preserve">, </w:t>
      </w:r>
      <w:r w:rsidRPr="00211DAE">
        <w:t xml:space="preserve">som sist. Dermed kan vi lage funksjonen </w:t>
      </w:r>
      <w:r w:rsidRPr="00AD49C9">
        <w:rPr>
          <w:rStyle w:val="LS2CodeBodytext"/>
        </w:rPr>
        <w:t>tipp2(</w:t>
      </w:r>
      <w:r w:rsidRPr="007E3F63">
        <w:rPr>
          <w:rStyle w:val="LS2CodeBodytext"/>
        </w:rPr>
        <w:t>)</w:t>
      </w:r>
      <w:r w:rsidRPr="00211DAE">
        <w:t xml:space="preserve"> og la den vise neste steg i prototypen:</w:t>
      </w:r>
    </w:p>
    <w:p w14:paraId="5B5E1CE8" w14:textId="77777777" w:rsidR="00291DB3" w:rsidRPr="00017038" w:rsidRDefault="007B48DD" w:rsidP="00237EF5">
      <w:pPr>
        <w:pStyle w:val="eks1aff"/>
        <w:rPr>
          <w:rFonts w:ascii="Consolas" w:hAnsi="Consolas"/>
          <w:lang w:val="nb-NO"/>
        </w:rPr>
      </w:pPr>
      <w:r w:rsidRPr="00CC5D44">
        <w:rPr>
          <w:rStyle w:val="LS2Tag"/>
          <w:bCs w:val="0"/>
          <w:lang w:val="nb-NO"/>
          <w:rPrChange w:id="251"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52" w:author="Terje Kolderup" w:date="2020-01-29T09:55:00Z">
            <w:rPr>
              <w:lang w:val="nb-NO"/>
            </w:rPr>
          </w:rPrChange>
        </w:rPr>
        <w:t>tipp2</w:t>
      </w:r>
      <w:r w:rsidRPr="00017038">
        <w:rPr>
          <w:rFonts w:ascii="Consolas" w:hAnsi="Consolas"/>
          <w:lang w:val="nb-NO"/>
        </w:rPr>
        <w:t>() {</w:t>
      </w:r>
      <w:r w:rsidRPr="00017038">
        <w:rPr>
          <w:rFonts w:ascii="Consolas" w:hAnsi="Consolas"/>
          <w:lang w:val="nb-NO"/>
        </w:rPr>
        <w:br/>
        <w:t xml:space="preserve">    </w:t>
      </w:r>
      <w:bookmarkStart w:id="253" w:name="_url"/>
      <w:r w:rsidRPr="00017038">
        <w:rPr>
          <w:rFonts w:ascii="Consolas" w:hAnsi="Consolas"/>
          <w:lang w:val="nb-NO"/>
          <w:rPrChange w:id="254" w:author="Terje Kolderup" w:date="2020-01-29T09:55:00Z">
            <w:rPr>
              <w:rStyle w:val="LS2Object"/>
              <w:lang w:val="nb-NO"/>
            </w:rPr>
          </w:rPrChange>
        </w:rPr>
        <w:t>document</w:t>
      </w:r>
      <w:r w:rsidRPr="00017038">
        <w:rPr>
          <w:rFonts w:ascii="Consolas" w:hAnsi="Consolas"/>
          <w:lang w:val="nb-NO"/>
        </w:rPr>
        <w:t>.getElementById(</w:t>
      </w:r>
      <w:bookmarkEnd w:id="253"/>
      <w:r w:rsidRPr="00017038">
        <w:rPr>
          <w:rFonts w:ascii="Consolas" w:hAnsi="Consolas"/>
          <w:lang w:val="nb-NO"/>
        </w:rPr>
        <w:t>'</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7A6D8D">
        <w:rPr>
          <w:rStyle w:val="LS2String"/>
          <w:lang w:val="nb-NO"/>
        </w:rPr>
        <w:br/>
        <w:t xml:space="preserve">            Du tippet 12 - og det er riktig! </w:t>
      </w:r>
      <w:r w:rsidRPr="00BA2462">
        <w:rPr>
          <w:rStyle w:val="LS2String"/>
          <w:rFonts w:ascii="Segoe UI Emoji" w:hAnsi="Segoe UI Emoji" w:cs="Segoe UI Emoji"/>
        </w:rPr>
        <w:t>😀</w:t>
      </w:r>
      <w:r w:rsidRPr="007A6D8D">
        <w:rPr>
          <w:rStyle w:val="LS2String"/>
          <w:lang w:val="nb-NO"/>
        </w:rPr>
        <w:t>&lt;br/&gt;</w:t>
      </w:r>
      <w:r w:rsidRPr="007A6D8D">
        <w:rPr>
          <w:rStyle w:val="LS2String"/>
          <w:lang w:val="nb-NO"/>
        </w:rPr>
        <w:br/>
        <w:t xml:space="preserve">            &lt;button onclick="tipp2()"&gt;Start på nytt&lt;/button&gt;</w:t>
      </w:r>
      <w:r w:rsidRPr="007A6D8D">
        <w:rPr>
          <w:rStyle w:val="LS2String"/>
          <w:lang w:val="nb-NO"/>
        </w:rPr>
        <w:br/>
        <w:t xml:space="preserve">            `</w:t>
      </w:r>
      <w:r w:rsidRPr="00017038">
        <w:rPr>
          <w:rFonts w:ascii="Consolas" w:hAnsi="Consolas"/>
          <w:lang w:val="nb-NO"/>
        </w:rPr>
        <w:t>;</w:t>
      </w:r>
      <w:r w:rsidRPr="00017038">
        <w:rPr>
          <w:rFonts w:ascii="Consolas" w:hAnsi="Consolas"/>
          <w:lang w:val="nb-NO"/>
        </w:rPr>
        <w:br/>
        <w:t>}</w:t>
      </w:r>
    </w:p>
    <w:p w14:paraId="4487C76C" w14:textId="77777777" w:rsidR="00291DB3" w:rsidRPr="00211DAE" w:rsidRDefault="007B48DD" w:rsidP="00237EF5">
      <w:pPr>
        <w:pStyle w:val="b1aff"/>
      </w:pPr>
      <w:r w:rsidRPr="00211DAE">
        <w:t>Her tenker vi oss at testbrukeren tipper 12. Uansett gir et klikk på knappen nå følgende resultat:</w:t>
      </w:r>
    </w:p>
    <w:p w14:paraId="27FA5D97" w14:textId="0AF63ACC" w:rsidR="00291DB3" w:rsidRPr="00211DAE" w:rsidRDefault="007B48DD" w:rsidP="00EB0A66">
      <w:pPr>
        <w:pStyle w:val="b2aff"/>
      </w:pPr>
      <w:r w:rsidRPr="00211DAE">
        <w:t xml:space="preserve">Du tippet 12 </w:t>
      </w:r>
      <w:r w:rsidR="005A1557">
        <w:t>–</w:t>
      </w:r>
      <w:r w:rsidR="005A1557" w:rsidRPr="00211DAE">
        <w:t xml:space="preserve"> </w:t>
      </w:r>
      <w:r w:rsidRPr="00211DAE">
        <w:t xml:space="preserve">og det er riktig! </w:t>
      </w:r>
      <w:r>
        <w:rPr>
          <w:rFonts w:ascii="Segoe UI Emoji" w:hAnsi="Segoe UI Emoji" w:cs="Segoe UI Emoji"/>
        </w:rPr>
        <w:t>😀</w:t>
      </w:r>
      <w:r w:rsidRPr="00211DAE">
        <w:t xml:space="preserve"> Start på nytt</w:t>
      </w:r>
    </w:p>
    <w:p w14:paraId="578E1EE8" w14:textId="77777777" w:rsidR="00291DB3" w:rsidRPr="00211DAE" w:rsidRDefault="007B48DD" w:rsidP="00EB0A66">
      <w:pPr>
        <w:pStyle w:val="b1aff"/>
      </w:pPr>
      <w:r w:rsidRPr="00211DAE">
        <w:t>Denne grunnteknikken skal vi nå bruke for å få til første versjon av en funksjonell prototype av Vinlotterix-applikasjonen.</w:t>
      </w:r>
    </w:p>
    <w:p w14:paraId="024481BA" w14:textId="5F791558" w:rsidR="00291DB3" w:rsidRPr="00211DAE" w:rsidRDefault="007B48DD" w:rsidP="00374B1F">
      <w:pPr>
        <w:pStyle w:val="m1tt"/>
      </w:pPr>
      <w:bookmarkStart w:id="255" w:name="vinlotterix---prototyping-7---javascript"/>
      <w:bookmarkStart w:id="256" w:name="_Toc29047852"/>
      <w:r w:rsidRPr="004318F0">
        <w:rPr>
          <w:rFonts w:ascii="Segoe UI Emoji" w:hAnsi="Segoe UI Emoji" w:cs="Segoe UI Emoji"/>
        </w:rPr>
        <w:t>🍷</w:t>
      </w:r>
      <w:r w:rsidRPr="00211DAE">
        <w:t xml:space="preserve"> Vinlotterix</w:t>
      </w:r>
      <w:r w:rsidR="007968F3">
        <w:t xml:space="preserve"> – </w:t>
      </w:r>
      <w:r w:rsidR="00910CA0">
        <w:t>Prototypebygging</w:t>
      </w:r>
      <w:r w:rsidRPr="00211DAE">
        <w:t xml:space="preserve"> 7</w:t>
      </w:r>
      <w:r w:rsidR="007968F3">
        <w:t xml:space="preserve"> – </w:t>
      </w:r>
      <w:r w:rsidR="00A03F38">
        <w:t>JavaScript</w:t>
      </w:r>
      <w:bookmarkEnd w:id="255"/>
      <w:bookmarkEnd w:id="256"/>
    </w:p>
    <w:p w14:paraId="187EEFB8" w14:textId="33BD8E4B" w:rsidR="00291DB3" w:rsidRPr="00211DAE" w:rsidRDefault="007B48DD" w:rsidP="00AF6797">
      <w:pPr>
        <w:pStyle w:val="b1af-f"/>
      </w:pPr>
      <w:r w:rsidRPr="00211DAE">
        <w:t>La oss vende tilbake til case</w:t>
      </w:r>
      <w:r w:rsidR="00E246B2">
        <w:t>n</w:t>
      </w:r>
      <w:r w:rsidRPr="00211DAE">
        <w:t xml:space="preserve"> vår, Vinlotterix, og bruke teknikkene fra forrige avsnitt om enkel </w:t>
      </w:r>
      <w:r w:rsidR="00910CA0">
        <w:t>prototypebygging</w:t>
      </w:r>
      <w:r w:rsidRPr="00211DAE">
        <w:t>. Vi kommer ikke til å gå gjennom koden fra eksemplet i teksten, men koden kan ses her</w:t>
      </w:r>
      <w:r w:rsidR="00AF6797">
        <w:t xml:space="preserve">:  </w:t>
      </w:r>
      <w:r w:rsidRPr="00211DAE">
        <w:t>https://github.com/GetAcademy/Vinlotterix/blob/master/v1/index.html</w:t>
      </w:r>
    </w:p>
    <w:p w14:paraId="58BF18B8" w14:textId="77777777" w:rsidR="00291DB3" w:rsidRPr="00211DAE" w:rsidRDefault="007B48DD" w:rsidP="007B1CC5">
      <w:pPr>
        <w:pStyle w:val="b1af"/>
      </w:pPr>
      <w:r w:rsidRPr="00211DAE">
        <w:t>I tillegg kan applikasjonen testes direkte her: https://getacademy.github.io/Vinlotterix/v1/index.html</w:t>
      </w:r>
    </w:p>
    <w:p w14:paraId="2B8228E5" w14:textId="633CAC84" w:rsidR="007968F3" w:rsidRDefault="007B48DD" w:rsidP="007B1CC5">
      <w:pPr>
        <w:pStyle w:val="b1af"/>
      </w:pPr>
      <w:r w:rsidRPr="00211DAE">
        <w:t xml:space="preserve">Brukergrensesnittet består av en </w:t>
      </w:r>
      <w:r w:rsidRPr="000D02C3">
        <w:rPr>
          <w:rStyle w:val="LS2CodeBodytext"/>
        </w:rPr>
        <w:t xml:space="preserve">div </w:t>
      </w:r>
      <w:r w:rsidR="0093154A" w:rsidRPr="00211DAE">
        <w:t xml:space="preserve">med </w:t>
      </w:r>
      <w:r w:rsidRPr="00AD49C9">
        <w:rPr>
          <w:rStyle w:val="LS2CodeBodytext"/>
        </w:rPr>
        <w:t>id="page"</w:t>
      </w:r>
      <w:r w:rsidR="0093154A">
        <w:t xml:space="preserve"> som har</w:t>
      </w:r>
      <w:r w:rsidRPr="00211DAE">
        <w:t xml:space="preserve"> tre deler:</w:t>
      </w:r>
    </w:p>
    <w:p w14:paraId="0207247E" w14:textId="67CADE24" w:rsidR="007968F3" w:rsidRDefault="00820476" w:rsidP="00820476">
      <w:pPr>
        <w:pStyle w:val="b1lff"/>
        <w:ind w:left="720" w:hanging="360"/>
      </w:pPr>
      <w:r>
        <w:t>1</w:t>
      </w:r>
      <w:r>
        <w:tab/>
      </w:r>
      <w:r w:rsidR="00316856">
        <w:t>e</w:t>
      </w:r>
      <w:r w:rsidR="007B48DD" w:rsidRPr="00211DAE">
        <w:t>n header med en knapp for å skjule eller vise menyen (</w:t>
      </w:r>
      <w:r w:rsidR="007B48DD" w:rsidRPr="00B21A25">
        <w:rPr>
          <w:rStyle w:val="LS2CodeBodytext"/>
        </w:rPr>
        <w:t>id="header"</w:t>
      </w:r>
      <w:r w:rsidR="007B48DD" w:rsidRPr="00211DAE">
        <w:t>)</w:t>
      </w:r>
    </w:p>
    <w:p w14:paraId="6DD899CA" w14:textId="15729500" w:rsidR="007968F3" w:rsidRDefault="00820476" w:rsidP="00820476">
      <w:pPr>
        <w:pStyle w:val="b1lf"/>
        <w:ind w:left="720" w:hanging="360"/>
      </w:pPr>
      <w:r>
        <w:t>2</w:t>
      </w:r>
      <w:r>
        <w:tab/>
      </w:r>
      <w:r w:rsidR="00316856">
        <w:t>e</w:t>
      </w:r>
      <w:r w:rsidR="007B48DD" w:rsidRPr="00211DAE">
        <w:t>n meny (</w:t>
      </w:r>
      <w:r w:rsidR="007B48DD" w:rsidRPr="00B21A25">
        <w:rPr>
          <w:rStyle w:val="LS2CodeBodytext"/>
        </w:rPr>
        <w:t>id="meny"</w:t>
      </w:r>
      <w:r w:rsidR="007B48DD" w:rsidRPr="00211DAE">
        <w:t>)</w:t>
      </w:r>
    </w:p>
    <w:p w14:paraId="3624317F" w14:textId="1D13A376" w:rsidR="00291DB3" w:rsidRPr="00AF6797" w:rsidRDefault="00820476" w:rsidP="00820476">
      <w:pPr>
        <w:pStyle w:val="b1lf"/>
        <w:ind w:left="720" w:hanging="360"/>
      </w:pPr>
      <w:r w:rsidRPr="00AF6797">
        <w:t>3</w:t>
      </w:r>
      <w:r w:rsidRPr="00AF6797">
        <w:tab/>
      </w:r>
      <w:r w:rsidR="00316856">
        <w:t>e</w:t>
      </w:r>
      <w:r w:rsidR="007B48DD" w:rsidRPr="00211DAE">
        <w:t>t område for innholdet på siden</w:t>
      </w:r>
      <w:r w:rsidR="00F84644">
        <w:t xml:space="preserve"> – </w:t>
      </w:r>
      <w:r w:rsidR="007B48DD" w:rsidRPr="00211DAE">
        <w:t xml:space="preserve">det som brukeren til enhver tid har valgt </w:t>
      </w:r>
      <w:r w:rsidR="007B48DD" w:rsidRPr="00AF6797">
        <w:t>(</w:t>
      </w:r>
      <w:r w:rsidR="007B48DD" w:rsidRPr="00AF6797">
        <w:rPr>
          <w:rStyle w:val="LS2CodeBodytext"/>
        </w:rPr>
        <w:t>id="innhold"</w:t>
      </w:r>
      <w:r w:rsidR="007B48DD" w:rsidRPr="00AF6797">
        <w:t>)</w:t>
      </w:r>
      <w:r w:rsidR="00AF6797" w:rsidRPr="00AF6797">
        <w:t>.</w:t>
      </w:r>
    </w:p>
    <w:p w14:paraId="258BA922" w14:textId="77777777" w:rsidR="00291DB3" w:rsidRPr="00503824" w:rsidRDefault="007B48DD" w:rsidP="00AF6797">
      <w:pPr>
        <w:pStyle w:val="b1aff"/>
      </w:pPr>
      <w:r w:rsidRPr="00503824">
        <w:t>Slik ser HTML-koden for dette ut:</w:t>
      </w:r>
    </w:p>
    <w:p w14:paraId="79E44894" w14:textId="77777777" w:rsidR="00291DB3" w:rsidRPr="00017038" w:rsidRDefault="007B48DD" w:rsidP="00237EF5">
      <w:pPr>
        <w:pStyle w:val="eks1aff"/>
        <w:rPr>
          <w:rFonts w:ascii="Consolas" w:hAnsi="Consolas"/>
        </w:rPr>
      </w:pPr>
      <w:r>
        <w:rPr>
          <w:rStyle w:val="LS2Tag"/>
        </w:rPr>
        <w:t>&lt;div</w:t>
      </w:r>
      <w:r>
        <w:rPr>
          <w:rStyle w:val="LS2Attribute"/>
        </w:rPr>
        <w:t xml:space="preserve"> class=</w:t>
      </w:r>
      <w:r>
        <w:rPr>
          <w:rStyle w:val="LS2String"/>
        </w:rPr>
        <w:t>"page"</w:t>
      </w:r>
      <w:r>
        <w:rPr>
          <w:rStyle w:val="LS2Attribute"/>
        </w:rPr>
        <w:t xml:space="preserve"> id=</w:t>
      </w:r>
      <w:r>
        <w:rPr>
          <w:rStyle w:val="LS2String"/>
        </w:rPr>
        <w:t>"page"</w:t>
      </w:r>
      <w:r>
        <w:rPr>
          <w:rStyle w:val="LS2Tag"/>
        </w:rPr>
        <w:t>&gt;</w:t>
      </w:r>
      <w:r w:rsidRPr="00017038">
        <w:rPr>
          <w:rFonts w:ascii="Consolas" w:hAnsi="Consolas"/>
        </w:rPr>
        <w:br/>
        <w:t xml:space="preserve">    </w:t>
      </w:r>
      <w:r>
        <w:rPr>
          <w:rStyle w:val="LS2Tag"/>
        </w:rPr>
        <w:t>&lt;div</w:t>
      </w:r>
      <w:r>
        <w:rPr>
          <w:rStyle w:val="LS2Attribute"/>
        </w:rPr>
        <w:t xml:space="preserve"> class=</w:t>
      </w:r>
      <w:r>
        <w:rPr>
          <w:rStyle w:val="LS2String"/>
        </w:rPr>
        <w:t>"header"</w:t>
      </w:r>
      <w:r>
        <w:rPr>
          <w:rStyle w:val="LS2Attribute"/>
        </w:rPr>
        <w:t xml:space="preserve"> id=</w:t>
      </w:r>
      <w:r>
        <w:rPr>
          <w:rStyle w:val="LS2String"/>
        </w:rPr>
        <w:t>"header"</w:t>
      </w:r>
      <w:r>
        <w:rPr>
          <w:rStyle w:val="LS2Tag"/>
        </w:rPr>
        <w:t>&gt;</w:t>
      </w:r>
      <w:r w:rsidRPr="00017038">
        <w:rPr>
          <w:rFonts w:ascii="Consolas" w:hAnsi="Consolas"/>
        </w:rPr>
        <w:br/>
        <w:t xml:space="preserve">        </w:t>
      </w:r>
      <w:r>
        <w:rPr>
          <w:rStyle w:val="LS2Tag"/>
        </w:rPr>
        <w:t>&lt;button</w:t>
      </w:r>
      <w:r>
        <w:rPr>
          <w:rStyle w:val="LS2Attribute"/>
        </w:rPr>
        <w:t xml:space="preserve"> onclick=</w:t>
      </w:r>
      <w:r>
        <w:rPr>
          <w:rStyle w:val="LS2String"/>
        </w:rPr>
        <w:t>"</w:t>
      </w:r>
      <w:proofErr w:type="spellStart"/>
      <w:r>
        <w:rPr>
          <w:rStyle w:val="LS2String"/>
        </w:rPr>
        <w:t>visOgSkjulMeny</w:t>
      </w:r>
      <w:proofErr w:type="spellEnd"/>
      <w:r>
        <w:rPr>
          <w:rStyle w:val="LS2String"/>
        </w:rPr>
        <w:t>()"</w:t>
      </w:r>
      <w:r>
        <w:rPr>
          <w:rStyle w:val="LS2Tag"/>
        </w:rPr>
        <w:t>&gt;</w:t>
      </w:r>
      <w:r>
        <w:rPr>
          <w:rFonts w:ascii="Segoe UI Symbol" w:hAnsi="Segoe UI Symbol" w:cs="Segoe UI Symbol"/>
        </w:rPr>
        <w:t>☰</w:t>
      </w:r>
      <w:r>
        <w:rPr>
          <w:rStyle w:val="LS2Tag"/>
        </w:rPr>
        <w:t>&lt;/button&gt;</w:t>
      </w:r>
      <w:r w:rsidRPr="00017038">
        <w:rPr>
          <w:rFonts w:ascii="Consolas" w:hAnsi="Consolas"/>
        </w:rPr>
        <w:t xml:space="preserve"> </w:t>
      </w:r>
      <w:r w:rsidRPr="00017038">
        <w:rPr>
          <w:rFonts w:ascii="Consolas" w:hAnsi="Consolas"/>
        </w:rPr>
        <w:br/>
        <w:t xml:space="preserve">        </w:t>
      </w:r>
      <w:proofErr w:type="spellStart"/>
      <w:r w:rsidRPr="00017038">
        <w:rPr>
          <w:rFonts w:ascii="Consolas" w:hAnsi="Consolas"/>
        </w:rPr>
        <w:t>Vinlotterix</w:t>
      </w:r>
      <w:proofErr w:type="spellEnd"/>
      <w:r w:rsidRPr="00017038">
        <w:rPr>
          <w:rFonts w:ascii="Consolas" w:hAnsi="Consolas"/>
        </w:rPr>
        <w:t xml:space="preserve"> </w:t>
      </w:r>
      <w:r>
        <w:rPr>
          <w:rFonts w:ascii="Segoe UI Emoji" w:hAnsi="Segoe UI Emoji" w:cs="Segoe UI Emoji"/>
        </w:rPr>
        <w:t>🍷</w:t>
      </w:r>
      <w:r w:rsidRPr="00017038">
        <w:rPr>
          <w:rFonts w:ascii="Consolas" w:hAnsi="Consolas"/>
        </w:rPr>
        <w:br/>
        <w:t xml:space="preserve">    </w:t>
      </w:r>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w:t>
      </w:r>
      <w:proofErr w:type="spellStart"/>
      <w:r>
        <w:rPr>
          <w:rStyle w:val="LS2String"/>
        </w:rPr>
        <w:t>innhold</w:t>
      </w:r>
      <w:proofErr w:type="spellEnd"/>
      <w:r>
        <w:rPr>
          <w:rStyle w:val="LS2String"/>
        </w:rPr>
        <w:t>"</w:t>
      </w:r>
      <w:r>
        <w:rPr>
          <w:rStyle w:val="LS2Attribute"/>
        </w:rPr>
        <w:t xml:space="preserve"> id=</w:t>
      </w:r>
      <w:r>
        <w:rPr>
          <w:rStyle w:val="LS2String"/>
        </w:rPr>
        <w:t>"</w:t>
      </w:r>
      <w:proofErr w:type="spellStart"/>
      <w:r>
        <w:rPr>
          <w:rStyle w:val="LS2String"/>
        </w:rPr>
        <w:t>innhold</w:t>
      </w:r>
      <w:proofErr w:type="spellEnd"/>
      <w:r>
        <w:rPr>
          <w:rStyle w:val="LS2String"/>
        </w:rPr>
        <w:t>"</w:t>
      </w:r>
      <w:r>
        <w:rPr>
          <w:rStyle w:val="LS2Tag"/>
        </w:rPr>
        <w:t>&gt;&lt;/div&gt;</w:t>
      </w:r>
      <w:r w:rsidRPr="00017038">
        <w:rPr>
          <w:rFonts w:ascii="Consolas" w:hAnsi="Consolas"/>
        </w:rPr>
        <w:br/>
      </w:r>
      <w:r w:rsidRPr="00017038">
        <w:rPr>
          <w:rFonts w:ascii="Consolas" w:hAnsi="Consolas"/>
        </w:rPr>
        <w:lastRenderedPageBreak/>
        <w:t xml:space="preserve">    </w:t>
      </w:r>
      <w:r>
        <w:rPr>
          <w:rStyle w:val="LS2Tag"/>
        </w:rPr>
        <w:t>&lt;div</w:t>
      </w:r>
      <w:r>
        <w:rPr>
          <w:rStyle w:val="LS2Attribute"/>
        </w:rPr>
        <w:t xml:space="preserve"> class=</w:t>
      </w:r>
      <w:r>
        <w:rPr>
          <w:rStyle w:val="LS2String"/>
        </w:rPr>
        <w:t>"</w:t>
      </w:r>
      <w:proofErr w:type="spellStart"/>
      <w:r>
        <w:rPr>
          <w:rStyle w:val="LS2String"/>
        </w:rPr>
        <w:t>meny</w:t>
      </w:r>
      <w:proofErr w:type="spellEnd"/>
      <w:r>
        <w:rPr>
          <w:rStyle w:val="LS2String"/>
        </w:rPr>
        <w:t>"</w:t>
      </w:r>
      <w:r>
        <w:rPr>
          <w:rStyle w:val="LS2Attribute"/>
        </w:rPr>
        <w:t xml:space="preserve"> id=</w:t>
      </w:r>
      <w:r>
        <w:rPr>
          <w:rStyle w:val="LS2String"/>
        </w:rPr>
        <w:t>"</w:t>
      </w:r>
      <w:proofErr w:type="spellStart"/>
      <w:r>
        <w:rPr>
          <w:rStyle w:val="LS2String"/>
        </w:rPr>
        <w:t>meny</w:t>
      </w:r>
      <w:proofErr w:type="spellEnd"/>
      <w:r>
        <w:rPr>
          <w:rStyle w:val="LS2String"/>
        </w:rPr>
        <w:t>"</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Attribute"/>
        </w:rPr>
        <w:t xml:space="preserve"> onclick=</w:t>
      </w:r>
      <w:r>
        <w:rPr>
          <w:rStyle w:val="LS2String"/>
        </w:rPr>
        <w:t>"</w:t>
      </w:r>
      <w:proofErr w:type="spellStart"/>
      <w:r>
        <w:rPr>
          <w:rStyle w:val="LS2String"/>
        </w:rPr>
        <w:t>visPersoner</w:t>
      </w:r>
      <w:proofErr w:type="spellEnd"/>
      <w:r>
        <w:rPr>
          <w:rStyle w:val="LS2String"/>
        </w:rPr>
        <w:t>()"</w:t>
      </w:r>
      <w:r>
        <w:rPr>
          <w:rStyle w:val="LS2Tag"/>
        </w:rPr>
        <w:t>&gt;</w:t>
      </w:r>
      <w:proofErr w:type="spellStart"/>
      <w:r w:rsidRPr="00017038">
        <w:rPr>
          <w:rFonts w:ascii="Consolas" w:hAnsi="Consolas"/>
        </w:rPr>
        <w:t>Personer</w:t>
      </w:r>
      <w:proofErr w:type="spellEnd"/>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Attribute"/>
        </w:rPr>
        <w:t xml:space="preserve"> onclick=</w:t>
      </w:r>
      <w:r>
        <w:rPr>
          <w:rStyle w:val="LS2String"/>
        </w:rPr>
        <w:t>"visVinnere1()"</w:t>
      </w:r>
      <w:r>
        <w:rPr>
          <w:rStyle w:val="LS2Tag"/>
        </w:rPr>
        <w:t>&gt;</w:t>
      </w:r>
      <w:proofErr w:type="spellStart"/>
      <w:r w:rsidRPr="00017038">
        <w:rPr>
          <w:rFonts w:ascii="Consolas" w:hAnsi="Consolas"/>
        </w:rPr>
        <w:t>Vinnere</w:t>
      </w:r>
      <w:proofErr w:type="spellEnd"/>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Tag"/>
        </w:rPr>
        <w:t>&gt;</w:t>
      </w:r>
      <w:r w:rsidRPr="00017038">
        <w:rPr>
          <w:rFonts w:ascii="Consolas" w:hAnsi="Consolas"/>
        </w:rPr>
        <w:t>Om</w:t>
      </w:r>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Tag"/>
        </w:rPr>
        <w:t>&gt;</w:t>
      </w:r>
      <w:r w:rsidRPr="00017038">
        <w:rPr>
          <w:rFonts w:ascii="Consolas" w:hAnsi="Consolas"/>
        </w:rPr>
        <w:t>Exit</w:t>
      </w:r>
      <w:r>
        <w:rPr>
          <w:rStyle w:val="LS2Tag"/>
        </w:rPr>
        <w:t>&lt;/button&gt;&lt;</w:t>
      </w:r>
      <w:proofErr w:type="spellStart"/>
      <w:r>
        <w:rPr>
          <w:rStyle w:val="LS2Tag"/>
        </w:rPr>
        <w:t>br</w:t>
      </w:r>
      <w:proofErr w:type="spellEnd"/>
      <w:r w:rsidRPr="00017038">
        <w:rPr>
          <w:rFonts w:ascii="Consolas" w:hAnsi="Consolas"/>
        </w:rPr>
        <w:t xml:space="preserve"> </w:t>
      </w:r>
      <w:r>
        <w:rPr>
          <w:rStyle w:val="LS2Tag"/>
        </w:rPr>
        <w:t>/&gt;</w:t>
      </w:r>
      <w:r w:rsidRPr="00017038">
        <w:rPr>
          <w:rFonts w:ascii="Consolas" w:hAnsi="Consolas"/>
        </w:rPr>
        <w:br/>
        <w:t xml:space="preserve">    </w:t>
      </w:r>
      <w:r>
        <w:rPr>
          <w:rStyle w:val="LS2Tag"/>
        </w:rPr>
        <w:t>&lt;/div&gt;</w:t>
      </w:r>
      <w:r w:rsidRPr="00017038">
        <w:rPr>
          <w:rFonts w:ascii="Consolas" w:hAnsi="Consolas"/>
        </w:rPr>
        <w:br/>
      </w:r>
      <w:r>
        <w:rPr>
          <w:rStyle w:val="LS2Tag"/>
        </w:rPr>
        <w:t>&lt;/div&gt;</w:t>
      </w:r>
    </w:p>
    <w:p w14:paraId="45C13DB1" w14:textId="29B337F2" w:rsidR="00291DB3" w:rsidRPr="00211DAE" w:rsidRDefault="007B48DD" w:rsidP="00237EF5">
      <w:pPr>
        <w:pStyle w:val="b1aff"/>
      </w:pPr>
      <w:r w:rsidRPr="00211DAE">
        <w:t xml:space="preserve">Her er det </w:t>
      </w:r>
      <w:r w:rsidRPr="002A2B3E">
        <w:rPr>
          <w:rStyle w:val="LS2CodeBodytext"/>
        </w:rPr>
        <w:t>onclick</w:t>
      </w:r>
      <w:r w:rsidRPr="00211DAE">
        <w:t xml:space="preserve"> tre steder, og det er dette som utgjør </w:t>
      </w:r>
      <w:r w:rsidR="00910CA0">
        <w:t>prototypebygging</w:t>
      </w:r>
      <w:r w:rsidRPr="00211DAE">
        <w:t xml:space="preserve">en utover det rent visuelle. I headeren har vi </w:t>
      </w:r>
      <w:r w:rsidRPr="002A2B3E">
        <w:rPr>
          <w:rStyle w:val="LS2CodeBodytext"/>
        </w:rPr>
        <w:t>onclick="visOgSkjulMeny()"</w:t>
      </w:r>
      <w:r w:rsidRPr="00211DAE">
        <w:t xml:space="preserve"> for å vise eller skjule menyen, og vi </w:t>
      </w:r>
      <w:r w:rsidR="008C046A">
        <w:t xml:space="preserve">har </w:t>
      </w:r>
      <w:r w:rsidRPr="00211DAE">
        <w:t xml:space="preserve">en knapp med </w:t>
      </w:r>
      <w:r w:rsidRPr="002A2B3E">
        <w:rPr>
          <w:rStyle w:val="LS2CodeBodytext"/>
        </w:rPr>
        <w:t>onclick="visPersoner()"</w:t>
      </w:r>
      <w:r w:rsidRPr="00211DAE">
        <w:t xml:space="preserve"> og en med </w:t>
      </w:r>
      <w:r w:rsidRPr="002A2B3E">
        <w:rPr>
          <w:rStyle w:val="LS2CodeBodytext"/>
        </w:rPr>
        <w:t>onclick="visVinnere1()"</w:t>
      </w:r>
      <w:r w:rsidRPr="00211DAE">
        <w:t xml:space="preserve"> for å vise ulikt innhold på siden.</w:t>
      </w:r>
    </w:p>
    <w:p w14:paraId="216886BF" w14:textId="77777777" w:rsidR="00291DB3" w:rsidRPr="00211DAE" w:rsidRDefault="007B48DD" w:rsidP="00B179A8">
      <w:pPr>
        <w:pStyle w:val="b1af"/>
      </w:pPr>
      <w:r w:rsidRPr="00211DAE">
        <w:t>Vi viser og skjuler menyen ved å skru to CSS-klasser av og på:</w:t>
      </w:r>
    </w:p>
    <w:p w14:paraId="4205FFE3" w14:textId="77777777" w:rsidR="00291DB3" w:rsidRPr="00017038" w:rsidRDefault="007B48DD" w:rsidP="00237EF5">
      <w:pPr>
        <w:pStyle w:val="eks1aff"/>
        <w:rPr>
          <w:rFonts w:ascii="Consolas" w:hAnsi="Consolas"/>
          <w:lang w:val="nb-NO"/>
        </w:rPr>
      </w:pPr>
      <w:r w:rsidRPr="00CC5D44">
        <w:rPr>
          <w:rStyle w:val="LS2Tag"/>
          <w:bCs w:val="0"/>
          <w:lang w:val="nb-NO"/>
          <w:rPrChange w:id="257" w:author="Terje Kolderup" w:date="2020-01-29T09:55:00Z">
            <w:rPr>
              <w:rStyle w:val="LS2Tag"/>
              <w:bCs w:val="0"/>
            </w:rPr>
          </w:rPrChange>
        </w:rPr>
        <w:t>function</w:t>
      </w:r>
      <w:r w:rsidRPr="00017038">
        <w:rPr>
          <w:rFonts w:ascii="Consolas" w:hAnsi="Consolas"/>
          <w:lang w:val="nb-NO"/>
        </w:rPr>
        <w:t xml:space="preserve"> </w:t>
      </w:r>
      <w:r w:rsidRPr="00CC5D44">
        <w:rPr>
          <w:rStyle w:val="LS2Object"/>
          <w:lang w:val="nb-NO"/>
          <w:rPrChange w:id="258" w:author="Terje Kolderup" w:date="2020-01-29T09:55:00Z">
            <w:rPr>
              <w:rStyle w:val="LS2Object"/>
            </w:rPr>
          </w:rPrChange>
        </w:rPr>
        <w:t>visOgSkjulMeny</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59" w:author="Terje Kolderup" w:date="2020-01-29T09:55:00Z">
            <w:rPr/>
          </w:rPrChange>
        </w:rPr>
        <w:t>document</w:t>
      </w:r>
      <w:r w:rsidRPr="00017038">
        <w:rPr>
          <w:rFonts w:ascii="Consolas" w:hAnsi="Consolas"/>
          <w:lang w:val="nb-NO"/>
        </w:rPr>
        <w:t>.getElementById('</w:t>
      </w:r>
      <w:r w:rsidRPr="00211DAE">
        <w:rPr>
          <w:rStyle w:val="LS2String"/>
          <w:lang w:val="nb-NO"/>
        </w:rPr>
        <w:t>page</w:t>
      </w:r>
      <w:r w:rsidRPr="00017038">
        <w:rPr>
          <w:rFonts w:ascii="Consolas" w:hAnsi="Consolas"/>
          <w:lang w:val="nb-NO"/>
        </w:rPr>
        <w:t>').classList.toggle('</w:t>
      </w:r>
      <w:r w:rsidRPr="00211DAE">
        <w:rPr>
          <w:rStyle w:val="LS2String"/>
          <w:lang w:val="nb-NO"/>
        </w:rPr>
        <w:t>pageUtenMeny</w:t>
      </w:r>
      <w:r w:rsidRPr="00017038">
        <w:rPr>
          <w:rFonts w:ascii="Consolas" w:hAnsi="Consolas"/>
          <w:lang w:val="nb-NO"/>
        </w:rPr>
        <w:t>');</w:t>
      </w:r>
      <w:r w:rsidRPr="00017038">
        <w:rPr>
          <w:rFonts w:ascii="Consolas" w:hAnsi="Consolas"/>
          <w:lang w:val="nb-NO"/>
        </w:rPr>
        <w:br/>
        <w:t>}</w:t>
      </w:r>
    </w:p>
    <w:p w14:paraId="7B3691A3" w14:textId="1B42125F" w:rsidR="00291DB3" w:rsidRPr="00211DAE" w:rsidRDefault="007B48DD" w:rsidP="00237EF5">
      <w:pPr>
        <w:pStyle w:val="b1aff"/>
      </w:pPr>
      <w:r w:rsidRPr="00211DAE">
        <w:t xml:space="preserve">CSS-klassen </w:t>
      </w:r>
      <w:r w:rsidRPr="002A2B3E">
        <w:rPr>
          <w:rStyle w:val="LS2CodeBodytext"/>
        </w:rPr>
        <w:t>pageUtenMeny</w:t>
      </w:r>
      <w:r w:rsidRPr="00211DAE">
        <w:t xml:space="preserve"> endrer oppsettet av </w:t>
      </w:r>
      <w:r w:rsidR="008C046A" w:rsidRPr="00211DAE">
        <w:t>grid</w:t>
      </w:r>
      <w:r w:rsidR="008C046A">
        <w:t>-</w:t>
      </w:r>
      <w:r w:rsidRPr="00211DAE">
        <w:t>layouten til at venstre kolonne har en bredde på 0</w:t>
      </w:r>
      <w:r w:rsidR="00AF6797">
        <w:t> </w:t>
      </w:r>
      <w:r w:rsidRPr="00211DAE">
        <w:t>pixler:</w:t>
      </w:r>
    </w:p>
    <w:p w14:paraId="777E02D0" w14:textId="77777777" w:rsidR="00291DB3" w:rsidRPr="00017038" w:rsidRDefault="007B48DD" w:rsidP="00237EF5">
      <w:pPr>
        <w:pStyle w:val="eks1aff"/>
        <w:rPr>
          <w:rFonts w:ascii="Consolas" w:hAnsi="Consolas"/>
        </w:rPr>
      </w:pPr>
      <w:proofErr w:type="spellStart"/>
      <w:r w:rsidRPr="004C1098">
        <w:rPr>
          <w:rStyle w:val="LS2Tag"/>
        </w:rPr>
        <w:t>div</w:t>
      </w:r>
      <w:r w:rsidRPr="00017038">
        <w:rPr>
          <w:rFonts w:ascii="Consolas" w:hAnsi="Consolas"/>
        </w:rPr>
        <w:t>.</w:t>
      </w:r>
      <w:r>
        <w:rPr>
          <w:rStyle w:val="LS2Selector"/>
        </w:rPr>
        <w:t>pageUtenMeny</w:t>
      </w:r>
      <w:proofErr w:type="spellEnd"/>
      <w:r w:rsidRPr="00017038">
        <w:rPr>
          <w:rFonts w:ascii="Consolas" w:hAnsi="Consolas"/>
        </w:rPr>
        <w:t xml:space="preserve"> {</w:t>
      </w:r>
      <w:r w:rsidRPr="00017038">
        <w:rPr>
          <w:rFonts w:ascii="Consolas" w:hAnsi="Consolas"/>
        </w:rPr>
        <w:br/>
        <w:t xml:space="preserve">    grid-template-columns: </w:t>
      </w:r>
      <w:r w:rsidRPr="004565A1">
        <w:rPr>
          <w:rStyle w:val="LS2NumVal"/>
        </w:rPr>
        <w:t>0px</w:t>
      </w:r>
      <w:r w:rsidRPr="00017038">
        <w:rPr>
          <w:rFonts w:ascii="Consolas" w:hAnsi="Consolas"/>
        </w:rPr>
        <w:t xml:space="preserve"> </w:t>
      </w:r>
      <w:r w:rsidRPr="004565A1">
        <w:rPr>
          <w:rStyle w:val="LS2NumVal"/>
        </w:rPr>
        <w:t>2</w:t>
      </w:r>
      <w:r w:rsidRPr="00017038">
        <w:rPr>
          <w:rFonts w:ascii="Consolas" w:hAnsi="Consolas"/>
        </w:rPr>
        <w:t>fr;</w:t>
      </w:r>
      <w:r w:rsidRPr="00017038">
        <w:rPr>
          <w:rFonts w:ascii="Consolas" w:hAnsi="Consolas"/>
        </w:rPr>
        <w:br/>
        <w:t>}</w:t>
      </w:r>
    </w:p>
    <w:p w14:paraId="383ED548" w14:textId="77777777" w:rsidR="00291DB3" w:rsidRPr="00211DAE" w:rsidRDefault="007B48DD" w:rsidP="00237EF5">
      <w:pPr>
        <w:pStyle w:val="b1aff"/>
      </w:pPr>
      <w:r w:rsidRPr="00211DAE">
        <w:t xml:space="preserve">Funksjonene </w:t>
      </w:r>
      <w:r w:rsidRPr="002A2B3E">
        <w:rPr>
          <w:rStyle w:val="LS2CodeBodytext"/>
        </w:rPr>
        <w:t>visPersoner</w:t>
      </w:r>
      <w:r w:rsidRPr="00211DAE">
        <w:t xml:space="preserve"> og </w:t>
      </w:r>
      <w:r w:rsidRPr="002A2B3E">
        <w:rPr>
          <w:rStyle w:val="LS2CodeBodytext"/>
        </w:rPr>
        <w:t>visVinnere1</w:t>
      </w:r>
      <w:r w:rsidRPr="00211DAE">
        <w:t xml:space="preserve"> endrer HTML-innholdet i hoveddelen av siden på hver sin måte:</w:t>
      </w:r>
    </w:p>
    <w:p w14:paraId="5D88FE66" w14:textId="508540DB" w:rsidR="00291DB3" w:rsidRPr="00017038" w:rsidRDefault="007B48DD" w:rsidP="00237EF5">
      <w:pPr>
        <w:pStyle w:val="eks1aff"/>
        <w:rPr>
          <w:rFonts w:ascii="Consolas" w:hAnsi="Consolas"/>
          <w:lang w:val="nb-NO"/>
        </w:rPr>
      </w:pPr>
      <w:r w:rsidRPr="00CC5D44">
        <w:rPr>
          <w:rStyle w:val="LS2Tag"/>
          <w:bCs w:val="0"/>
          <w:lang w:val="nb-NO"/>
          <w:rPrChange w:id="260" w:author="Terje Kolderup" w:date="2020-01-29T09:55:00Z">
            <w:rPr>
              <w:rStyle w:val="LS2Tag"/>
              <w:bCs w:val="0"/>
            </w:rPr>
          </w:rPrChange>
        </w:rPr>
        <w:t>function</w:t>
      </w:r>
      <w:r w:rsidRPr="00017038">
        <w:rPr>
          <w:rFonts w:ascii="Consolas" w:hAnsi="Consolas"/>
          <w:lang w:val="nb-NO"/>
        </w:rPr>
        <w:t xml:space="preserve"> </w:t>
      </w:r>
      <w:r w:rsidRPr="00CC5D44">
        <w:rPr>
          <w:rStyle w:val="LS2Object"/>
          <w:lang w:val="nb-NO"/>
          <w:rPrChange w:id="261" w:author="Terje Kolderup" w:date="2020-01-29T09:55:00Z">
            <w:rPr>
              <w:rStyle w:val="LS2Object"/>
            </w:rPr>
          </w:rPrChange>
        </w:rPr>
        <w:t>visPersoner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62" w:author="Terje Kolderup" w:date="2020-01-29T09:55:00Z">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7C1A2A">
        <w:rPr>
          <w:rStyle w:val="LS2String"/>
          <w:lang w:val="nb-NO"/>
        </w:rPr>
        <w:t>`</w:t>
      </w:r>
      <w:r w:rsidRPr="00017038">
        <w:rPr>
          <w:rFonts w:ascii="Consolas" w:hAnsi="Consolas"/>
          <w:lang w:val="nb-NO"/>
        </w:rPr>
        <w:br/>
      </w:r>
      <w:r w:rsidRPr="007C1A2A">
        <w:rPr>
          <w:rStyle w:val="LS2String"/>
          <w:lang w:val="nb-NO"/>
        </w:rPr>
        <w:t xml:space="preserve">                &lt;table&gt;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type="checkbox"/&gt;&lt;/td&gt;</w:t>
      </w:r>
      <w:r w:rsidR="004E37D4">
        <w:rPr>
          <w:rStyle w:val="LS2String"/>
          <w:lang w:val="nb-NO"/>
        </w:rPr>
        <w:br/>
        <w:t xml:space="preserve">                        </w:t>
      </w:r>
      <w:r w:rsidRPr="007C1A2A">
        <w:rPr>
          <w:rStyle w:val="LS2String"/>
          <w:lang w:val="nb-NO"/>
        </w:rPr>
        <w:t>&lt;td&gt;Personer&lt;/td&gt;&lt;td&gt;+&lt;/td&gt;&lt;td&gt;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&lt;td&gt;Per&lt;/td&gt;&lt;td onclick="visPersonerMinusPer()"&gt;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&lt;td&gt;Pål&lt;/td&gt;&lt;td&gt;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type="checkbox"/&gt;&lt;/td&gt;</w:t>
      </w:r>
      <w:r w:rsidR="004E37D4">
        <w:rPr>
          <w:rStyle w:val="LS2String"/>
          <w:lang w:val="nb-NO"/>
        </w:rPr>
        <w:br/>
        <w:t xml:space="preserve">                        </w:t>
      </w:r>
      <w:r w:rsidRPr="007C1A2A">
        <w:rPr>
          <w:rStyle w:val="LS2String"/>
          <w:lang w:val="nb-NO"/>
        </w:rPr>
        <w:t>&lt;td&gt;Espen&lt;/td&gt;&lt;td&gt;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r>
      <w:r w:rsidR="004E37D4">
        <w:rPr>
          <w:rStyle w:val="LS2String"/>
          <w:lang w:val="nb-NO"/>
        </w:rPr>
        <w:lastRenderedPageBreak/>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&lt;td&gt;Ole&lt;/td&gt;&lt;td&gt;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 colspan="4"&gt;</w:t>
      </w:r>
      <w:r w:rsidR="004E37D4">
        <w:rPr>
          <w:rStyle w:val="LS2String"/>
          <w:lang w:val="nb-NO"/>
        </w:rPr>
        <w:br/>
        <w:t xml:space="preserve">                            </w:t>
      </w:r>
      <w:r w:rsidRPr="007C1A2A">
        <w:rPr>
          <w:rStyle w:val="LS2String"/>
          <w:lang w:val="nb-NO"/>
        </w:rPr>
        <w:t xml:space="preserve">&lt;button onclick="visVinnere2()"&gt;Trekk!&lt;/button&gt; </w:t>
      </w:r>
      <w:r w:rsidR="004E37D4">
        <w:rPr>
          <w:rStyle w:val="LS2String"/>
          <w:lang w:val="nb-NO"/>
        </w:rPr>
        <w:br/>
        <w:t xml:space="preserve">                            </w:t>
      </w:r>
      <w:r w:rsidRPr="007C1A2A">
        <w:rPr>
          <w:rStyle w:val="LS2String"/>
          <w:lang w:val="nb-NO"/>
        </w:rPr>
        <w:t>&lt;input type="text" size="1" value="1"/&gt;</w:t>
      </w:r>
      <w:r w:rsidRPr="00017038">
        <w:rPr>
          <w:rFonts w:ascii="Consolas" w:hAnsi="Consolas"/>
          <w:lang w:val="nb-NO"/>
        </w:rPr>
        <w:br/>
      </w:r>
      <w:r w:rsidR="004E37D4">
        <w:rPr>
          <w:rStyle w:val="LS2String"/>
          <w:lang w:val="nb-NO"/>
        </w:rPr>
        <w:t xml:space="preserve">    </w:t>
      </w:r>
      <w:r w:rsidRPr="007C1A2A">
        <w:rPr>
          <w:rStyle w:val="LS2String"/>
          <w:lang w:val="nb-NO"/>
        </w:rPr>
        <w:t xml:space="preserve">                        &lt;button&gt;▲&lt;/button&gt;</w:t>
      </w:r>
      <w:r w:rsidRPr="00017038">
        <w:rPr>
          <w:rFonts w:ascii="Consolas" w:hAnsi="Consolas"/>
          <w:lang w:val="nb-NO"/>
        </w:rPr>
        <w:br/>
      </w:r>
      <w:r w:rsidRPr="007C1A2A">
        <w:rPr>
          <w:rStyle w:val="LS2String"/>
          <w:lang w:val="nb-NO"/>
        </w:rPr>
        <w:t xml:space="preserve">    </w:t>
      </w:r>
      <w:r w:rsidR="004E37D4">
        <w:rPr>
          <w:rStyle w:val="LS2String"/>
          <w:lang w:val="nb-NO"/>
        </w:rPr>
        <w:t xml:space="preserve">    </w:t>
      </w:r>
      <w:r w:rsidRPr="007C1A2A">
        <w:rPr>
          <w:rStyle w:val="LS2String"/>
          <w:lang w:val="nb-NO"/>
        </w:rPr>
        <w:t xml:space="preserve">                    &lt;button&gt;▼&lt;/button&gt;</w:t>
      </w:r>
      <w:r w:rsidR="004E37D4">
        <w:rPr>
          <w:rStyle w:val="LS2String"/>
          <w:lang w:val="nb-NO"/>
        </w:rPr>
        <w:br/>
        <w:t xml:space="preserve">                        </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&lt;/table&gt;</w:t>
      </w:r>
      <w:r w:rsidRPr="00017038">
        <w:rPr>
          <w:rFonts w:ascii="Consolas" w:hAnsi="Consolas"/>
          <w:lang w:val="nb-NO"/>
        </w:rPr>
        <w:br/>
      </w:r>
      <w:r w:rsidRPr="007C1A2A">
        <w:rPr>
          <w:rStyle w:val="LS2String"/>
          <w:lang w:val="nb-NO"/>
        </w:rPr>
        <w:t xml:space="preserve">                `</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263"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64" w:author="Terje Kolderup" w:date="2020-01-29T09:55:00Z">
            <w:rPr>
              <w:lang w:val="nb-NO"/>
            </w:rPr>
          </w:rPrChange>
        </w:rPr>
        <w:t>visVinnere1</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6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7C1A2A">
        <w:rPr>
          <w:rStyle w:val="LS2String"/>
          <w:lang w:val="nb-NO"/>
        </w:rPr>
        <w:t>`</w:t>
      </w:r>
      <w:r w:rsidRPr="00017038">
        <w:rPr>
          <w:rFonts w:ascii="Consolas" w:hAnsi="Consolas"/>
          <w:lang w:val="nb-NO"/>
        </w:rPr>
        <w:br/>
      </w:r>
      <w:r w:rsidRPr="007C1A2A">
        <w:rPr>
          <w:rStyle w:val="LS2String"/>
          <w:lang w:val="nb-NO"/>
        </w:rPr>
        <w:t xml:space="preserve">        &lt;p&gt;</w:t>
      </w:r>
      <w:r w:rsidRPr="00017038">
        <w:rPr>
          <w:rFonts w:ascii="Consolas" w:hAnsi="Consolas"/>
          <w:lang w:val="nb-NO"/>
        </w:rPr>
        <w:br/>
      </w:r>
      <w:r w:rsidRPr="007C1A2A">
        <w:rPr>
          <w:rStyle w:val="LS2String"/>
          <w:lang w:val="nb-NO"/>
        </w:rPr>
        <w:t xml:space="preserve">            &lt;small&gt;onsdag 17.10.18&lt;/small&gt;&lt;br/&gt;</w:t>
      </w:r>
      <w:r w:rsidRPr="00017038">
        <w:rPr>
          <w:rFonts w:ascii="Consolas" w:hAnsi="Consolas"/>
          <w:lang w:val="nb-NO"/>
        </w:rPr>
        <w:br/>
      </w:r>
      <w:r w:rsidRPr="007C1A2A">
        <w:rPr>
          <w:rStyle w:val="LS2String"/>
          <w:lang w:val="nb-NO"/>
        </w:rPr>
        <w:t xml:space="preserve">            &lt;b&gt;Vinneren er Ole!&lt;/b&gt;&lt;br/&gt;</w:t>
      </w:r>
      <w:r w:rsidRPr="00017038">
        <w:rPr>
          <w:rFonts w:ascii="Consolas" w:hAnsi="Consolas"/>
          <w:lang w:val="nb-NO"/>
        </w:rPr>
        <w:br/>
      </w:r>
      <w:r w:rsidRPr="007C1A2A">
        <w:rPr>
          <w:rStyle w:val="LS2String"/>
          <w:lang w:val="nb-NO"/>
        </w:rPr>
        <w:t xml:space="preserve">            &lt;small&gt;Trukket fra totalt 3 personer: Per, Pål og Ole&lt;/small&gt;</w:t>
      </w:r>
      <w:r w:rsidRPr="00017038">
        <w:rPr>
          <w:rFonts w:ascii="Consolas" w:hAnsi="Consolas"/>
          <w:lang w:val="nb-NO"/>
        </w:rPr>
        <w:br/>
      </w:r>
      <w:r w:rsidRPr="007C1A2A">
        <w:rPr>
          <w:rStyle w:val="LS2String"/>
          <w:lang w:val="nb-NO"/>
        </w:rPr>
        <w:t xml:space="preserve">        &lt;/p&gt;</w:t>
      </w:r>
      <w:r w:rsidRPr="00017038">
        <w:rPr>
          <w:rFonts w:ascii="Consolas" w:hAnsi="Consolas"/>
          <w:lang w:val="nb-NO"/>
        </w:rPr>
        <w:br/>
      </w:r>
      <w:r w:rsidRPr="007C1A2A">
        <w:rPr>
          <w:rStyle w:val="LS2String"/>
          <w:lang w:val="nb-NO"/>
        </w:rPr>
        <w:t xml:space="preserve">        `</w:t>
      </w:r>
      <w:r w:rsidRPr="00017038">
        <w:rPr>
          <w:rFonts w:ascii="Consolas" w:hAnsi="Consolas"/>
          <w:lang w:val="nb-NO"/>
        </w:rPr>
        <w:t>;</w:t>
      </w:r>
      <w:r w:rsidRPr="00017038">
        <w:rPr>
          <w:rFonts w:ascii="Consolas" w:hAnsi="Consolas"/>
          <w:lang w:val="nb-NO"/>
        </w:rPr>
        <w:br/>
        <w:t>}</w:t>
      </w:r>
    </w:p>
    <w:p w14:paraId="6B9487B0" w14:textId="3E1BE874" w:rsidR="00291DB3" w:rsidRPr="00211DAE" w:rsidRDefault="007B48DD" w:rsidP="00237EF5">
      <w:pPr>
        <w:pStyle w:val="b1aff"/>
      </w:pPr>
      <w:r w:rsidRPr="00211DAE">
        <w:t>Utover dette kan man velge</w:t>
      </w:r>
      <w:r w:rsidR="00741CE8">
        <w:t xml:space="preserve"> </w:t>
      </w:r>
      <w:r w:rsidR="00741CE8" w:rsidRPr="008130AD">
        <w:t>«</w:t>
      </w:r>
      <w:r w:rsidRPr="00211DAE">
        <w:t>Personer</w:t>
      </w:r>
      <w:r w:rsidR="00741CE8">
        <w:t xml:space="preserve">» </w:t>
      </w:r>
      <w:r w:rsidRPr="00211DAE">
        <w:t>i menyen og deretter krysse bort</w:t>
      </w:r>
      <w:r w:rsidR="00741CE8">
        <w:t xml:space="preserve"> </w:t>
      </w:r>
      <w:r w:rsidR="00741CE8" w:rsidRPr="008130AD">
        <w:t>«</w:t>
      </w:r>
      <w:r w:rsidRPr="00211DAE">
        <w:t>Per</w:t>
      </w:r>
      <w:r w:rsidR="00741CE8">
        <w:t>».</w:t>
      </w:r>
      <w:r w:rsidRPr="00211DAE">
        <w:t xml:space="preserve"> Da forsvinner han fra listen. Den funksjonaliteten er i funksjonen visPersoner over. Krysset til høyre for</w:t>
      </w:r>
      <w:r w:rsidR="00741CE8">
        <w:t xml:space="preserve"> </w:t>
      </w:r>
      <w:r w:rsidR="00741CE8" w:rsidRPr="008130AD">
        <w:t>«</w:t>
      </w:r>
      <w:r w:rsidRPr="00211DAE">
        <w:t>Per</w:t>
      </w:r>
      <w:r w:rsidR="00741CE8">
        <w:t xml:space="preserve">» </w:t>
      </w:r>
      <w:r w:rsidRPr="00211DAE">
        <w:t xml:space="preserve">har </w:t>
      </w:r>
      <w:r w:rsidRPr="002A2B3E">
        <w:rPr>
          <w:rStyle w:val="LS2CodeBodytext"/>
        </w:rPr>
        <w:t>onclick="visPersonerMinusPer()"</w:t>
      </w:r>
      <w:r w:rsidRPr="00211DAE">
        <w:t>.</w:t>
      </w:r>
    </w:p>
    <w:p w14:paraId="3C2655B6" w14:textId="5B75F948" w:rsidR="00291DB3" w:rsidRPr="00211DAE" w:rsidRDefault="007B48DD" w:rsidP="000D02C3">
      <w:pPr>
        <w:pStyle w:val="b1aff"/>
      </w:pPr>
      <w:r w:rsidRPr="00211DAE">
        <w:t xml:space="preserve">Funksjonen </w:t>
      </w:r>
      <w:r w:rsidRPr="000D02C3">
        <w:rPr>
          <w:rStyle w:val="LS2CodeBodytext"/>
        </w:rPr>
        <w:t>visPersonerMinusPer</w:t>
      </w:r>
      <w:r w:rsidR="0093154A">
        <w:rPr>
          <w:rStyle w:val="LS2CodeBodytext"/>
        </w:rPr>
        <w:t>()</w:t>
      </w:r>
      <w:r w:rsidRPr="00211DAE">
        <w:t xml:space="preserve"> er veldig lik </w:t>
      </w:r>
      <w:r w:rsidRPr="0093154A">
        <w:rPr>
          <w:rStyle w:val="LS2CodeBodytext"/>
          <w:rPrChange w:id="266" w:author="Terje Kolderup" w:date="2020-01-23T14:52:00Z">
            <w:rPr/>
          </w:rPrChange>
        </w:rPr>
        <w:t>visPersoner</w:t>
      </w:r>
      <w:r w:rsidR="0093154A">
        <w:rPr>
          <w:rStyle w:val="LS2CodeBodytext"/>
        </w:rPr>
        <w:t>()</w:t>
      </w:r>
      <w:r w:rsidRPr="00211DAE">
        <w:t xml:space="preserve">, men den </w:t>
      </w:r>
      <w:r w:rsidR="0093154A">
        <w:t>viser ikke</w:t>
      </w:r>
      <w:r w:rsidR="0093154A" w:rsidRPr="00211DAE">
        <w:t xml:space="preserve"> </w:t>
      </w:r>
      <w:r w:rsidR="008C046A">
        <w:t xml:space="preserve">Pers </w:t>
      </w:r>
      <w:r w:rsidRPr="00211DAE">
        <w:t>linje.</w:t>
      </w:r>
    </w:p>
    <w:p w14:paraId="25B2FAD0" w14:textId="31539372" w:rsidR="00291DB3" w:rsidRPr="00211DAE" w:rsidRDefault="007B48DD" w:rsidP="00B179A8">
      <w:pPr>
        <w:pStyle w:val="b1af"/>
      </w:pPr>
      <w:r w:rsidRPr="00211DAE">
        <w:t>Knappen</w:t>
      </w:r>
      <w:r w:rsidR="00741CE8">
        <w:t xml:space="preserve"> </w:t>
      </w:r>
      <w:r w:rsidR="00741CE8" w:rsidRPr="008130AD">
        <w:t>«</w:t>
      </w:r>
      <w:r w:rsidRPr="00211DAE">
        <w:t>Trekk</w:t>
      </w:r>
      <w:r w:rsidR="00741CE8">
        <w:t xml:space="preserve">» </w:t>
      </w:r>
      <w:r w:rsidRPr="00211DAE">
        <w:t xml:space="preserve">har så </w:t>
      </w:r>
      <w:r w:rsidRPr="00AD49C9">
        <w:rPr>
          <w:rStyle w:val="LS2CodeBodytext"/>
        </w:rPr>
        <w:t>onclick="visVinnere2()"</w:t>
      </w:r>
      <w:r w:rsidR="008C046A">
        <w:t xml:space="preserve">, </w:t>
      </w:r>
      <w:r w:rsidRPr="00211DAE">
        <w:t>som viser en oppdatert side med vinnere</w:t>
      </w:r>
      <w:r w:rsidR="008C046A">
        <w:t xml:space="preserve">. Her vises </w:t>
      </w:r>
      <w:r w:rsidRPr="00211DAE">
        <w:t>det at det har vært to trekninger</w:t>
      </w:r>
      <w:r w:rsidR="008C046A">
        <w:t>,</w:t>
      </w:r>
      <w:r w:rsidRPr="00211DAE">
        <w:t xml:space="preserve"> og at Pål vant den siste.</w:t>
      </w:r>
    </w:p>
    <w:p w14:paraId="5E4CD347" w14:textId="6E4C5341" w:rsidR="00291DB3" w:rsidRPr="0085069B" w:rsidRDefault="007B48DD" w:rsidP="00B179A8">
      <w:pPr>
        <w:pStyle w:val="b1af"/>
      </w:pPr>
      <w:r w:rsidRPr="00211DAE">
        <w:t>Om man velger</w:t>
      </w:r>
      <w:r w:rsidR="00741CE8">
        <w:t xml:space="preserve"> </w:t>
      </w:r>
      <w:r w:rsidR="00741CE8" w:rsidRPr="008130AD">
        <w:t>«</w:t>
      </w:r>
      <w:r w:rsidRPr="00211DAE">
        <w:t>Vinnere</w:t>
      </w:r>
      <w:r w:rsidR="00741CE8">
        <w:t xml:space="preserve">» </w:t>
      </w:r>
      <w:r w:rsidRPr="00211DAE">
        <w:t>fra menyen, vises bare én vinner, og dette er nettopp slik en prototype er</w:t>
      </w:r>
      <w:r w:rsidR="00AF6797">
        <w:t xml:space="preserve"> –</w:t>
      </w:r>
      <w:r w:rsidRPr="00211DAE">
        <w:t xml:space="preserve"> at den bare gjør det riktige om man klikker seg gjennom etter en planlagt</w:t>
      </w:r>
      <w:r w:rsidR="00F84644">
        <w:t xml:space="preserve"> </w:t>
      </w:r>
      <w:r w:rsidRPr="00211DAE">
        <w:t xml:space="preserve">oppskrift. Går man en annen vei, gjør ikke applikasjonen det den skal. </w:t>
      </w:r>
      <w:r w:rsidRPr="0085069B">
        <w:t>Oppskriften som denne prototypen er basert</w:t>
      </w:r>
      <w:r w:rsidR="008C046A">
        <w:t>,</w:t>
      </w:r>
      <w:r w:rsidRPr="0085069B">
        <w:t xml:space="preserve"> på er denne:</w:t>
      </w:r>
    </w:p>
    <w:p w14:paraId="44524334" w14:textId="3BC559D2" w:rsidR="00291DB3" w:rsidRPr="00211DAE" w:rsidRDefault="00820476" w:rsidP="00820476">
      <w:pPr>
        <w:pStyle w:val="b1lff"/>
        <w:ind w:left="720" w:hanging="360"/>
      </w:pPr>
      <w:r w:rsidRPr="00211DAE">
        <w:t>1</w:t>
      </w:r>
      <w:r w:rsidRPr="00211DAE">
        <w:tab/>
      </w:r>
      <w:r w:rsidR="007B48DD" w:rsidRPr="00211DAE">
        <w:t>Last applikasjonen</w:t>
      </w:r>
      <w:r w:rsidR="00F84644">
        <w:t xml:space="preserve"> – </w:t>
      </w:r>
      <w:r w:rsidR="007B48DD" w:rsidRPr="00211DAE">
        <w:t>som da viser menyen og siden</w:t>
      </w:r>
      <w:r w:rsidR="00741CE8">
        <w:t xml:space="preserve"> </w:t>
      </w:r>
      <w:r w:rsidR="00741CE8" w:rsidRPr="008130AD">
        <w:t>«</w:t>
      </w:r>
      <w:r w:rsidR="007B48DD" w:rsidRPr="00211DAE">
        <w:t>personer</w:t>
      </w:r>
      <w:r w:rsidR="00741CE8">
        <w:t>».</w:t>
      </w:r>
    </w:p>
    <w:p w14:paraId="22E8F7C3" w14:textId="317DA23A" w:rsidR="00291DB3" w:rsidRPr="00211DAE" w:rsidRDefault="00820476" w:rsidP="00820476">
      <w:pPr>
        <w:pStyle w:val="b1lf"/>
        <w:ind w:left="720" w:hanging="360"/>
      </w:pPr>
      <w:r w:rsidRPr="00211DAE">
        <w:t>2</w:t>
      </w:r>
      <w:r w:rsidRPr="00211DAE">
        <w:tab/>
      </w:r>
      <w:r w:rsidR="007B48DD" w:rsidRPr="00211DAE">
        <w:t>Trykk på menyvalget</w:t>
      </w:r>
      <w:r w:rsidR="00741CE8">
        <w:t xml:space="preserve"> </w:t>
      </w:r>
      <w:r w:rsidR="00741CE8" w:rsidRPr="008130AD">
        <w:t>«</w:t>
      </w:r>
      <w:r w:rsidR="007B48DD" w:rsidRPr="00211DAE">
        <w:t>Vinnere</w:t>
      </w:r>
      <w:r w:rsidR="00741CE8">
        <w:t>».</w:t>
      </w:r>
      <w:r w:rsidR="007B48DD" w:rsidRPr="00211DAE">
        <w:t xml:space="preserve"> Da vises siden med oversikt over vinnere.</w:t>
      </w:r>
    </w:p>
    <w:p w14:paraId="5E75AD75" w14:textId="6D38A778" w:rsidR="00291DB3" w:rsidRPr="00211DAE" w:rsidRDefault="00820476" w:rsidP="00820476">
      <w:pPr>
        <w:pStyle w:val="b1lf"/>
        <w:ind w:left="720" w:hanging="360"/>
      </w:pPr>
      <w:r w:rsidRPr="00211DAE">
        <w:t>3</w:t>
      </w:r>
      <w:r w:rsidRPr="00211DAE">
        <w:tab/>
      </w:r>
      <w:r w:rsidR="007B48DD" w:rsidRPr="00211DAE">
        <w:t>Trykk på menyvalget</w:t>
      </w:r>
      <w:r w:rsidR="00741CE8">
        <w:t xml:space="preserve"> </w:t>
      </w:r>
      <w:r w:rsidR="00741CE8" w:rsidRPr="008130AD">
        <w:t>«</w:t>
      </w:r>
      <w:r w:rsidR="007B48DD" w:rsidRPr="00211DAE">
        <w:t>Personer</w:t>
      </w:r>
      <w:r w:rsidR="00741CE8">
        <w:t xml:space="preserve">» </w:t>
      </w:r>
      <w:r w:rsidR="007B48DD" w:rsidRPr="00211DAE">
        <w:t>for å gå tilbake.</w:t>
      </w:r>
    </w:p>
    <w:p w14:paraId="638C557E" w14:textId="3C1ADA62" w:rsidR="00291DB3" w:rsidRPr="0085069B" w:rsidRDefault="00820476" w:rsidP="00820476">
      <w:pPr>
        <w:pStyle w:val="b1lf"/>
        <w:ind w:left="720" w:hanging="360"/>
      </w:pPr>
      <w:r w:rsidRPr="0085069B">
        <w:t>4</w:t>
      </w:r>
      <w:r w:rsidRPr="0085069B">
        <w:tab/>
      </w:r>
      <w:r w:rsidR="007B48DD" w:rsidRPr="00211DAE">
        <w:t xml:space="preserve">Klikk på </w:t>
      </w:r>
      <w:r w:rsidR="007B48DD" w:rsidRPr="004318F0">
        <w:rPr>
          <w:rFonts w:ascii="Segoe UI Symbol" w:hAnsi="Segoe UI Symbol" w:cs="Segoe UI Symbol"/>
        </w:rPr>
        <w:t>☒</w:t>
      </w:r>
      <w:r w:rsidR="007B48DD" w:rsidRPr="00211DAE">
        <w:t xml:space="preserve"> til høyre for</w:t>
      </w:r>
      <w:r w:rsidR="00741CE8">
        <w:t xml:space="preserve"> </w:t>
      </w:r>
      <w:r w:rsidR="00741CE8" w:rsidRPr="008130AD">
        <w:t>«</w:t>
      </w:r>
      <w:r w:rsidR="007B48DD" w:rsidRPr="00211DAE">
        <w:t>Per</w:t>
      </w:r>
      <w:r w:rsidR="00741CE8">
        <w:t>».</w:t>
      </w:r>
      <w:r w:rsidR="007B48DD" w:rsidRPr="00211DAE">
        <w:t xml:space="preserve"> </w:t>
      </w:r>
      <w:r w:rsidR="007B48DD" w:rsidRPr="0085069B">
        <w:t>Da forsvinner han.</w:t>
      </w:r>
    </w:p>
    <w:p w14:paraId="19B8A382" w14:textId="57E92C1A" w:rsidR="00291DB3" w:rsidRPr="00211DAE" w:rsidRDefault="00820476" w:rsidP="00820476">
      <w:pPr>
        <w:pStyle w:val="b1lf"/>
        <w:ind w:left="720" w:hanging="360"/>
      </w:pPr>
      <w:r w:rsidRPr="00211DAE">
        <w:t>5</w:t>
      </w:r>
      <w:r w:rsidRPr="00211DAE">
        <w:tab/>
      </w:r>
      <w:r w:rsidR="007B48DD" w:rsidRPr="00211DAE">
        <w:t>Trykk på</w:t>
      </w:r>
      <w:r w:rsidR="00741CE8">
        <w:t xml:space="preserve"> </w:t>
      </w:r>
      <w:r w:rsidR="00741CE8" w:rsidRPr="008130AD">
        <w:t>«</w:t>
      </w:r>
      <w:r w:rsidR="007B48DD" w:rsidRPr="00211DAE">
        <w:t>Trekk!</w:t>
      </w:r>
      <w:r w:rsidR="00741CE8">
        <w:t>»</w:t>
      </w:r>
      <w:r w:rsidR="007B48DD" w:rsidRPr="00211DAE">
        <w:t xml:space="preserve"> Da kommer vi til siden</w:t>
      </w:r>
      <w:r w:rsidR="00741CE8">
        <w:t xml:space="preserve"> </w:t>
      </w:r>
      <w:r w:rsidR="00741CE8" w:rsidRPr="008130AD">
        <w:t>«</w:t>
      </w:r>
      <w:r w:rsidR="007B48DD" w:rsidRPr="00211DAE">
        <w:t>Vinnere</w:t>
      </w:r>
      <w:r w:rsidR="00741CE8">
        <w:t xml:space="preserve">» </w:t>
      </w:r>
      <w:r w:rsidR="007B48DD" w:rsidRPr="00211DAE">
        <w:t>igjen, men nå vises en ny vinner</w:t>
      </w:r>
      <w:r w:rsidR="00EF5A6A">
        <w:t xml:space="preserve"> –</w:t>
      </w:r>
      <w:r w:rsidR="00EF5A6A" w:rsidRPr="00211DAE">
        <w:t xml:space="preserve"> </w:t>
      </w:r>
      <w:r w:rsidR="007B48DD" w:rsidRPr="00211DAE">
        <w:t>Pål.</w:t>
      </w:r>
    </w:p>
    <w:p w14:paraId="5B6578CF" w14:textId="42B7ACF4" w:rsidR="00291DB3" w:rsidRPr="00211DAE" w:rsidRDefault="007B48DD" w:rsidP="00374B1F">
      <w:pPr>
        <w:pStyle w:val="m1tt"/>
      </w:pPr>
      <w:bookmarkStart w:id="267" w:name="ferdighet-8---nøkkelordet-this-og-en-for"/>
      <w:bookmarkStart w:id="268" w:name="_Toc29047853"/>
      <w:r w:rsidRPr="004318F0">
        <w:rPr>
          <w:rFonts w:ascii="Segoe UI Emoji" w:hAnsi="Segoe UI Emoji" w:cs="Segoe UI Emoji"/>
        </w:rPr>
        <w:lastRenderedPageBreak/>
        <w:t>👏</w:t>
      </w:r>
      <w:r w:rsidRPr="00211DAE">
        <w:t xml:space="preserve"> </w:t>
      </w:r>
      <w:r w:rsidRPr="004318F0">
        <w:rPr>
          <w:rFonts w:ascii="Segoe UI Emoji" w:hAnsi="Segoe UI Emoji" w:cs="Segoe UI Emoji"/>
        </w:rPr>
        <w:t>💪</w:t>
      </w:r>
      <w:r w:rsidRPr="00211DAE">
        <w:t xml:space="preserve"> Ferdighet 8</w:t>
      </w:r>
      <w:r w:rsidR="00F84644">
        <w:t xml:space="preserve"> – </w:t>
      </w:r>
      <w:r w:rsidR="00483E77">
        <w:t>N</w:t>
      </w:r>
      <w:r w:rsidR="00EF5A6A" w:rsidRPr="00211DAE">
        <w:t xml:space="preserve">økkelordet </w:t>
      </w:r>
      <w:r w:rsidRPr="00C83EEE">
        <w:rPr>
          <w:rStyle w:val="LS2CodeHeading"/>
          <w:highlight w:val="yellow"/>
          <w:rPrChange w:id="269" w:author="Terje Kolderup" w:date="2020-01-29T15:22:00Z">
            <w:rPr>
              <w:rStyle w:val="LS2CodeHeading"/>
            </w:rPr>
          </w:rPrChange>
        </w:rPr>
        <w:t>this</w:t>
      </w:r>
      <w:r w:rsidRPr="00211DAE">
        <w:t xml:space="preserve"> og en forsmak på parametre</w:t>
      </w:r>
      <w:bookmarkEnd w:id="267"/>
      <w:bookmarkEnd w:id="268"/>
    </w:p>
    <w:p w14:paraId="5ED87B15" w14:textId="77777777" w:rsidR="00291DB3" w:rsidRPr="00211DAE" w:rsidRDefault="007B48DD" w:rsidP="00C628A3">
      <w:pPr>
        <w:pStyle w:val="b1af-f"/>
      </w:pPr>
      <w:r w:rsidRPr="00211DAE">
        <w:t>Se på disse to kodelinjene:</w:t>
      </w:r>
    </w:p>
    <w:p w14:paraId="31F6C552" w14:textId="77777777" w:rsidR="00291DB3" w:rsidRPr="00017038" w:rsidRDefault="007B48DD" w:rsidP="00237EF5">
      <w:pPr>
        <w:pStyle w:val="eks1aff"/>
        <w:rPr>
          <w:rFonts w:ascii="Consolas" w:hAnsi="Consolas"/>
        </w:rPr>
      </w:pPr>
      <w:r>
        <w:rPr>
          <w:rStyle w:val="LS2Tag"/>
        </w:rPr>
        <w:t>&lt;button</w:t>
      </w:r>
      <w:r>
        <w:rPr>
          <w:rStyle w:val="LS2Attribute"/>
        </w:rPr>
        <w:t xml:space="preserve"> onclick=</w:t>
      </w:r>
      <w:r>
        <w:rPr>
          <w:rStyle w:val="LS2String"/>
        </w:rPr>
        <w:t>"alert(</w:t>
      </w:r>
      <w:proofErr w:type="spellStart"/>
      <w:proofErr w:type="gramStart"/>
      <w:r>
        <w:rPr>
          <w:rStyle w:val="LS2String"/>
        </w:rPr>
        <w:t>this.innerHTML</w:t>
      </w:r>
      <w:proofErr w:type="spellEnd"/>
      <w:proofErr w:type="gramEnd"/>
      <w:r>
        <w:rPr>
          <w:rStyle w:val="LS2String"/>
        </w:rPr>
        <w:t>)"</w:t>
      </w:r>
      <w:r>
        <w:rPr>
          <w:rStyle w:val="LS2Tag"/>
        </w:rPr>
        <w:t>&gt;</w:t>
      </w:r>
      <w:proofErr w:type="spellStart"/>
      <w:r w:rsidRPr="00017038">
        <w:rPr>
          <w:rFonts w:ascii="Consolas" w:hAnsi="Consolas"/>
        </w:rPr>
        <w:t>Hei</w:t>
      </w:r>
      <w:proofErr w:type="spellEnd"/>
      <w:r w:rsidRPr="00017038">
        <w:rPr>
          <w:rFonts w:ascii="Consolas" w:hAnsi="Consolas"/>
        </w:rPr>
        <w:t>!</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w:t>
      </w:r>
      <w:proofErr w:type="spellStart"/>
      <w:r>
        <w:rPr>
          <w:rStyle w:val="LS2String"/>
        </w:rPr>
        <w:t>this.innerHTML</w:t>
      </w:r>
      <w:proofErr w:type="spellEnd"/>
      <w:r>
        <w:rPr>
          <w:rStyle w:val="LS2String"/>
        </w:rPr>
        <w:t>)"</w:t>
      </w:r>
      <w:r>
        <w:rPr>
          <w:rStyle w:val="LS2Tag"/>
        </w:rPr>
        <w:t>&gt;</w:t>
      </w:r>
      <w:r w:rsidRPr="00017038">
        <w:rPr>
          <w:rFonts w:ascii="Consolas" w:hAnsi="Consolas"/>
        </w:rPr>
        <w:t>Hallo!</w:t>
      </w:r>
      <w:r>
        <w:rPr>
          <w:rStyle w:val="LS2Tag"/>
        </w:rPr>
        <w:t>&lt;/button&gt;</w:t>
      </w:r>
    </w:p>
    <w:p w14:paraId="62FCBBD2" w14:textId="3504FFAD" w:rsidR="00291DB3" w:rsidRPr="00211DAE" w:rsidRDefault="007B48DD" w:rsidP="00237EF5">
      <w:pPr>
        <w:pStyle w:val="b1aff"/>
      </w:pPr>
      <w:r w:rsidRPr="00211DAE">
        <w:t>Hva skjer om vi trykker på den første? Og den andre? Den første fører til en alert-boks med teksten</w:t>
      </w:r>
      <w:r w:rsidR="00741CE8">
        <w:t xml:space="preserve"> </w:t>
      </w:r>
      <w:r w:rsidR="00741CE8" w:rsidRPr="008130AD">
        <w:t>«</w:t>
      </w:r>
      <w:r w:rsidRPr="00211DAE">
        <w:t>Hei!</w:t>
      </w:r>
      <w:r w:rsidR="00751880">
        <w:t>»</w:t>
      </w:r>
      <w:r w:rsidRPr="00211DAE">
        <w:t>, mens den andre fører til en alert-boks med teksten</w:t>
      </w:r>
      <w:r w:rsidR="00741CE8">
        <w:t xml:space="preserve"> </w:t>
      </w:r>
      <w:r w:rsidR="00741CE8" w:rsidRPr="008130AD">
        <w:t>«</w:t>
      </w:r>
      <w:r w:rsidRPr="00211DAE">
        <w:t>Hallo!</w:t>
      </w:r>
      <w:r w:rsidR="00741CE8">
        <w:t>»</w:t>
      </w:r>
      <w:r w:rsidRPr="00211DAE">
        <w:t xml:space="preserve"> Koden i </w:t>
      </w:r>
      <w:r w:rsidRPr="005D1868">
        <w:rPr>
          <w:rStyle w:val="LS2CodeBodytext"/>
        </w:rPr>
        <w:t>onclick</w:t>
      </w:r>
      <w:r w:rsidRPr="00211DAE">
        <w:t xml:space="preserve"> er den samme. Likevel blir resultatet annerledes.</w:t>
      </w:r>
    </w:p>
    <w:p w14:paraId="14BE49BF" w14:textId="1BD153F6" w:rsidR="00291DB3" w:rsidRPr="00211DAE" w:rsidRDefault="007B48DD" w:rsidP="00B179A8">
      <w:pPr>
        <w:pStyle w:val="b1af"/>
      </w:pPr>
      <w:r w:rsidRPr="00211DAE">
        <w:t xml:space="preserve">Nøkkelordet </w:t>
      </w:r>
      <w:r w:rsidRPr="00AD49C9">
        <w:rPr>
          <w:rStyle w:val="LS2CodeBodytext"/>
        </w:rPr>
        <w:t>this</w:t>
      </w:r>
      <w:r w:rsidRPr="00211DAE">
        <w:t xml:space="preserve"> har en spesialbetydning når det brukes i </w:t>
      </w:r>
      <w:r w:rsidRPr="00AD49C9">
        <w:rPr>
          <w:rStyle w:val="LS2CodeBodytext"/>
        </w:rPr>
        <w:t>onclick</w:t>
      </w:r>
      <w:r w:rsidRPr="00211DAE">
        <w:t xml:space="preserve"> eller andre eventattributter i HTML. Det betyr</w:t>
      </w:r>
      <w:r w:rsidR="00741CE8">
        <w:t xml:space="preserve"> </w:t>
      </w:r>
      <w:r w:rsidR="00741CE8" w:rsidRPr="008130AD">
        <w:t>«</w:t>
      </w:r>
      <w:r w:rsidRPr="00211DAE">
        <w:t>denne</w:t>
      </w:r>
      <w:r w:rsidR="00741CE8">
        <w:t xml:space="preserve">» </w:t>
      </w:r>
      <w:r w:rsidRPr="00211DAE">
        <w:t>eller</w:t>
      </w:r>
      <w:r w:rsidR="00741CE8">
        <w:t xml:space="preserve"> </w:t>
      </w:r>
      <w:r w:rsidR="00741CE8" w:rsidRPr="008130AD">
        <w:t>«</w:t>
      </w:r>
      <w:r w:rsidRPr="00211DAE">
        <w:t>dette</w:t>
      </w:r>
      <w:r w:rsidR="00751880">
        <w:t>»</w:t>
      </w:r>
      <w:r w:rsidRPr="00211DAE">
        <w:t>, dvs. dette elementet</w:t>
      </w:r>
      <w:r w:rsidR="00F84644">
        <w:t xml:space="preserve"> </w:t>
      </w:r>
      <w:r w:rsidR="00EF5A6A">
        <w:t xml:space="preserve">eller </w:t>
      </w:r>
      <w:r w:rsidRPr="00211DAE">
        <w:t>denne taggen. (Denne button-taggen i eksemplet over.)</w:t>
      </w:r>
    </w:p>
    <w:p w14:paraId="631FF1C9" w14:textId="77777777" w:rsidR="00291DB3" w:rsidRPr="00211DAE" w:rsidRDefault="007B48DD" w:rsidP="00B179A8">
      <w:pPr>
        <w:pStyle w:val="b1af"/>
      </w:pPr>
      <w:r w:rsidRPr="00211DAE">
        <w:t xml:space="preserve">På samme måte kan vi endre </w:t>
      </w:r>
      <w:r w:rsidRPr="00AD49C9">
        <w:rPr>
          <w:rStyle w:val="LS2CodeBodytext"/>
        </w:rPr>
        <w:t>innerHTML</w:t>
      </w:r>
      <w:r w:rsidRPr="00211DAE">
        <w:t xml:space="preserve"> til det elementet man trykker på:</w:t>
      </w:r>
    </w:p>
    <w:p w14:paraId="5B8B9E35" w14:textId="77777777" w:rsidR="00291DB3" w:rsidRPr="00017038" w:rsidRDefault="007B48DD" w:rsidP="00237EF5">
      <w:pPr>
        <w:pStyle w:val="eks1aff"/>
        <w:rPr>
          <w:rFonts w:ascii="Consolas" w:hAnsi="Consolas"/>
        </w:rPr>
      </w:pPr>
      <w:r>
        <w:rPr>
          <w:rStyle w:val="LS2Tag"/>
        </w:rPr>
        <w:t>&lt;button</w:t>
      </w:r>
      <w:r>
        <w:rPr>
          <w:rStyle w:val="LS2Attribute"/>
        </w:rPr>
        <w:t xml:space="preserve"> onclick=</w:t>
      </w:r>
      <w:r>
        <w:rPr>
          <w:rStyle w:val="LS2String"/>
        </w:rPr>
        <w:t>"</w:t>
      </w:r>
      <w:proofErr w:type="spellStart"/>
      <w:proofErr w:type="gramStart"/>
      <w:r>
        <w:rPr>
          <w:rStyle w:val="LS2String"/>
        </w:rPr>
        <w:t>this.innerHTML</w:t>
      </w:r>
      <w:proofErr w:type="spellEnd"/>
      <w:proofErr w:type="gramEnd"/>
      <w:r>
        <w:rPr>
          <w:rStyle w:val="LS2String"/>
        </w:rPr>
        <w:t xml:space="preserve"> = 'x'"</w:t>
      </w:r>
      <w:r>
        <w:rPr>
          <w:rStyle w:val="LS2Tag"/>
        </w:rPr>
        <w:t>&gt;</w:t>
      </w:r>
      <w:proofErr w:type="spellStart"/>
      <w:r w:rsidRPr="00017038">
        <w:rPr>
          <w:rFonts w:ascii="Consolas" w:hAnsi="Consolas"/>
        </w:rPr>
        <w:t>Hei</w:t>
      </w:r>
      <w:proofErr w:type="spellEnd"/>
      <w:r w:rsidRPr="00017038">
        <w:rPr>
          <w:rFonts w:ascii="Consolas" w:hAnsi="Consolas"/>
        </w:rPr>
        <w:t>!</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w:t>
      </w:r>
      <w:proofErr w:type="spellStart"/>
      <w:r>
        <w:rPr>
          <w:rStyle w:val="LS2String"/>
        </w:rPr>
        <w:t>this.innerHTML</w:t>
      </w:r>
      <w:proofErr w:type="spellEnd"/>
      <w:r>
        <w:rPr>
          <w:rStyle w:val="LS2String"/>
        </w:rPr>
        <w:t xml:space="preserve"> = 'x'"</w:t>
      </w:r>
      <w:r>
        <w:rPr>
          <w:rStyle w:val="LS2Tag"/>
        </w:rPr>
        <w:t>&gt;</w:t>
      </w:r>
      <w:r w:rsidRPr="00017038">
        <w:rPr>
          <w:rFonts w:ascii="Consolas" w:hAnsi="Consolas"/>
        </w:rPr>
        <w:t>Hallo!</w:t>
      </w:r>
      <w:r>
        <w:rPr>
          <w:rStyle w:val="LS2Tag"/>
        </w:rPr>
        <w:t>&lt;/button&gt;</w:t>
      </w:r>
    </w:p>
    <w:p w14:paraId="16415091" w14:textId="1B72F13D" w:rsidR="00291DB3" w:rsidRPr="00211DAE" w:rsidRDefault="0005394C" w:rsidP="00237EF5">
      <w:pPr>
        <w:pStyle w:val="b1aff"/>
      </w:pPr>
      <w:r>
        <w:t>O</w:t>
      </w:r>
      <w:r w:rsidR="007B48DD" w:rsidRPr="00211DAE">
        <w:t xml:space="preserve">m vi ønsker å gjøre mer avanserte ting, vil vi gjerne samle flere kommandoer i </w:t>
      </w:r>
      <w:r>
        <w:t>é</w:t>
      </w:r>
      <w:r w:rsidR="007B48DD" w:rsidRPr="00211DAE">
        <w:t xml:space="preserve">n funksjon. Hvordan får vi så verdien av </w:t>
      </w:r>
      <w:r w:rsidR="007B48DD" w:rsidRPr="005D1868">
        <w:rPr>
          <w:rStyle w:val="LS2CodeBodytext"/>
        </w:rPr>
        <w:t>this</w:t>
      </w:r>
      <w:r w:rsidR="007B48DD" w:rsidRPr="00211DAE">
        <w:t xml:space="preserve"> over til funksjonen?</w:t>
      </w:r>
    </w:p>
    <w:p w14:paraId="62BC8112" w14:textId="77777777" w:rsidR="00291DB3" w:rsidRPr="00211DAE" w:rsidRDefault="007B48DD" w:rsidP="00B179A8">
      <w:pPr>
        <w:pStyle w:val="b1af"/>
      </w:pPr>
      <w:r w:rsidRPr="00211DAE">
        <w:t xml:space="preserve">Nøkkelordet </w:t>
      </w:r>
      <w:r w:rsidRPr="00AD49C9">
        <w:rPr>
          <w:rStyle w:val="LS2CodeBodytext"/>
        </w:rPr>
        <w:t>this</w:t>
      </w:r>
      <w:r w:rsidRPr="00211DAE">
        <w:t xml:space="preserve"> har ikke den samme betydningen inne i </w:t>
      </w:r>
      <w:r w:rsidRPr="00AD49C9">
        <w:rPr>
          <w:rStyle w:val="LS2CodeBodytext"/>
        </w:rPr>
        <w:t>&lt;script&gt;</w:t>
      </w:r>
      <w:r w:rsidRPr="00211DAE">
        <w:t xml:space="preserve">-taggen, så til vår bruk må vi ha </w:t>
      </w:r>
      <w:r w:rsidRPr="00AD49C9">
        <w:rPr>
          <w:rStyle w:val="LS2CodeBodytext"/>
        </w:rPr>
        <w:t>this</w:t>
      </w:r>
      <w:r w:rsidRPr="00211DAE">
        <w:t xml:space="preserve"> i HTML-koden.</w:t>
      </w:r>
    </w:p>
    <w:p w14:paraId="74B08ACB" w14:textId="239D6E61" w:rsidR="00291DB3" w:rsidRPr="00211DAE" w:rsidRDefault="007B48DD" w:rsidP="00B179A8">
      <w:pPr>
        <w:pStyle w:val="b1af"/>
      </w:pPr>
      <w:r w:rsidRPr="00211DAE">
        <w:t xml:space="preserve">Løsningen blir å sende med en såkalt parameter når vi kaller en funksjon. Det har vi faktisk gjort allerede. I uttrykket </w:t>
      </w:r>
      <w:r w:rsidRPr="00AD49C9">
        <w:rPr>
          <w:rStyle w:val="LS2CodeBodytext"/>
        </w:rPr>
        <w:t>alert('Hei!');</w:t>
      </w:r>
      <w:r w:rsidRPr="00211DAE">
        <w:t xml:space="preserve"> er </w:t>
      </w:r>
      <w:r w:rsidRPr="00AD49C9">
        <w:rPr>
          <w:rStyle w:val="LS2CodeBodytext"/>
        </w:rPr>
        <w:t>'Hei!'</w:t>
      </w:r>
      <w:r w:rsidRPr="00211DAE">
        <w:t xml:space="preserve"> en parameter. Det er en verdi vi sender me</w:t>
      </w:r>
      <w:r w:rsidR="00B10428">
        <w:t>d</w:t>
      </w:r>
      <w:r w:rsidRPr="00211DAE">
        <w:t xml:space="preserve"> når vi kaller funksjonen </w:t>
      </w:r>
      <w:r w:rsidRPr="00AD49C9">
        <w:rPr>
          <w:rStyle w:val="LS2CodeBodytext"/>
        </w:rPr>
        <w:t>alert</w:t>
      </w:r>
      <w:r w:rsidRPr="00211DAE">
        <w:t xml:space="preserve">. For </w:t>
      </w:r>
      <w:r w:rsidRPr="00AD49C9">
        <w:rPr>
          <w:rStyle w:val="LS2CodeBodytext"/>
        </w:rPr>
        <w:t>alert</w:t>
      </w:r>
      <w:r w:rsidRPr="00211DAE">
        <w:t xml:space="preserve"> sin del er det den teksten som skal vises</w:t>
      </w:r>
      <w:r w:rsidR="0005394C">
        <w:t>,</w:t>
      </w:r>
      <w:r w:rsidRPr="00211DAE">
        <w:t xml:space="preserve"> vi sender med som parameter. Det kan være en helt bestemt tekst</w:t>
      </w:r>
      <w:r w:rsidR="0005394C">
        <w:t>,</w:t>
      </w:r>
      <w:r w:rsidRPr="00211DAE">
        <w:t xml:space="preserve"> som i </w:t>
      </w:r>
      <w:r w:rsidRPr="00AD49C9">
        <w:rPr>
          <w:rStyle w:val="LS2CodeBodytext"/>
        </w:rPr>
        <w:t>'Hei!'</w:t>
      </w:r>
      <w:r w:rsidR="0005394C">
        <w:t xml:space="preserve">, </w:t>
      </w:r>
      <w:r w:rsidRPr="00211DAE">
        <w:t>eller det kan være en verdi fra en variabel eller et uttrykk</w:t>
      </w:r>
      <w:r w:rsidR="0005394C">
        <w:t>,</w:t>
      </w:r>
      <w:r w:rsidRPr="00211DAE">
        <w:t xml:space="preserve"> som i </w:t>
      </w:r>
      <w:r w:rsidRPr="007E3F63">
        <w:rPr>
          <w:rStyle w:val="LS2CodeBodytext"/>
        </w:rPr>
        <w:t>alert(this.innerHTML)</w:t>
      </w:r>
      <w:r w:rsidRPr="00211DAE">
        <w:t>.</w:t>
      </w:r>
    </w:p>
    <w:p w14:paraId="33C9863B" w14:textId="4413ADA4" w:rsidR="00163A86" w:rsidRDefault="0005394C" w:rsidP="00B179A8">
      <w:pPr>
        <w:pStyle w:val="b1af"/>
      </w:pPr>
      <w:r>
        <w:t>L</w:t>
      </w:r>
      <w:r w:rsidR="005B5811" w:rsidRPr="005B5811">
        <w:t xml:space="preserve">a oss </w:t>
      </w:r>
      <w:r w:rsidR="00163A86">
        <w:t xml:space="preserve">se på </w:t>
      </w:r>
      <w:r w:rsidR="005B5811" w:rsidRPr="005B5811">
        <w:t>et tidligere eksempel</w:t>
      </w:r>
      <w:r w:rsidR="00163A86">
        <w:t>:</w:t>
      </w:r>
    </w:p>
    <w:p w14:paraId="552F6245" w14:textId="77777777" w:rsidR="00163A86" w:rsidRPr="00017038" w:rsidRDefault="00163A86" w:rsidP="00237EF5">
      <w:pPr>
        <w:pStyle w:val="eks1aff"/>
        <w:rPr>
          <w:rFonts w:ascii="Consolas" w:hAnsi="Consolas"/>
          <w:lang w:val="nb-NO"/>
        </w:rPr>
      </w:pPr>
      <w:r w:rsidRPr="005B5811">
        <w:rPr>
          <w:rStyle w:val="LS2Tag"/>
          <w:lang w:val="nb-NO"/>
        </w:rPr>
        <w:t>&lt;h1</w:t>
      </w:r>
      <w:r w:rsidRPr="005B5811">
        <w:rPr>
          <w:rStyle w:val="LS2Attribute"/>
          <w:lang w:val="nb-NO"/>
        </w:rPr>
        <w:t xml:space="preserve"> onclick=</w:t>
      </w:r>
      <w:r w:rsidRPr="005B5811">
        <w:rPr>
          <w:rStyle w:val="LS2String"/>
          <w:lang w:val="nb-NO"/>
        </w:rPr>
        <w:t>"trykk()"</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&lt;h1</w:t>
      </w:r>
      <w:r w:rsidRPr="005B5811">
        <w:rPr>
          <w:rStyle w:val="LS2Attribute"/>
          <w:lang w:val="nb-NO"/>
        </w:rPr>
        <w:t xml:space="preserve"> id=</w:t>
      </w:r>
      <w:r w:rsidRPr="005B5811">
        <w:rPr>
          <w:rStyle w:val="LS2String"/>
          <w:lang w:val="nb-NO"/>
        </w:rPr>
        <w:t>"o"</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&lt;script&gt;</w:t>
      </w:r>
      <w:r w:rsidRPr="00017038">
        <w:rPr>
          <w:rFonts w:ascii="Consolas" w:hAnsi="Consolas"/>
          <w:lang w:val="nb-NO"/>
        </w:rPr>
        <w:br/>
        <w:t xml:space="preserve">    </w:t>
      </w:r>
      <w:r w:rsidRPr="00CC5D44">
        <w:rPr>
          <w:rStyle w:val="LS2Tag"/>
          <w:bCs w:val="0"/>
          <w:lang w:val="nb-NO"/>
          <w:rPrChange w:id="270"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71" w:author="Terje Kolderup" w:date="2020-01-29T09:55:00Z">
            <w:rPr>
              <w:lang w:val="nb-NO"/>
            </w:rPr>
          </w:rPrChange>
        </w:rPr>
        <w:t>trykk</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72" w:author="Terje Kolderup" w:date="2020-01-29T09:55:00Z">
            <w:rPr>
              <w:rStyle w:val="LS2Object"/>
              <w:lang w:val="nb-NO"/>
            </w:rPr>
          </w:rPrChange>
        </w:rPr>
        <w:t>document</w:t>
      </w:r>
      <w:r w:rsidRPr="00017038">
        <w:rPr>
          <w:rFonts w:ascii="Consolas" w:hAnsi="Consolas"/>
          <w:lang w:val="nb-NO"/>
        </w:rPr>
        <w:t>.getElementById('</w:t>
      </w:r>
      <w:r w:rsidRPr="005B5811">
        <w:rPr>
          <w:rStyle w:val="LS2String"/>
          <w:lang w:val="nb-NO"/>
        </w:rPr>
        <w:t>o</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5B5811">
        <w:rPr>
          <w:rStyle w:val="LS2String"/>
          <w:lang w:val="nb-NO"/>
        </w:rPr>
        <w:t>x</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5B5811">
        <w:rPr>
          <w:rStyle w:val="LS2Tag"/>
          <w:lang w:val="nb-NO"/>
        </w:rPr>
        <w:t>&lt;/script&gt;</w:t>
      </w:r>
    </w:p>
    <w:p w14:paraId="15D9CCEE" w14:textId="77777777" w:rsidR="005B5811" w:rsidRPr="005B5811" w:rsidRDefault="00163A86" w:rsidP="00237EF5">
      <w:pPr>
        <w:pStyle w:val="b1aff"/>
      </w:pPr>
      <w:r>
        <w:t>Nå skal vi</w:t>
      </w:r>
      <w:r w:rsidR="005B5811" w:rsidRPr="005B5811">
        <w:t xml:space="preserve"> ikke bruke </w:t>
      </w:r>
      <w:r w:rsidR="005B5811" w:rsidRPr="005D1868">
        <w:rPr>
          <w:rStyle w:val="LS2CodeBodytext"/>
        </w:rPr>
        <w:t>id</w:t>
      </w:r>
      <w:r w:rsidR="005B5811" w:rsidRPr="005B5811">
        <w:t xml:space="preserve"> og </w:t>
      </w:r>
      <w:r w:rsidR="005B5811" w:rsidRPr="005D1868">
        <w:rPr>
          <w:rStyle w:val="LS2CodeBodytext"/>
        </w:rPr>
        <w:t>getElementById</w:t>
      </w:r>
      <w:r w:rsidR="005B5811" w:rsidRPr="005B5811">
        <w:t xml:space="preserve"> til å finne frem til et element. Istedenfor skal vi bruke </w:t>
      </w:r>
      <w:r w:rsidR="005B5811" w:rsidRPr="005D1868">
        <w:rPr>
          <w:rStyle w:val="LS2CodeBodytext"/>
        </w:rPr>
        <w:t>this</w:t>
      </w:r>
      <w:r w:rsidR="005B5811" w:rsidRPr="005B5811">
        <w:t>:</w:t>
      </w:r>
    </w:p>
    <w:p w14:paraId="5F979476" w14:textId="09E2EBB0" w:rsidR="005B5811" w:rsidRPr="00017038" w:rsidRDefault="005B5811" w:rsidP="00237EF5">
      <w:pPr>
        <w:pStyle w:val="eks1aff"/>
        <w:rPr>
          <w:rFonts w:ascii="Consolas" w:hAnsi="Consolas"/>
          <w:lang w:val="nb-NO"/>
        </w:rPr>
      </w:pPr>
      <w:r w:rsidRPr="005B5811">
        <w:rPr>
          <w:rStyle w:val="LS2Tag"/>
          <w:lang w:val="nb-NO"/>
        </w:rPr>
        <w:t>&lt;h1</w:t>
      </w:r>
      <w:r w:rsidRPr="005B5811">
        <w:rPr>
          <w:rStyle w:val="LS2Attribute"/>
          <w:lang w:val="nb-NO"/>
        </w:rPr>
        <w:t xml:space="preserve"> onclick=</w:t>
      </w:r>
      <w:r w:rsidRPr="005B5811">
        <w:rPr>
          <w:rStyle w:val="LS2String"/>
          <w:lang w:val="nb-NO"/>
        </w:rPr>
        <w:t>"trykk(this)"</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&lt;h1</w:t>
      </w:r>
      <w:r w:rsidRPr="005B5811">
        <w:rPr>
          <w:rStyle w:val="LS2Attribute"/>
          <w:lang w:val="nb-NO"/>
        </w:rPr>
        <w:t xml:space="preserve"> onclick=</w:t>
      </w:r>
      <w:r w:rsidRPr="005B5811">
        <w:rPr>
          <w:rStyle w:val="LS2String"/>
          <w:lang w:val="nb-NO"/>
        </w:rPr>
        <w:t>"trykk(this)"</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&lt;script&gt;</w:t>
      </w:r>
      <w:r w:rsidRPr="00017038">
        <w:rPr>
          <w:rFonts w:ascii="Consolas" w:hAnsi="Consolas"/>
          <w:lang w:val="nb-NO"/>
        </w:rPr>
        <w:br/>
        <w:t xml:space="preserve">    </w:t>
      </w:r>
      <w:r w:rsidRPr="00CC5D44">
        <w:rPr>
          <w:rStyle w:val="LS2Tag"/>
          <w:bCs w:val="0"/>
          <w:lang w:val="nb-NO"/>
          <w:rPrChange w:id="273"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274" w:author="Terje Kolderup" w:date="2020-01-29T09:55:00Z">
            <w:rPr>
              <w:lang w:val="nb-NO"/>
            </w:rPr>
          </w:rPrChange>
        </w:rPr>
        <w:t>trykk</w:t>
      </w:r>
      <w:r w:rsidRPr="00017038">
        <w:rPr>
          <w:rFonts w:ascii="Consolas" w:hAnsi="Consolas"/>
          <w:lang w:val="nb-NO"/>
        </w:rPr>
        <w:t>(trykketPåTag) {</w:t>
      </w:r>
      <w:r w:rsidRPr="00017038">
        <w:rPr>
          <w:rFonts w:ascii="Consolas" w:hAnsi="Consolas"/>
          <w:lang w:val="nb-NO"/>
        </w:rPr>
        <w:br/>
      </w:r>
      <w:r w:rsidRPr="00017038">
        <w:rPr>
          <w:rFonts w:ascii="Consolas" w:hAnsi="Consolas"/>
          <w:lang w:val="nb-NO"/>
        </w:rPr>
        <w:lastRenderedPageBreak/>
        <w:t xml:space="preserve">        trykketPåTag.innerHTML </w:t>
      </w:r>
      <w:r w:rsidRPr="007C1A2A">
        <w:rPr>
          <w:rStyle w:val="LS2Operator"/>
          <w:lang w:val="nb-NO"/>
        </w:rPr>
        <w:t>=</w:t>
      </w:r>
      <w:r w:rsidRPr="00017038">
        <w:rPr>
          <w:rFonts w:ascii="Consolas" w:hAnsi="Consolas"/>
          <w:lang w:val="nb-NO"/>
        </w:rPr>
        <w:t xml:space="preserve"> '</w:t>
      </w:r>
      <w:r w:rsidRPr="005B5811">
        <w:rPr>
          <w:rStyle w:val="LS2String"/>
          <w:lang w:val="nb-NO"/>
        </w:rPr>
        <w:t>x</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5B5811">
        <w:rPr>
          <w:rStyle w:val="LS2Tag"/>
          <w:lang w:val="nb-NO"/>
        </w:rPr>
        <w:t>&lt;/script&gt;</w:t>
      </w:r>
    </w:p>
    <w:p w14:paraId="55275014" w14:textId="70A1A91E" w:rsidR="00291DB3" w:rsidRPr="00211DAE" w:rsidRDefault="007B48DD" w:rsidP="00237EF5">
      <w:pPr>
        <w:pStyle w:val="b1aff"/>
      </w:pPr>
      <w:r w:rsidRPr="00211DAE">
        <w:t xml:space="preserve">I </w:t>
      </w:r>
      <w:r w:rsidR="00163A86">
        <w:t xml:space="preserve">det første </w:t>
      </w:r>
      <w:r w:rsidRPr="00211DAE">
        <w:t xml:space="preserve">eksemplet kan man klikke på det første </w:t>
      </w:r>
      <w:r w:rsidRPr="005D1868">
        <w:rPr>
          <w:rStyle w:val="LS2CodeBodytext"/>
        </w:rPr>
        <w:t>h1</w:t>
      </w:r>
      <w:r w:rsidRPr="00211DAE">
        <w:t xml:space="preserve">-elementet, og teksten på det andre </w:t>
      </w:r>
      <w:r w:rsidRPr="005D1868">
        <w:rPr>
          <w:rStyle w:val="LS2CodeBodytext"/>
        </w:rPr>
        <w:t>h1</w:t>
      </w:r>
      <w:r w:rsidRPr="00211DAE">
        <w:t xml:space="preserve">-elementet blir da endret. I </w:t>
      </w:r>
      <w:r w:rsidR="00163A86">
        <w:t>det andre e</w:t>
      </w:r>
      <w:r w:rsidRPr="00211DAE">
        <w:t xml:space="preserve">ksemplet kan begge </w:t>
      </w:r>
      <w:r w:rsidRPr="005D1868">
        <w:rPr>
          <w:rStyle w:val="LS2CodeBodytext"/>
        </w:rPr>
        <w:t>h1</w:t>
      </w:r>
      <w:r w:rsidRPr="00211DAE">
        <w:t xml:space="preserve">-elementene klikkes på, og teksten blir endret på </w:t>
      </w:r>
      <w:r w:rsidR="0005394C" w:rsidRPr="00211DAE">
        <w:t>de</w:t>
      </w:r>
      <w:r w:rsidR="0005394C">
        <w:t>t</w:t>
      </w:r>
      <w:r w:rsidR="0005394C" w:rsidRPr="00211DAE">
        <w:t xml:space="preserve"> </w:t>
      </w:r>
      <w:r w:rsidRPr="00211DAE">
        <w:t>du trykker på.</w:t>
      </w:r>
    </w:p>
    <w:p w14:paraId="6037E79B" w14:textId="1EAF6376" w:rsidR="00291DB3" w:rsidRPr="00211DAE" w:rsidRDefault="007B48DD" w:rsidP="00B179A8">
      <w:pPr>
        <w:pStyle w:val="b1af"/>
      </w:pPr>
      <w:r w:rsidRPr="00211DAE">
        <w:t xml:space="preserve">Videre er det en forskjell mellom parentesene i deklarasjonen av vår funksjon </w:t>
      </w:r>
      <w:r w:rsidR="004C4494" w:rsidRPr="007E3F63">
        <w:rPr>
          <w:rStyle w:val="LS2CodeBodytext"/>
        </w:rPr>
        <w:t>trykk()</w:t>
      </w:r>
      <w:r w:rsidRPr="00211DAE">
        <w:t xml:space="preserve">. I </w:t>
      </w:r>
      <w:r w:rsidR="00163A86">
        <w:t xml:space="preserve">det siste eksemplet </w:t>
      </w:r>
      <w:r w:rsidRPr="00211DAE">
        <w:t>tar vi imot en parameter</w:t>
      </w:r>
      <w:r w:rsidR="00163A86">
        <w:t>. Det gjør</w:t>
      </w:r>
      <w:r w:rsidR="009D69EE">
        <w:t xml:space="preserve"> vi</w:t>
      </w:r>
      <w:r w:rsidR="00163A86">
        <w:t xml:space="preserve"> ved</w:t>
      </w:r>
      <w:r w:rsidRPr="00211DAE">
        <w:t xml:space="preserve"> å velge et navn på denne parameteren til bruk i</w:t>
      </w:r>
      <w:r w:rsidR="00163A86">
        <w:t>nne i</w:t>
      </w:r>
      <w:r w:rsidRPr="00211DAE">
        <w:t xml:space="preserve"> funksjon</w:t>
      </w:r>
      <w:r w:rsidR="00163A86">
        <w:t>en</w:t>
      </w:r>
      <w:r w:rsidRPr="00211DAE">
        <w:t>. Vi velger fritt et navn som brukes til å referere til den verdien som sendes inn.</w:t>
      </w:r>
      <w:r w:rsidR="004C4494">
        <w:t xml:space="preserve"> (Det er likevel noen regler for hvilke tegn et slikt navn kan inneholde.</w:t>
      </w:r>
      <w:r w:rsidR="008D28A2">
        <w:t xml:space="preserve"> Det kan inneholde bokstaver og sifre samt $ og _, men det kan ikke starte med et siffer.</w:t>
      </w:r>
      <w:r w:rsidR="004C4494">
        <w:t>)</w:t>
      </w:r>
    </w:p>
    <w:p w14:paraId="5BBD0511" w14:textId="10B9F3D2" w:rsidR="00291DB3" w:rsidRPr="00211DAE" w:rsidRDefault="007B48DD" w:rsidP="00B179A8">
      <w:pPr>
        <w:pStyle w:val="b1af"/>
      </w:pPr>
      <w:r w:rsidRPr="00211DAE">
        <w:t xml:space="preserve">I eksemplet har vi valgt </w:t>
      </w:r>
      <w:r w:rsidR="00163A86" w:rsidRPr="004C1098">
        <w:rPr>
          <w:rStyle w:val="LS2CodeBodytext"/>
        </w:rPr>
        <w:t>trykketPåTag</w:t>
      </w:r>
      <w:r w:rsidRPr="00211DAE">
        <w:t xml:space="preserve">, men det kunne vært </w:t>
      </w:r>
      <w:r w:rsidRPr="004B57D7">
        <w:rPr>
          <w:rStyle w:val="LS2CodeBodytext"/>
        </w:rPr>
        <w:t>x</w:t>
      </w:r>
      <w:r w:rsidRPr="00211DAE">
        <w:t xml:space="preserve">, </w:t>
      </w:r>
      <w:r w:rsidRPr="004B57D7">
        <w:rPr>
          <w:rStyle w:val="LS2CodeBodytext"/>
        </w:rPr>
        <w:t>element</w:t>
      </w:r>
      <w:r w:rsidRPr="00211DAE">
        <w:t xml:space="preserve"> eller noe helt annet.</w:t>
      </w:r>
    </w:p>
    <w:p w14:paraId="7D783C42" w14:textId="498766AE" w:rsidR="00291DB3" w:rsidRPr="00211DAE" w:rsidRDefault="007B48DD" w:rsidP="00B179A8">
      <w:pPr>
        <w:pStyle w:val="b1af"/>
      </w:pPr>
      <w:r w:rsidRPr="00211DAE">
        <w:t>Det ordet vi velger</w:t>
      </w:r>
      <w:r w:rsidR="009D69EE">
        <w:t>,</w:t>
      </w:r>
      <w:r w:rsidRPr="00211DAE">
        <w:t xml:space="preserve"> kan så brukes inne i funksjonen</w:t>
      </w:r>
      <w:r w:rsidR="00F84644">
        <w:t xml:space="preserve"> – </w:t>
      </w:r>
      <w:r w:rsidRPr="00211DAE">
        <w:t>og de</w:t>
      </w:r>
      <w:r w:rsidR="00163A86">
        <w:t>t</w:t>
      </w:r>
      <w:r w:rsidRPr="00211DAE">
        <w:t xml:space="preserve"> refererer da til den faktiske verdien som ble sendt med som parameter. Hvis vi trykker på det </w:t>
      </w:r>
      <w:r w:rsidRPr="0050421A">
        <w:rPr>
          <w:rStyle w:val="LS2Kursiv"/>
        </w:rPr>
        <w:t>første</w:t>
      </w:r>
      <w:r w:rsidRPr="00211DAE">
        <w:t xml:space="preserve"> </w:t>
      </w:r>
      <w:r w:rsidRPr="004B57D7">
        <w:rPr>
          <w:rStyle w:val="LS2CodeBodytext"/>
        </w:rPr>
        <w:t>h1</w:t>
      </w:r>
      <w:r w:rsidRPr="00211DAE">
        <w:t>-elementet i eksemplet til venstre, vil</w:t>
      </w:r>
      <w:r w:rsidR="006D1ABA">
        <w:t xml:space="preserve"> </w:t>
      </w:r>
      <w:r w:rsidR="00163A86" w:rsidRPr="004C1098">
        <w:rPr>
          <w:rStyle w:val="LS2CodeBodytext"/>
        </w:rPr>
        <w:t>trykketPåTag</w:t>
      </w:r>
      <w:r w:rsidR="00163A86">
        <w:t xml:space="preserve"> </w:t>
      </w:r>
      <w:r w:rsidRPr="00211DAE">
        <w:t xml:space="preserve">vise til nettopp det </w:t>
      </w:r>
      <w:r w:rsidRPr="0050421A">
        <w:rPr>
          <w:rStyle w:val="LS2Kursiv"/>
        </w:rPr>
        <w:t>første</w:t>
      </w:r>
      <w:r w:rsidRPr="00211DAE">
        <w:t xml:space="preserve"> </w:t>
      </w:r>
      <w:r w:rsidRPr="004B57D7">
        <w:rPr>
          <w:rStyle w:val="LS2CodeBodytext"/>
        </w:rPr>
        <w:t>h1</w:t>
      </w:r>
      <w:r w:rsidRPr="00211DAE">
        <w:t xml:space="preserve">-elementet. Hvis vi trykker på det </w:t>
      </w:r>
      <w:r w:rsidRPr="0050421A">
        <w:rPr>
          <w:rStyle w:val="LS2Kursiv"/>
        </w:rPr>
        <w:t>andre</w:t>
      </w:r>
      <w:r w:rsidRPr="00211DAE">
        <w:t xml:space="preserve"> </w:t>
      </w:r>
      <w:r w:rsidRPr="004B57D7">
        <w:rPr>
          <w:rStyle w:val="LS2CodeBodytext"/>
        </w:rPr>
        <w:t>h1</w:t>
      </w:r>
      <w:r w:rsidRPr="00211DAE">
        <w:t xml:space="preserve">-elementet, vil </w:t>
      </w:r>
      <w:r w:rsidR="00163A86" w:rsidRPr="004C1098">
        <w:rPr>
          <w:rStyle w:val="LS2CodeBodytext"/>
        </w:rPr>
        <w:t>trykketPåTag</w:t>
      </w:r>
      <w:r w:rsidR="00163A86" w:rsidRPr="00211DAE">
        <w:t xml:space="preserve"> </w:t>
      </w:r>
      <w:r w:rsidRPr="00211DAE">
        <w:t xml:space="preserve">vise til det </w:t>
      </w:r>
      <w:r w:rsidRPr="0050421A">
        <w:rPr>
          <w:rStyle w:val="LS2Kursiv"/>
        </w:rPr>
        <w:t>andre</w:t>
      </w:r>
      <w:r w:rsidRPr="00211DAE">
        <w:t xml:space="preserve"> </w:t>
      </w:r>
      <w:r w:rsidRPr="004B57D7">
        <w:rPr>
          <w:rStyle w:val="LS2CodeBodytext"/>
        </w:rPr>
        <w:t>h1</w:t>
      </w:r>
      <w:r w:rsidRPr="00211DAE">
        <w:t>-elementet.</w:t>
      </w:r>
    </w:p>
    <w:p w14:paraId="08AC9D13" w14:textId="71C7DD54" w:rsidR="00291DB3" w:rsidRPr="00211DAE" w:rsidRDefault="007B48DD" w:rsidP="00B179A8">
      <w:pPr>
        <w:pStyle w:val="b1af"/>
      </w:pPr>
      <w:r w:rsidRPr="00211DAE">
        <w:t xml:space="preserve">Merk at i </w:t>
      </w:r>
      <w:r w:rsidR="00163A86">
        <w:t xml:space="preserve">det første </w:t>
      </w:r>
      <w:r w:rsidRPr="00211DAE">
        <w:t xml:space="preserve">eksemplet kan vi godt sette </w:t>
      </w:r>
      <w:r w:rsidRPr="004B57D7">
        <w:rPr>
          <w:rStyle w:val="LS2CodeBodytext"/>
        </w:rPr>
        <w:t>onclick="</w:t>
      </w:r>
      <w:r w:rsidR="00163A86" w:rsidRPr="004B57D7">
        <w:rPr>
          <w:rStyle w:val="LS2CodeBodytext"/>
        </w:rPr>
        <w:t>trykk</w:t>
      </w:r>
      <w:r w:rsidRPr="004B57D7">
        <w:rPr>
          <w:rStyle w:val="LS2CodeBodytext"/>
        </w:rPr>
        <w:t>()"</w:t>
      </w:r>
      <w:r w:rsidRPr="00211DAE">
        <w:t xml:space="preserve"> på begge </w:t>
      </w:r>
      <w:r w:rsidRPr="004B57D7">
        <w:rPr>
          <w:rStyle w:val="LS2CodeBodytext"/>
        </w:rPr>
        <w:t>h1</w:t>
      </w:r>
      <w:r w:rsidRPr="00211DAE">
        <w:t xml:space="preserve">-taggene, men likevel vil den andre </w:t>
      </w:r>
      <w:r w:rsidR="00163A86" w:rsidRPr="004B57D7">
        <w:rPr>
          <w:rStyle w:val="LS2CodeBodytext"/>
        </w:rPr>
        <w:t>h1</w:t>
      </w:r>
      <w:r w:rsidR="00163A86" w:rsidRPr="00211DAE">
        <w:t>-tagge</w:t>
      </w:r>
      <w:r w:rsidR="00163A86">
        <w:t>n</w:t>
      </w:r>
      <w:r w:rsidR="00163A86" w:rsidRPr="00211DAE">
        <w:t xml:space="preserve"> </w:t>
      </w:r>
      <w:r w:rsidRPr="00211DAE">
        <w:t xml:space="preserve">bli endret </w:t>
      </w:r>
      <w:r w:rsidR="00163A86">
        <w:t xml:space="preserve">uansett hvilken </w:t>
      </w:r>
      <w:r w:rsidR="009A62FD">
        <w:t xml:space="preserve">vi </w:t>
      </w:r>
      <w:r w:rsidR="00163A86">
        <w:t>trykker på</w:t>
      </w:r>
      <w:r w:rsidRPr="00211DAE">
        <w:t xml:space="preserve">. Nøkkelordet </w:t>
      </w:r>
      <w:r w:rsidRPr="004B57D7">
        <w:rPr>
          <w:rStyle w:val="LS2CodeBodytext"/>
        </w:rPr>
        <w:t>this</w:t>
      </w:r>
      <w:r w:rsidRPr="00211DAE">
        <w:t xml:space="preserve"> lar oss</w:t>
      </w:r>
      <w:r w:rsidR="009A62FD">
        <w:t xml:space="preserve"> </w:t>
      </w:r>
      <w:r w:rsidR="009A62FD" w:rsidRPr="00211DAE">
        <w:t>derimot</w:t>
      </w:r>
      <w:r w:rsidRPr="00211DAE">
        <w:t xml:space="preserve"> enkelt gjøre endringer på det elementet </w:t>
      </w:r>
      <w:r w:rsidR="009A62FD">
        <w:t>vi</w:t>
      </w:r>
      <w:r w:rsidR="009A62FD" w:rsidRPr="00211DAE">
        <w:t xml:space="preserve"> </w:t>
      </w:r>
      <w:r w:rsidRPr="00211DAE">
        <w:t>klikker på.</w:t>
      </w:r>
    </w:p>
    <w:p w14:paraId="6112A75C" w14:textId="283B5AF3" w:rsidR="00291DB3" w:rsidRPr="00211DAE" w:rsidRDefault="007B48DD" w:rsidP="00374B1F">
      <w:pPr>
        <w:pStyle w:val="m1tt"/>
      </w:pPr>
      <w:bookmarkStart w:id="275" w:name="ferdighet-9---sette-sammen-tekst-av-fler"/>
      <w:bookmarkStart w:id="276" w:name="_Toc29047854"/>
      <w:r w:rsidRPr="004318F0">
        <w:rPr>
          <w:rFonts w:ascii="Segoe UI Emoji" w:hAnsi="Segoe UI Emoji" w:cs="Segoe UI Emoji"/>
        </w:rPr>
        <w:t>💪</w:t>
      </w:r>
      <w:r w:rsidRPr="00211DAE">
        <w:t xml:space="preserve"> Ferdighet 9</w:t>
      </w:r>
      <w:r w:rsidR="00F84644">
        <w:t xml:space="preserve"> – </w:t>
      </w:r>
      <w:r w:rsidR="00483E77">
        <w:t>S</w:t>
      </w:r>
      <w:r w:rsidRPr="00211DAE">
        <w:t>ette sammen tekst av flere deler</w:t>
      </w:r>
      <w:bookmarkEnd w:id="275"/>
      <w:bookmarkEnd w:id="276"/>
    </w:p>
    <w:p w14:paraId="23AB5CE0" w14:textId="072E5C2D" w:rsidR="00291DB3" w:rsidRPr="00211DAE" w:rsidRDefault="007B48DD" w:rsidP="00C628A3">
      <w:pPr>
        <w:pStyle w:val="b1af-f"/>
      </w:pPr>
      <w:r w:rsidRPr="00211DAE">
        <w:t xml:space="preserve">I </w:t>
      </w:r>
      <w:r w:rsidR="00A03F38">
        <w:t>JavaScript</w:t>
      </w:r>
      <w:r w:rsidRPr="00211DAE">
        <w:t xml:space="preserve"> kalles pluss-tegnet (</w:t>
      </w:r>
      <w:r w:rsidRPr="000D5199">
        <w:rPr>
          <w:rStyle w:val="LS2CodeBodytext"/>
        </w:rPr>
        <w:t>+</w:t>
      </w:r>
      <w:r w:rsidRPr="00211DAE">
        <w:t xml:space="preserve">) for en </w:t>
      </w:r>
      <w:r w:rsidRPr="00C83EEE">
        <w:rPr>
          <w:highlight w:val="yellow"/>
          <w:rPrChange w:id="277" w:author="Terje Kolderup" w:date="2020-01-29T15:22:00Z">
            <w:rPr/>
          </w:rPrChange>
        </w:rPr>
        <w:t>operator</w:t>
      </w:r>
      <w:r w:rsidRPr="00211DAE">
        <w:t xml:space="preserve">. Dersom du bruker den på tall, betyr den vanlig addisjon, men hvis du bruker den på tekst, betyr den å </w:t>
      </w:r>
      <w:r w:rsidR="001242CD" w:rsidRPr="00C83EEE">
        <w:rPr>
          <w:highlight w:val="yellow"/>
          <w:rPrChange w:id="278" w:author="Terje Kolderup" w:date="2020-01-29T15:22:00Z">
            <w:rPr/>
          </w:rPrChange>
        </w:rPr>
        <w:t>konkatenere</w:t>
      </w:r>
      <w:r w:rsidR="00360EDB">
        <w:t xml:space="preserve">, hvilket betyr å </w:t>
      </w:r>
      <w:r w:rsidRPr="00C83EEE">
        <w:rPr>
          <w:highlight w:val="yellow"/>
          <w:rPrChange w:id="279" w:author="Terje Kolderup" w:date="2020-01-29T15:22:00Z">
            <w:rPr/>
          </w:rPrChange>
        </w:rPr>
        <w:t>sette sammen tekst av flere deler</w:t>
      </w:r>
      <w:r w:rsidRPr="00211DAE">
        <w:t>.</w:t>
      </w:r>
    </w:p>
    <w:p w14:paraId="0016B8CC" w14:textId="77777777" w:rsidR="00291DB3" w:rsidRPr="00211DAE" w:rsidRDefault="007B48DD" w:rsidP="00B179A8">
      <w:pPr>
        <w:pStyle w:val="b1af"/>
      </w:pPr>
      <w:r w:rsidRPr="00211DAE">
        <w:t>Hvilken tekst tror du denne alert-kommandoen vil vise?</w:t>
      </w:r>
    </w:p>
    <w:p w14:paraId="02BC1F2A" w14:textId="77777777" w:rsidR="00291DB3" w:rsidRPr="00017038" w:rsidRDefault="007B48DD" w:rsidP="00237EF5">
      <w:pPr>
        <w:pStyle w:val="eks1aff"/>
        <w:rPr>
          <w:rFonts w:ascii="Consolas" w:hAnsi="Consolas"/>
          <w:lang w:val="nb-NO"/>
        </w:rPr>
      </w:pPr>
      <w:r w:rsidRPr="00017038">
        <w:rPr>
          <w:rFonts w:ascii="Consolas" w:hAnsi="Consolas"/>
          <w:lang w:val="nb-NO"/>
        </w:rPr>
        <w:t>alert('</w:t>
      </w:r>
      <w:r w:rsidRPr="00211DAE">
        <w:rPr>
          <w:rStyle w:val="LS2String"/>
          <w:lang w:val="nb-NO"/>
        </w:rPr>
        <w:t>Hei</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på</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deg!</w:t>
      </w:r>
      <w:r w:rsidRPr="00017038">
        <w:rPr>
          <w:rFonts w:ascii="Consolas" w:hAnsi="Consolas"/>
          <w:lang w:val="nb-NO"/>
        </w:rPr>
        <w:t>');</w:t>
      </w:r>
    </w:p>
    <w:p w14:paraId="06043274" w14:textId="77777777" w:rsidR="00291DB3" w:rsidRPr="00211DAE" w:rsidRDefault="007B48DD" w:rsidP="00237EF5">
      <w:pPr>
        <w:pStyle w:val="b1aff"/>
      </w:pPr>
      <w:r w:rsidRPr="00211DAE">
        <w:t xml:space="preserve">Den vil vise </w:t>
      </w:r>
      <w:r w:rsidRPr="005D1868">
        <w:rPr>
          <w:rStyle w:val="LS2CodeBodytext"/>
        </w:rPr>
        <w:t>Heipådeg!</w:t>
      </w:r>
      <w:r w:rsidRPr="00211DAE">
        <w:t xml:space="preserve">. Den har altså </w:t>
      </w:r>
      <w:r w:rsidRPr="0050421A">
        <w:rPr>
          <w:rStyle w:val="LS2Kursiv"/>
        </w:rPr>
        <w:t>plusset</w:t>
      </w:r>
      <w:r w:rsidRPr="00211DAE">
        <w:t xml:space="preserve"> sammen de tre tekstene til én.</w:t>
      </w:r>
    </w:p>
    <w:p w14:paraId="6A104301" w14:textId="53944D80" w:rsidR="00291DB3" w:rsidRPr="00211DAE" w:rsidRDefault="007B48DD" w:rsidP="00B179A8">
      <w:pPr>
        <w:pStyle w:val="b1af"/>
      </w:pPr>
      <w:r w:rsidRPr="00211DAE">
        <w:t>Vi kan ha så mange deler vi vil</w:t>
      </w:r>
      <w:r w:rsidR="001242CD">
        <w:t>, o</w:t>
      </w:r>
      <w:r w:rsidRPr="00211DAE">
        <w:t xml:space="preserve">g hver av dem kan være enten en fast tekst, som i eksemplet over, eller et hvilket som helst </w:t>
      </w:r>
      <w:r w:rsidR="00A03F38">
        <w:t>JavaScript</w:t>
      </w:r>
      <w:r w:rsidRPr="00211DAE">
        <w:t>-uttrykk. Det kan vi bruke til å lage en litt mer personlig hilsen:</w:t>
      </w:r>
    </w:p>
    <w:p w14:paraId="0CE77439" w14:textId="77777777" w:rsidR="00291DB3" w:rsidRPr="00017038" w:rsidRDefault="007B48DD" w:rsidP="0079583D">
      <w:pPr>
        <w:pStyle w:val="eks1aff"/>
        <w:rPr>
          <w:rFonts w:ascii="Consolas" w:hAnsi="Consolas"/>
        </w:rPr>
      </w:pPr>
      <w:r>
        <w:rPr>
          <w:rStyle w:val="LS2Tag"/>
        </w:rPr>
        <w:t>&lt;button</w:t>
      </w:r>
      <w:r>
        <w:rPr>
          <w:rStyle w:val="LS2Attribute"/>
        </w:rPr>
        <w:t xml:space="preserve"> onclick=</w:t>
      </w:r>
      <w:r>
        <w:rPr>
          <w:rStyle w:val="LS2String"/>
        </w:rPr>
        <w:t>"alert('</w:t>
      </w:r>
      <w:proofErr w:type="spellStart"/>
      <w:r>
        <w:rPr>
          <w:rStyle w:val="LS2String"/>
        </w:rPr>
        <w:t>Hei</w:t>
      </w:r>
      <w:proofErr w:type="spellEnd"/>
      <w:r>
        <w:rPr>
          <w:rStyle w:val="LS2String"/>
        </w:rPr>
        <w:t xml:space="preserve">, ' + </w:t>
      </w:r>
      <w:proofErr w:type="spellStart"/>
      <w:r>
        <w:rPr>
          <w:rStyle w:val="LS2String"/>
        </w:rPr>
        <w:t>this.innerHTML</w:t>
      </w:r>
      <w:proofErr w:type="spellEnd"/>
      <w:r>
        <w:rPr>
          <w:rStyle w:val="LS2String"/>
        </w:rPr>
        <w:t xml:space="preserve"> + '!')"</w:t>
      </w:r>
      <w:r>
        <w:rPr>
          <w:rStyle w:val="LS2Tag"/>
        </w:rPr>
        <w:t>&gt;</w:t>
      </w:r>
      <w:r w:rsidRPr="00017038">
        <w:rPr>
          <w:rFonts w:ascii="Consolas" w:hAnsi="Consolas"/>
        </w:rPr>
        <w:t>Per</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w:t>
      </w:r>
      <w:proofErr w:type="spellStart"/>
      <w:r>
        <w:rPr>
          <w:rStyle w:val="LS2String"/>
        </w:rPr>
        <w:t>Hei</w:t>
      </w:r>
      <w:proofErr w:type="spellEnd"/>
      <w:r>
        <w:rPr>
          <w:rStyle w:val="LS2String"/>
        </w:rPr>
        <w:t xml:space="preserve">, ' + </w:t>
      </w:r>
      <w:proofErr w:type="spellStart"/>
      <w:r>
        <w:rPr>
          <w:rStyle w:val="LS2String"/>
        </w:rPr>
        <w:t>this.innerHTML</w:t>
      </w:r>
      <w:proofErr w:type="spellEnd"/>
      <w:r>
        <w:rPr>
          <w:rStyle w:val="LS2String"/>
        </w:rPr>
        <w:t xml:space="preserve"> + '!')"</w:t>
      </w:r>
      <w:r>
        <w:rPr>
          <w:rStyle w:val="LS2Tag"/>
        </w:rPr>
        <w:t>&gt;</w:t>
      </w:r>
      <w:proofErr w:type="spellStart"/>
      <w:r w:rsidRPr="00017038">
        <w:rPr>
          <w:rFonts w:ascii="Consolas" w:hAnsi="Consolas"/>
        </w:rPr>
        <w:t>Pål</w:t>
      </w:r>
      <w:proofErr w:type="spellEnd"/>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w:t>
      </w:r>
      <w:proofErr w:type="spellStart"/>
      <w:r>
        <w:rPr>
          <w:rStyle w:val="LS2String"/>
        </w:rPr>
        <w:t>Hei</w:t>
      </w:r>
      <w:proofErr w:type="spellEnd"/>
      <w:r>
        <w:rPr>
          <w:rStyle w:val="LS2String"/>
        </w:rPr>
        <w:t xml:space="preserve">, ' + </w:t>
      </w:r>
      <w:proofErr w:type="spellStart"/>
      <w:r>
        <w:rPr>
          <w:rStyle w:val="LS2String"/>
        </w:rPr>
        <w:t>this.innerHTML</w:t>
      </w:r>
      <w:proofErr w:type="spellEnd"/>
      <w:r>
        <w:rPr>
          <w:rStyle w:val="LS2String"/>
        </w:rPr>
        <w:t xml:space="preserve"> + '!')"</w:t>
      </w:r>
      <w:r>
        <w:rPr>
          <w:rStyle w:val="LS2Tag"/>
        </w:rPr>
        <w:t>&gt;</w:t>
      </w:r>
      <w:proofErr w:type="spellStart"/>
      <w:r w:rsidRPr="00017038">
        <w:rPr>
          <w:rFonts w:ascii="Consolas" w:hAnsi="Consolas"/>
        </w:rPr>
        <w:t>Espen</w:t>
      </w:r>
      <w:proofErr w:type="spellEnd"/>
      <w:r>
        <w:rPr>
          <w:rStyle w:val="LS2Tag"/>
        </w:rPr>
        <w:t>&lt;/button&gt;</w:t>
      </w:r>
    </w:p>
    <w:p w14:paraId="26625D77" w14:textId="02320A15" w:rsidR="00291DB3" w:rsidRPr="00211DAE" w:rsidRDefault="007B48DD" w:rsidP="0079583D">
      <w:pPr>
        <w:pStyle w:val="b1aff"/>
      </w:pPr>
      <w:r w:rsidRPr="00211DAE">
        <w:t xml:space="preserve">Disse knappene vil vise teksten </w:t>
      </w:r>
      <w:r w:rsidRPr="00761C55">
        <w:rPr>
          <w:rStyle w:val="LS2CodeBodytext"/>
        </w:rPr>
        <w:t>Hei, Per!</w:t>
      </w:r>
      <w:r w:rsidRPr="00211DAE">
        <w:t xml:space="preserve">, </w:t>
      </w:r>
      <w:r w:rsidRPr="00761C55">
        <w:rPr>
          <w:rStyle w:val="LS2CodeBodytext"/>
        </w:rPr>
        <w:t>Hei, Pål!</w:t>
      </w:r>
      <w:r w:rsidRPr="00211DAE">
        <w:t xml:space="preserve"> eller </w:t>
      </w:r>
      <w:r w:rsidRPr="00761C55">
        <w:rPr>
          <w:rStyle w:val="LS2CodeBodytext"/>
        </w:rPr>
        <w:t>Hei, Espen!</w:t>
      </w:r>
    </w:p>
    <w:p w14:paraId="26A85EE5" w14:textId="47034F92" w:rsidR="00291DB3" w:rsidRPr="00211DAE" w:rsidRDefault="007B48DD" w:rsidP="00B179A8">
      <w:pPr>
        <w:pStyle w:val="b1af"/>
      </w:pPr>
      <w:r w:rsidRPr="00211DAE">
        <w:t>Det finnes også en annen måte å sette sammen tekst med innholdet av variabler</w:t>
      </w:r>
      <w:r w:rsidR="004B1196">
        <w:t xml:space="preserve"> på</w:t>
      </w:r>
      <w:r w:rsidRPr="00211DAE">
        <w:t xml:space="preserve">. La oss tenke oss at vi har en variabel </w:t>
      </w:r>
      <w:r w:rsidRPr="004B57D7">
        <w:rPr>
          <w:rStyle w:val="LS2CodeBodytext"/>
        </w:rPr>
        <w:t>navn</w:t>
      </w:r>
      <w:r w:rsidRPr="00211DAE">
        <w:t xml:space="preserve"> og en variabel </w:t>
      </w:r>
      <w:r w:rsidRPr="004B57D7">
        <w:rPr>
          <w:rStyle w:val="LS2CodeBodytext"/>
        </w:rPr>
        <w:t>sted</w:t>
      </w:r>
      <w:r w:rsidR="001242CD">
        <w:t>, o</w:t>
      </w:r>
      <w:r w:rsidRPr="00211DAE">
        <w:t xml:space="preserve">g at vi vil skrive for eksempel </w:t>
      </w:r>
      <w:r w:rsidR="00167E53" w:rsidRPr="0093154A">
        <w:rPr>
          <w:rStyle w:val="LS2CodeBodytext"/>
          <w:rPrChange w:id="280" w:author="Terje Kolderup" w:date="2020-01-23T14:59:00Z">
            <w:rPr/>
          </w:rPrChange>
        </w:rPr>
        <w:t>'</w:t>
      </w:r>
      <w:r w:rsidRPr="0093154A">
        <w:rPr>
          <w:rStyle w:val="LS2CodeBodytext"/>
          <w:rPrChange w:id="281" w:author="Terje Kolderup" w:date="2020-01-23T14:59:00Z">
            <w:rPr/>
          </w:rPrChange>
        </w:rPr>
        <w:t>Hei, Per. Hvordan står det til i Oslo?</w:t>
      </w:r>
      <w:r w:rsidR="00167E53" w:rsidRPr="0093154A">
        <w:rPr>
          <w:rStyle w:val="LS2CodeBodytext"/>
          <w:rPrChange w:id="282" w:author="Terje Kolderup" w:date="2020-01-23T14:59:00Z">
            <w:rPr/>
          </w:rPrChange>
        </w:rPr>
        <w:t>'</w:t>
      </w:r>
      <w:r w:rsidRPr="00211DAE">
        <w:t xml:space="preserve">, </w:t>
      </w:r>
      <w:r w:rsidR="004B1196">
        <w:t xml:space="preserve">der </w:t>
      </w:r>
      <w:r w:rsidR="00741CE8" w:rsidRPr="008130AD">
        <w:t>«</w:t>
      </w:r>
      <w:r w:rsidRPr="00211DAE">
        <w:t>Per</w:t>
      </w:r>
      <w:r w:rsidR="00741CE8">
        <w:t xml:space="preserve">» </w:t>
      </w:r>
      <w:r w:rsidRPr="00211DAE">
        <w:t>og</w:t>
      </w:r>
      <w:r w:rsidR="00741CE8">
        <w:t xml:space="preserve"> </w:t>
      </w:r>
      <w:r w:rsidR="00741CE8" w:rsidRPr="008130AD">
        <w:t>«</w:t>
      </w:r>
      <w:r w:rsidRPr="00211DAE">
        <w:t>Oslo</w:t>
      </w:r>
      <w:r w:rsidR="00741CE8">
        <w:t xml:space="preserve">» </w:t>
      </w:r>
      <w:r w:rsidRPr="00211DAE">
        <w:t>skal komme fra variablene.</w:t>
      </w:r>
    </w:p>
    <w:p w14:paraId="244D47AB" w14:textId="7E676D68" w:rsidR="00291DB3" w:rsidRPr="00211DAE" w:rsidRDefault="007B48DD" w:rsidP="00664303">
      <w:pPr>
        <w:pStyle w:val="b1af"/>
      </w:pPr>
      <w:r w:rsidRPr="00211DAE">
        <w:lastRenderedPageBreak/>
        <w:t>Med teknikken vi har lært</w:t>
      </w:r>
      <w:r w:rsidR="001242CD">
        <w:t>,</w:t>
      </w:r>
      <w:r w:rsidRPr="00211DAE">
        <w:t xml:space="preserve"> blir det slik:</w:t>
      </w:r>
    </w:p>
    <w:p w14:paraId="43C321BE" w14:textId="3516306C" w:rsidR="00291DB3" w:rsidRPr="00017038" w:rsidRDefault="007B48DD" w:rsidP="0079583D">
      <w:pPr>
        <w:pStyle w:val="eks1aff"/>
        <w:rPr>
          <w:rFonts w:ascii="Consolas" w:hAnsi="Consolas"/>
          <w:lang w:val="nb-NO"/>
        </w:rPr>
      </w:pPr>
      <w:r w:rsidRPr="00796FC8">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 xml:space="preserve">Hei, </w:t>
      </w:r>
      <w:r w:rsidRPr="00017038">
        <w:rPr>
          <w:rFonts w:ascii="Consolas" w:hAnsi="Consolas"/>
          <w:lang w:val="nb-NO"/>
        </w:rPr>
        <w:t xml:space="preserve">' </w:t>
      </w:r>
      <w:r w:rsidRPr="007C1A2A">
        <w:rPr>
          <w:rStyle w:val="LS2Operator"/>
          <w:lang w:val="nb-NO"/>
        </w:rPr>
        <w:t>+</w:t>
      </w:r>
      <w:r w:rsidRPr="00017038">
        <w:rPr>
          <w:rFonts w:ascii="Consolas" w:hAnsi="Consolas"/>
          <w:lang w:val="nb-NO"/>
        </w:rPr>
        <w:t xml:space="preserve"> navn </w:t>
      </w:r>
      <w:r w:rsidR="00664303" w:rsidRPr="007C1A2A">
        <w:rPr>
          <w:rStyle w:val="LS2Operator"/>
          <w:lang w:val="nb-NO"/>
        </w:rPr>
        <w:t>+</w:t>
      </w:r>
      <w:r w:rsidRPr="00017038">
        <w:rPr>
          <w:rFonts w:ascii="Consolas" w:hAnsi="Consolas"/>
          <w:lang w:val="nb-NO"/>
        </w:rPr>
        <w:t xml:space="preserve"> '</w:t>
      </w:r>
      <w:r w:rsidRPr="00211DAE">
        <w:rPr>
          <w:rStyle w:val="LS2String"/>
          <w:lang w:val="nb-NO"/>
        </w:rPr>
        <w:t xml:space="preserve">. Hvordan står det til i </w:t>
      </w:r>
      <w:r w:rsidRPr="00017038">
        <w:rPr>
          <w:rFonts w:ascii="Consolas" w:hAnsi="Consolas"/>
          <w:lang w:val="nb-NO"/>
        </w:rPr>
        <w:t xml:space="preserve">' </w:t>
      </w:r>
      <w:r w:rsidR="00664303" w:rsidRPr="007C1A2A">
        <w:rPr>
          <w:rStyle w:val="LS2Operator"/>
          <w:lang w:val="nb-NO"/>
        </w:rPr>
        <w:t>+</w:t>
      </w:r>
      <w:r w:rsidRPr="00017038">
        <w:rPr>
          <w:rFonts w:ascii="Consolas" w:hAnsi="Consolas"/>
          <w:lang w:val="nb-NO"/>
        </w:rPr>
        <w:t xml:space="preserve"> sted </w:t>
      </w:r>
      <w:r w:rsidR="00664303" w:rsidRPr="007C1A2A">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p>
    <w:p w14:paraId="2FF25FD3" w14:textId="65107179" w:rsidR="00291DB3" w:rsidRPr="00211DAE" w:rsidRDefault="007B48DD" w:rsidP="0079583D">
      <w:pPr>
        <w:pStyle w:val="b1aff"/>
      </w:pPr>
      <w:r w:rsidRPr="00211DAE">
        <w:t>En annen måte å skrive det på er slik:</w:t>
      </w:r>
    </w:p>
    <w:p w14:paraId="0052E76A"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7A6D8D">
        <w:rPr>
          <w:rStyle w:val="LS2String"/>
          <w:lang w:val="nb-NO"/>
        </w:rPr>
        <w:t xml:space="preserve">`Hei, </w:t>
      </w:r>
      <w:r w:rsidRPr="00017038">
        <w:rPr>
          <w:rFonts w:ascii="Consolas" w:hAnsi="Consolas"/>
          <w:lang w:val="nb-NO"/>
        </w:rPr>
        <w:t>${navn}</w:t>
      </w:r>
      <w:r w:rsidRPr="007A6D8D">
        <w:rPr>
          <w:rStyle w:val="LS2String"/>
          <w:lang w:val="nb-NO"/>
        </w:rPr>
        <w:t xml:space="preserve">. Hvordan står det til i </w:t>
      </w:r>
      <w:r w:rsidRPr="00017038">
        <w:rPr>
          <w:rFonts w:ascii="Consolas" w:hAnsi="Consolas"/>
          <w:lang w:val="nb-NO"/>
        </w:rPr>
        <w:t>${sted}</w:t>
      </w:r>
      <w:r w:rsidRPr="007A6D8D">
        <w:rPr>
          <w:rStyle w:val="LS2String"/>
          <w:lang w:val="nb-NO"/>
        </w:rPr>
        <w:t>?`</w:t>
      </w:r>
      <w:r w:rsidRPr="00017038">
        <w:rPr>
          <w:rFonts w:ascii="Consolas" w:hAnsi="Consolas"/>
          <w:lang w:val="nb-NO"/>
        </w:rPr>
        <w:t>;</w:t>
      </w:r>
    </w:p>
    <w:p w14:paraId="0784851C" w14:textId="577E2D45" w:rsidR="00291DB3" w:rsidRPr="00211DAE" w:rsidRDefault="007B48DD" w:rsidP="0079583D">
      <w:pPr>
        <w:pStyle w:val="b1aff"/>
      </w:pPr>
      <w:r w:rsidRPr="00211DAE">
        <w:t xml:space="preserve">Her bruker vi en annen enkeltfnutt, som er skråstilt. I Windows får </w:t>
      </w:r>
      <w:r w:rsidR="00DE411F">
        <w:t>vi</w:t>
      </w:r>
      <w:r w:rsidR="00DE411F" w:rsidRPr="00211DAE">
        <w:t xml:space="preserve"> </w:t>
      </w:r>
      <w:r w:rsidRPr="00211DAE">
        <w:t xml:space="preserve">denne ved å holde inne </w:t>
      </w:r>
      <w:r w:rsidR="00F67331" w:rsidRPr="00F67331">
        <w:t>S</w:t>
      </w:r>
      <w:r w:rsidRPr="00F67331">
        <w:t>hift</w:t>
      </w:r>
      <w:r w:rsidRPr="00211DAE">
        <w:t xml:space="preserve"> (tasten som gir store bokstaver) </w:t>
      </w:r>
      <w:r w:rsidR="00DE411F">
        <w:t>samtidig som</w:t>
      </w:r>
      <w:r w:rsidR="00DE411F" w:rsidRPr="00211DAE">
        <w:t xml:space="preserve"> </w:t>
      </w:r>
      <w:r w:rsidR="00DE411F">
        <w:t>vi</w:t>
      </w:r>
      <w:r w:rsidR="00DE411F" w:rsidRPr="00211DAE">
        <w:t xml:space="preserve"> </w:t>
      </w:r>
      <w:r w:rsidRPr="00211DAE">
        <w:t xml:space="preserve">trykker på tasten til høyre for spørsmålstegn </w:t>
      </w:r>
      <w:r w:rsidRPr="0050421A">
        <w:t>og</w:t>
      </w:r>
      <w:r w:rsidRPr="0050421A">
        <w:rPr>
          <w:rStyle w:val="LS2Kursiv"/>
        </w:rPr>
        <w:t xml:space="preserve"> deretter</w:t>
      </w:r>
      <w:r w:rsidRPr="00211DAE">
        <w:t xml:space="preserve"> på mellomromstasten.</w:t>
      </w:r>
    </w:p>
    <w:p w14:paraId="01F32E1D" w14:textId="44C08917" w:rsidR="00291DB3" w:rsidRPr="00211DAE" w:rsidRDefault="007B48DD" w:rsidP="00B179A8">
      <w:pPr>
        <w:pStyle w:val="b1af"/>
      </w:pPr>
      <w:r w:rsidRPr="00211DAE">
        <w:t xml:space="preserve">Her er det dollartegn og krøllparenteser som markerer hvor det kommer innhold fra en variabel eller et </w:t>
      </w:r>
      <w:r w:rsidR="00A03F38">
        <w:t>JavaScript</w:t>
      </w:r>
      <w:r w:rsidRPr="00211DAE">
        <w:t xml:space="preserve">-uttrykk. Noen synes slike uttrykk blir lettere å lese enn de </w:t>
      </w:r>
      <w:r w:rsidR="00DE411F">
        <w:t xml:space="preserve">der det er </w:t>
      </w:r>
      <w:r w:rsidRPr="00211DAE">
        <w:t>mange plusstegn. En annen fordel er at med den siste teknikken kan teksten gå over flere linjer, som under.</w:t>
      </w:r>
    </w:p>
    <w:p w14:paraId="693CAD18"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7A6D8D">
        <w:rPr>
          <w:rStyle w:val="LS2String"/>
          <w:lang w:val="nb-NO"/>
        </w:rPr>
        <w:t xml:space="preserve">`Hei, </w:t>
      </w:r>
      <w:r w:rsidRPr="00017038">
        <w:rPr>
          <w:rFonts w:ascii="Consolas" w:hAnsi="Consolas"/>
          <w:lang w:val="nb-NO"/>
        </w:rPr>
        <w:t>${navn}</w:t>
      </w:r>
      <w:r w:rsidRPr="007A6D8D">
        <w:rPr>
          <w:rStyle w:val="LS2String"/>
          <w:lang w:val="nb-NO"/>
        </w:rPr>
        <w:t xml:space="preserve">. </w:t>
      </w:r>
      <w:r w:rsidRPr="00017038">
        <w:rPr>
          <w:rFonts w:ascii="Consolas" w:hAnsi="Consolas"/>
          <w:lang w:val="nb-NO"/>
        </w:rPr>
        <w:br/>
      </w:r>
      <w:r w:rsidRPr="007A6D8D">
        <w:rPr>
          <w:rStyle w:val="LS2String"/>
          <w:lang w:val="nb-NO"/>
        </w:rPr>
        <w:t xml:space="preserve">             Hvordan står det til i </w:t>
      </w:r>
      <w:r w:rsidRPr="00017038">
        <w:rPr>
          <w:rFonts w:ascii="Consolas" w:hAnsi="Consolas"/>
          <w:lang w:val="nb-NO"/>
        </w:rPr>
        <w:t>${sted}</w:t>
      </w:r>
      <w:r w:rsidRPr="007A6D8D">
        <w:rPr>
          <w:rStyle w:val="LS2String"/>
          <w:lang w:val="nb-NO"/>
        </w:rPr>
        <w:t>?`</w:t>
      </w:r>
      <w:r w:rsidRPr="00017038">
        <w:rPr>
          <w:rFonts w:ascii="Consolas" w:hAnsi="Consolas"/>
          <w:lang w:val="nb-NO"/>
        </w:rPr>
        <w:t>;</w:t>
      </w:r>
    </w:p>
    <w:p w14:paraId="57C966DC" w14:textId="4B88416D" w:rsidR="00291DB3" w:rsidRPr="00211DAE" w:rsidRDefault="007B48DD" w:rsidP="0079583D">
      <w:pPr>
        <w:pStyle w:val="b1aff"/>
      </w:pPr>
      <w:r w:rsidRPr="00211DAE">
        <w:t xml:space="preserve">Man kan få til noe </w:t>
      </w:r>
      <w:r w:rsidR="00166A72">
        <w:t>likn</w:t>
      </w:r>
      <w:r w:rsidRPr="00211DAE">
        <w:t>ende med den første teknikken, men man kan ikke ha linjeskift mellom en startfnutt og en sluttfnutt. Dette er derimot lov:</w:t>
      </w:r>
    </w:p>
    <w:p w14:paraId="647BFA82"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C1A2A">
        <w:rPr>
          <w:rStyle w:val="LS2Operator"/>
          <w:lang w:val="nb-NO"/>
        </w:rPr>
        <w:t>=</w:t>
      </w:r>
      <w:r w:rsidRPr="00017038">
        <w:rPr>
          <w:rFonts w:ascii="Consolas" w:hAnsi="Consolas"/>
          <w:lang w:val="nb-NO"/>
        </w:rPr>
        <w:t xml:space="preserve"> '</w:t>
      </w:r>
      <w:r w:rsidRPr="00211DAE">
        <w:rPr>
          <w:rStyle w:val="LS2String"/>
          <w:lang w:val="nb-NO"/>
        </w:rPr>
        <w:t xml:space="preserve">Hei,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Hvordan står det til i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p>
    <w:p w14:paraId="03463F59" w14:textId="1E1A5B8D" w:rsidR="00291DB3" w:rsidRPr="00360EDB" w:rsidRDefault="00360EDB" w:rsidP="0079583D">
      <w:pPr>
        <w:pStyle w:val="b1aff"/>
      </w:pPr>
      <w:r>
        <w:t xml:space="preserve">Merk at i det første eksemplet blir det et linjeskift etter det første punktumet, mens det </w:t>
      </w:r>
      <w:r w:rsidR="009B4FBC">
        <w:t xml:space="preserve">ikke blir </w:t>
      </w:r>
      <w:r>
        <w:t xml:space="preserve">det i det andre eksemplet. Det </w:t>
      </w:r>
      <w:r w:rsidRPr="0050421A">
        <w:rPr>
          <w:rStyle w:val="LS2Kursiv"/>
        </w:rPr>
        <w:t>kan</w:t>
      </w:r>
      <w:r>
        <w:t xml:space="preserve"> ha noe å si, for eksempel om </w:t>
      </w:r>
      <w:r w:rsidR="009B4FBC">
        <w:t xml:space="preserve">vi </w:t>
      </w:r>
      <w:r>
        <w:t>lager tekst som skal vises i en popup.</w:t>
      </w:r>
    </w:p>
    <w:p w14:paraId="38F8DEF2" w14:textId="7CD4ED23" w:rsidR="00291DB3" w:rsidRPr="00211DAE" w:rsidRDefault="007B48DD" w:rsidP="00374B1F">
      <w:pPr>
        <w:pStyle w:val="m1tt"/>
      </w:pPr>
      <w:bookmarkStart w:id="283" w:name="ferdighet-10---logging-til-konsollet"/>
      <w:bookmarkStart w:id="284" w:name="_Toc29047855"/>
      <w:r w:rsidRPr="004318F0">
        <w:rPr>
          <w:rFonts w:ascii="Segoe UI Emoji" w:hAnsi="Segoe UI Emoji" w:cs="Segoe UI Emoji"/>
        </w:rPr>
        <w:t>👏</w:t>
      </w:r>
      <w:r w:rsidRPr="00211DAE">
        <w:t xml:space="preserve"> Ferdighet 10</w:t>
      </w:r>
      <w:r w:rsidR="00F84644">
        <w:t xml:space="preserve"> – </w:t>
      </w:r>
      <w:r w:rsidR="00483E77">
        <w:t>L</w:t>
      </w:r>
      <w:r w:rsidRPr="00211DAE">
        <w:t>ogging til konsolle</w:t>
      </w:r>
      <w:r w:rsidR="00AA4D53">
        <w:t>n</w:t>
      </w:r>
      <w:bookmarkEnd w:id="283"/>
      <w:bookmarkEnd w:id="284"/>
    </w:p>
    <w:p w14:paraId="3E8DCACD" w14:textId="0F9A6435" w:rsidR="00291DB3" w:rsidRPr="00211DAE" w:rsidRDefault="007B48DD" w:rsidP="00C628A3">
      <w:pPr>
        <w:pStyle w:val="b1af-f"/>
      </w:pPr>
      <w:r w:rsidRPr="00211DAE">
        <w:t>Dialogboksene vi lager ved hjelp av alert-kommandoen</w:t>
      </w:r>
      <w:r w:rsidR="009B4FBC">
        <w:t>,</w:t>
      </w:r>
      <w:r w:rsidRPr="00211DAE">
        <w:t xml:space="preserve"> kan være ganske irriterende, fordi vi må klikke på</w:t>
      </w:r>
      <w:r w:rsidR="00741CE8">
        <w:t xml:space="preserve"> </w:t>
      </w:r>
      <w:r w:rsidR="00741CE8" w:rsidRPr="008130AD">
        <w:t>«</w:t>
      </w:r>
      <w:r w:rsidRPr="00211DAE">
        <w:t>Ok</w:t>
      </w:r>
      <w:r w:rsidR="00741CE8">
        <w:t xml:space="preserve">» </w:t>
      </w:r>
      <w:r w:rsidRPr="00211DAE">
        <w:t>for å få dem bort.</w:t>
      </w:r>
    </w:p>
    <w:p w14:paraId="60A9DFA1" w14:textId="55A8C601" w:rsidR="00291DB3" w:rsidRPr="00211DAE" w:rsidRDefault="007B48DD" w:rsidP="00B179A8">
      <w:pPr>
        <w:pStyle w:val="b1af"/>
      </w:pPr>
      <w:r w:rsidRPr="00211DAE">
        <w:t>Og skal vi gi beskjeder til brukeren, er det bedre å vise informasjon i en egen div</w:t>
      </w:r>
      <w:r w:rsidR="00F84644">
        <w:t xml:space="preserve"> – </w:t>
      </w:r>
      <w:r w:rsidRPr="00211DAE">
        <w:t>som en del av brukergrensesnittet. Denne boksen kan skjules når den ikke er i bruk.</w:t>
      </w:r>
    </w:p>
    <w:p w14:paraId="6FF5166D" w14:textId="77777777" w:rsidR="00291DB3" w:rsidRPr="00211DAE" w:rsidRDefault="007B48DD" w:rsidP="00B179A8">
      <w:pPr>
        <w:pStyle w:val="b1af"/>
      </w:pPr>
      <w:r w:rsidRPr="00211DAE">
        <w:t xml:space="preserve">Når vi programmerer, har vi ofte behov for å dokumentere hva som skjer i løpet av programkjøringen. Alert-kommandoen gjør det mulig, men et bedre alternativ er </w:t>
      </w:r>
      <w:r w:rsidRPr="004B57D7">
        <w:rPr>
          <w:rStyle w:val="LS2CodeBodytext"/>
        </w:rPr>
        <w:t>console.log</w:t>
      </w:r>
      <w:r w:rsidRPr="00211DAE">
        <w:t>. Den skriver tekst til en egen logg, som du kan se i utviklerverktøyet i nettleseren. Test det ut, for eksempel med koden under:</w:t>
      </w:r>
    </w:p>
    <w:p w14:paraId="286A45DD" w14:textId="77777777" w:rsidR="00291DB3" w:rsidRPr="00017038" w:rsidRDefault="007B48DD" w:rsidP="0079583D">
      <w:pPr>
        <w:pStyle w:val="eks1aff"/>
        <w:rPr>
          <w:rFonts w:ascii="Consolas" w:hAnsi="Consolas"/>
          <w:rPrChange w:id="285" w:author="Terje Kolderup" w:date="2020-01-29T09:55:00Z">
            <w:rPr>
              <w:lang w:val="nb-NO"/>
            </w:rPr>
          </w:rPrChange>
        </w:rPr>
      </w:pPr>
      <w:r w:rsidRPr="00CC5D44">
        <w:rPr>
          <w:rStyle w:val="LS2Tag"/>
          <w:rPrChange w:id="286" w:author="Terje Kolderup" w:date="2020-01-29T09:55:00Z">
            <w:rPr>
              <w:rStyle w:val="LS2Tag"/>
              <w:lang w:val="nb-NO"/>
            </w:rPr>
          </w:rPrChange>
        </w:rPr>
        <w:t>&lt;script&gt;</w:t>
      </w:r>
      <w:r w:rsidRPr="00017038">
        <w:rPr>
          <w:rFonts w:ascii="Consolas" w:hAnsi="Consolas"/>
          <w:rPrChange w:id="287" w:author="Terje Kolderup" w:date="2020-01-29T09:55:00Z">
            <w:rPr>
              <w:lang w:val="nb-NO"/>
            </w:rPr>
          </w:rPrChange>
        </w:rPr>
        <w:br/>
        <w:t xml:space="preserve">    </w:t>
      </w:r>
      <w:r w:rsidRPr="00C83EEE">
        <w:rPr>
          <w:rFonts w:ascii="Consolas" w:hAnsi="Consolas"/>
          <w:highlight w:val="yellow"/>
          <w:rPrChange w:id="288" w:author="Terje Kolderup" w:date="2020-01-29T15:23:00Z">
            <w:rPr>
              <w:lang w:val="nb-NO"/>
            </w:rPr>
          </w:rPrChange>
        </w:rPr>
        <w:t>console</w:t>
      </w:r>
      <w:r w:rsidRPr="00017038">
        <w:rPr>
          <w:rFonts w:ascii="Consolas" w:hAnsi="Consolas"/>
          <w:rPrChange w:id="289" w:author="Terje Kolderup" w:date="2020-01-29T09:55:00Z">
            <w:rPr>
              <w:lang w:val="nb-NO"/>
            </w:rPr>
          </w:rPrChange>
        </w:rPr>
        <w:t>.log('</w:t>
      </w:r>
      <w:proofErr w:type="spellStart"/>
      <w:r w:rsidRPr="00CC5D44">
        <w:rPr>
          <w:rStyle w:val="LS2String"/>
          <w:rPrChange w:id="290" w:author="Terje Kolderup" w:date="2020-01-29T09:55:00Z">
            <w:rPr>
              <w:rStyle w:val="LS2String"/>
              <w:lang w:val="nb-NO"/>
            </w:rPr>
          </w:rPrChange>
        </w:rPr>
        <w:t>Hei</w:t>
      </w:r>
      <w:proofErr w:type="spellEnd"/>
      <w:r w:rsidRPr="00017038">
        <w:rPr>
          <w:rFonts w:ascii="Consolas" w:hAnsi="Consolas"/>
          <w:rPrChange w:id="291" w:author="Terje Kolderup" w:date="2020-01-29T09:55:00Z">
            <w:rPr>
              <w:lang w:val="nb-NO"/>
            </w:rPr>
          </w:rPrChange>
        </w:rPr>
        <w:t>');</w:t>
      </w:r>
      <w:r w:rsidRPr="00017038">
        <w:rPr>
          <w:rFonts w:ascii="Consolas" w:hAnsi="Consolas"/>
          <w:rPrChange w:id="292" w:author="Terje Kolderup" w:date="2020-01-29T09:55:00Z">
            <w:rPr>
              <w:lang w:val="nb-NO"/>
            </w:rPr>
          </w:rPrChange>
        </w:rPr>
        <w:br/>
        <w:t xml:space="preserve">    console.log('</w:t>
      </w:r>
      <w:proofErr w:type="spellStart"/>
      <w:r w:rsidRPr="00CC5D44">
        <w:rPr>
          <w:rStyle w:val="LS2String"/>
          <w:rPrChange w:id="293" w:author="Terje Kolderup" w:date="2020-01-29T09:55:00Z">
            <w:rPr>
              <w:rStyle w:val="LS2String"/>
              <w:lang w:val="nb-NO"/>
            </w:rPr>
          </w:rPrChange>
        </w:rPr>
        <w:t>på</w:t>
      </w:r>
      <w:proofErr w:type="spellEnd"/>
      <w:r w:rsidRPr="00017038">
        <w:rPr>
          <w:rFonts w:ascii="Consolas" w:hAnsi="Consolas"/>
          <w:rPrChange w:id="294" w:author="Terje Kolderup" w:date="2020-01-29T09:55:00Z">
            <w:rPr>
              <w:lang w:val="nb-NO"/>
            </w:rPr>
          </w:rPrChange>
        </w:rPr>
        <w:t>');</w:t>
      </w:r>
      <w:r w:rsidRPr="00017038">
        <w:rPr>
          <w:rFonts w:ascii="Consolas" w:hAnsi="Consolas"/>
          <w:rPrChange w:id="295" w:author="Terje Kolderup" w:date="2020-01-29T09:55:00Z">
            <w:rPr>
              <w:lang w:val="nb-NO"/>
            </w:rPr>
          </w:rPrChange>
        </w:rPr>
        <w:br/>
        <w:t xml:space="preserve">    console.log('</w:t>
      </w:r>
      <w:r w:rsidRPr="00CC5D44">
        <w:rPr>
          <w:rStyle w:val="LS2String"/>
          <w:rPrChange w:id="296" w:author="Terje Kolderup" w:date="2020-01-29T09:55:00Z">
            <w:rPr>
              <w:rStyle w:val="LS2String"/>
              <w:lang w:val="nb-NO"/>
            </w:rPr>
          </w:rPrChange>
        </w:rPr>
        <w:t>deg!</w:t>
      </w:r>
      <w:r w:rsidRPr="00017038">
        <w:rPr>
          <w:rFonts w:ascii="Consolas" w:hAnsi="Consolas"/>
          <w:rPrChange w:id="297" w:author="Terje Kolderup" w:date="2020-01-29T09:55:00Z">
            <w:rPr>
              <w:lang w:val="nb-NO"/>
            </w:rPr>
          </w:rPrChange>
        </w:rPr>
        <w:t>');</w:t>
      </w:r>
      <w:r w:rsidRPr="00017038">
        <w:rPr>
          <w:rFonts w:ascii="Consolas" w:hAnsi="Consolas"/>
          <w:rPrChange w:id="298" w:author="Terje Kolderup" w:date="2020-01-29T09:55:00Z">
            <w:rPr>
              <w:lang w:val="nb-NO"/>
            </w:rPr>
          </w:rPrChange>
        </w:rPr>
        <w:br/>
      </w:r>
      <w:r w:rsidRPr="00CC5D44">
        <w:rPr>
          <w:rStyle w:val="LS2Tag"/>
          <w:rPrChange w:id="299" w:author="Terje Kolderup" w:date="2020-01-29T09:55:00Z">
            <w:rPr>
              <w:rStyle w:val="LS2Tag"/>
              <w:lang w:val="nb-NO"/>
            </w:rPr>
          </w:rPrChange>
        </w:rPr>
        <w:t>&lt;/script&gt;</w:t>
      </w:r>
    </w:p>
    <w:p w14:paraId="10070947" w14:textId="31030EE9" w:rsidR="00291DB3" w:rsidRPr="00211DAE" w:rsidRDefault="007B48DD" w:rsidP="0079583D">
      <w:pPr>
        <w:pStyle w:val="b1aff"/>
      </w:pPr>
      <w:r w:rsidRPr="00211DAE">
        <w:t xml:space="preserve">Lagre dette i en </w:t>
      </w:r>
      <w:r w:rsidR="004A630C">
        <w:t>HTML</w:t>
      </w:r>
      <w:r w:rsidRPr="00211DAE">
        <w:t>-fil</w:t>
      </w:r>
      <w:r w:rsidR="00CD5D99">
        <w:t>,</w:t>
      </w:r>
      <w:r w:rsidRPr="00211DAE">
        <w:t xml:space="preserve"> og åpne den i nettleseren. Siden vil være tom, men om du åpner utviklerverktøy (F12 i Chrome) og velger</w:t>
      </w:r>
      <w:r w:rsidR="00741CE8">
        <w:t xml:space="preserve"> </w:t>
      </w:r>
      <w:r w:rsidR="00741CE8" w:rsidRPr="008130AD">
        <w:t>«</w:t>
      </w:r>
      <w:r w:rsidRPr="00211DAE">
        <w:t>Console</w:t>
      </w:r>
      <w:r w:rsidR="00751880">
        <w:t>»</w:t>
      </w:r>
      <w:r w:rsidRPr="00211DAE">
        <w:t>, vil du se dette:</w:t>
      </w:r>
    </w:p>
    <w:p w14:paraId="4D17293F" w14:textId="505D548F"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38</w:t>
      </w:r>
      <w:r>
        <w:fldChar w:fldCharType="end"/>
      </w:r>
      <w:r>
        <w:t>]]</w:t>
      </w:r>
    </w:p>
    <w:p w14:paraId="78FBA209" w14:textId="77777777" w:rsidR="00291DB3" w:rsidRDefault="007B48DD" w:rsidP="00083F79">
      <w:pPr>
        <w:pStyle w:val="fig1aff"/>
      </w:pPr>
      <w:r>
        <w:rPr>
          <w:noProof/>
          <w:lang w:eastAsia="nb-NO"/>
        </w:rPr>
        <w:drawing>
          <wp:inline distT="0" distB="0" distL="0" distR="0" wp14:anchorId="18E76951" wp14:editId="00C0112F">
            <wp:extent cx="5334000" cy="1751724"/>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4%20-%20console%20-%20log.png"/>
                    <pic:cNvPicPr>
                      <a:picLocks noChangeAspect="1" noChangeArrowheads="1"/>
                    </pic:cNvPicPr>
                  </pic:nvPicPr>
                  <pic:blipFill>
                    <a:blip r:embed="rId47"/>
                    <a:stretch>
                      <a:fillRect/>
                    </a:stretch>
                  </pic:blipFill>
                  <pic:spPr bwMode="auto">
                    <a:xfrm>
                      <a:off x="0" y="0"/>
                      <a:ext cx="5334000" cy="1751724"/>
                    </a:xfrm>
                    <a:prstGeom prst="rect">
                      <a:avLst/>
                    </a:prstGeom>
                    <a:noFill/>
                    <a:ln w="9525">
                      <a:noFill/>
                      <a:headEnd/>
                      <a:tailEnd/>
                    </a:ln>
                  </pic:spPr>
                </pic:pic>
              </a:graphicData>
            </a:graphic>
          </wp:inline>
        </w:drawing>
      </w:r>
    </w:p>
    <w:p w14:paraId="68842AC7" w14:textId="77777777" w:rsidR="00291DB3" w:rsidRDefault="007B48DD" w:rsidP="00083F79">
      <w:pPr>
        <w:pStyle w:val="b1aff"/>
      </w:pPr>
      <w:r w:rsidRPr="00211DAE">
        <w:t>Til høyre står navnet på filen (HTMLPage1.html) og linjenummer (10, 11 og 12). Dette er en lenke som du kan trykke på. Da vil Chrome vise deg kildekoden og markere den aktuelle linjen. Å kunne logge underveis i en programkjøring er nyttig for å lære seg å forstå hva som foregår.</w:t>
      </w:r>
    </w:p>
    <w:p w14:paraId="316A09B5" w14:textId="77777777" w:rsidR="00360EDB" w:rsidRPr="00360EDB" w:rsidRDefault="00360EDB" w:rsidP="00B179A8">
      <w:pPr>
        <w:pStyle w:val="b1af"/>
      </w:pPr>
      <w:r>
        <w:t xml:space="preserve">Les mer om utviklerverktøeyen i Chrome på denne adressen: </w:t>
      </w:r>
      <w:r w:rsidRPr="00BA15F5">
        <w:t>developers.google.com/web/tools/chrome-devtools/console</w:t>
      </w:r>
    </w:p>
    <w:p w14:paraId="3165D756" w14:textId="33EBEB46" w:rsidR="00291DB3" w:rsidRPr="00211DAE" w:rsidRDefault="007B48DD" w:rsidP="00374B1F">
      <w:pPr>
        <w:pStyle w:val="m1tt"/>
      </w:pPr>
      <w:bookmarkStart w:id="300" w:name="ferdighet-11-endre-andre-ting-enn-innerh"/>
      <w:bookmarkStart w:id="301" w:name="_Toc29047856"/>
      <w:r w:rsidRPr="004318F0">
        <w:rPr>
          <w:rFonts w:ascii="Segoe UI Emoji" w:hAnsi="Segoe UI Emoji" w:cs="Segoe UI Emoji"/>
        </w:rPr>
        <w:t>👏</w:t>
      </w:r>
      <w:r w:rsidRPr="00211DAE">
        <w:t xml:space="preserve"> Ferdighet 11</w:t>
      </w:r>
      <w:r w:rsidR="00136DDE">
        <w:t xml:space="preserve"> –</w:t>
      </w:r>
      <w:r w:rsidR="00136DDE" w:rsidRPr="00211DAE">
        <w:t xml:space="preserve"> </w:t>
      </w:r>
      <w:r w:rsidR="00483E77">
        <w:t>E</w:t>
      </w:r>
      <w:r w:rsidR="00136DDE" w:rsidRPr="00211DAE">
        <w:t xml:space="preserve">ndre </w:t>
      </w:r>
      <w:r w:rsidRPr="00211DAE">
        <w:t xml:space="preserve">andre ting enn innerHTML: </w:t>
      </w:r>
      <w:r w:rsidRPr="00C83EEE">
        <w:rPr>
          <w:highlight w:val="yellow"/>
          <w:rPrChange w:id="302" w:author="Terje Kolderup" w:date="2020-01-29T15:23:00Z">
            <w:rPr/>
          </w:rPrChange>
        </w:rPr>
        <w:t>value</w:t>
      </w:r>
      <w:r w:rsidR="00136DDE">
        <w:t>,</w:t>
      </w:r>
      <w:r w:rsidRPr="00211DAE">
        <w:t xml:space="preserve"> </w:t>
      </w:r>
      <w:r w:rsidRPr="00C83EEE">
        <w:rPr>
          <w:highlight w:val="yellow"/>
          <w:rPrChange w:id="303" w:author="Terje Kolderup" w:date="2020-01-29T15:23:00Z">
            <w:rPr/>
          </w:rPrChange>
        </w:rPr>
        <w:t>style</w:t>
      </w:r>
      <w:r w:rsidRPr="00211DAE">
        <w:t xml:space="preserve"> og </w:t>
      </w:r>
      <w:r w:rsidRPr="00C83EEE">
        <w:rPr>
          <w:highlight w:val="yellow"/>
          <w:rPrChange w:id="304" w:author="Terje Kolderup" w:date="2020-01-29T15:23:00Z">
            <w:rPr/>
          </w:rPrChange>
        </w:rPr>
        <w:t>classList</w:t>
      </w:r>
      <w:bookmarkEnd w:id="300"/>
      <w:bookmarkEnd w:id="301"/>
    </w:p>
    <w:p w14:paraId="7A537D07" w14:textId="2C1CEA6F" w:rsidR="00136DDE" w:rsidRPr="0078501D" w:rsidRDefault="007B48DD" w:rsidP="0093154A">
      <w:pPr>
        <w:pStyle w:val="b1af"/>
        <w:ind w:firstLine="0"/>
      </w:pPr>
      <w:r w:rsidRPr="00211DAE">
        <w:t>Til nå har vi</w:t>
      </w:r>
      <w:r w:rsidR="000729EE">
        <w:t xml:space="preserve"> bare </w:t>
      </w:r>
      <w:r w:rsidRPr="00211DAE">
        <w:t xml:space="preserve">lest og endret </w:t>
      </w:r>
      <w:r w:rsidRPr="000D5199">
        <w:rPr>
          <w:rStyle w:val="LS2CodeBodytext"/>
        </w:rPr>
        <w:t>innerHTML</w:t>
      </w:r>
      <w:r w:rsidRPr="00211DAE">
        <w:t xml:space="preserve"> på et element i HTML-dokumentet.</w:t>
      </w:r>
      <w:r w:rsidR="00136DDE">
        <w:t xml:space="preserve"> </w:t>
      </w:r>
      <w:r w:rsidR="00136DDE">
        <w:tab/>
      </w:r>
    </w:p>
    <w:p w14:paraId="2314FE40" w14:textId="6495FAB9" w:rsidR="00291DB3" w:rsidRPr="00211DAE" w:rsidRDefault="00136DDE" w:rsidP="0093154A">
      <w:pPr>
        <w:pStyle w:val="b1af-f"/>
      </w:pPr>
      <w:r>
        <w:tab/>
      </w:r>
      <w:r w:rsidR="007B48DD" w:rsidRPr="00211DAE">
        <w:t xml:space="preserve">Men når vi bruker en tekstboks til å hente input fra brukeren, er det ikke </w:t>
      </w:r>
      <w:r w:rsidR="007B48DD" w:rsidRPr="004B57D7">
        <w:rPr>
          <w:rStyle w:val="LS2CodeBodytext"/>
        </w:rPr>
        <w:t>innerHTML</w:t>
      </w:r>
      <w:r w:rsidR="007B48DD" w:rsidRPr="00211DAE">
        <w:t xml:space="preserve"> </w:t>
      </w:r>
      <w:r w:rsidR="00360EDB">
        <w:t>v</w:t>
      </w:r>
      <w:r w:rsidR="007B48DD" w:rsidRPr="00211DAE">
        <w:t xml:space="preserve">i er mest interessert i. </w:t>
      </w:r>
      <w:r>
        <w:t>Hvis vi skal</w:t>
      </w:r>
      <w:r w:rsidR="007B48DD" w:rsidRPr="00211DAE">
        <w:t xml:space="preserve"> få en tekstboks som er forhåndsutfylt med teksten</w:t>
      </w:r>
      <w:r w:rsidR="00741CE8">
        <w:t xml:space="preserve"> </w:t>
      </w:r>
      <w:r w:rsidR="00741CE8" w:rsidRPr="008130AD">
        <w:t>«</w:t>
      </w:r>
      <w:r w:rsidR="007B48DD" w:rsidRPr="00211DAE">
        <w:t>Hallo</w:t>
      </w:r>
      <w:r w:rsidR="00751880">
        <w:t>»</w:t>
      </w:r>
      <w:r w:rsidR="007B48DD" w:rsidRPr="00211DAE">
        <w:t xml:space="preserve">, må vi bruke denne HTML-koden: </w:t>
      </w:r>
      <w:r w:rsidR="007B48DD" w:rsidRPr="004B57D7">
        <w:rPr>
          <w:rStyle w:val="LS2CodeBodytext"/>
        </w:rPr>
        <w:t>&lt;input id="navn" type="text" value="Hallo"/&gt;</w:t>
      </w:r>
      <w:r w:rsidR="007B48DD" w:rsidRPr="00211DAE">
        <w:t xml:space="preserve"> og ikke denne: </w:t>
      </w:r>
      <w:r w:rsidR="007B48DD" w:rsidRPr="0024165B">
        <w:rPr>
          <w:rStyle w:val="LS2CodeBodytextStrikethrough"/>
        </w:rPr>
        <w:t>&lt;input id="navn" type="text"&gt;Hallo&lt;/input&gt;</w:t>
      </w:r>
      <w:r w:rsidR="007B48DD" w:rsidRPr="00211DAE">
        <w:t>.</w:t>
      </w:r>
    </w:p>
    <w:p w14:paraId="776A900C" w14:textId="68C0821E" w:rsidR="00291DB3" w:rsidRPr="00211DAE" w:rsidRDefault="007B48DD" w:rsidP="00B179A8">
      <w:pPr>
        <w:pStyle w:val="b1af"/>
      </w:pPr>
      <w:r w:rsidRPr="00211DAE">
        <w:t xml:space="preserve">Det er altså ikke </w:t>
      </w:r>
      <w:r w:rsidRPr="00D76BD8">
        <w:rPr>
          <w:rStyle w:val="LS2CodeBodytext"/>
        </w:rPr>
        <w:t>innerHTML</w:t>
      </w:r>
      <w:r w:rsidRPr="00211DAE">
        <w:t xml:space="preserve"> vi er interessert i her, men </w:t>
      </w:r>
      <w:r w:rsidRPr="00D76BD8">
        <w:rPr>
          <w:rStyle w:val="LS2CodeBodytext"/>
        </w:rPr>
        <w:t>value</w:t>
      </w:r>
      <w:r w:rsidRPr="00211DAE">
        <w:t xml:space="preserve">. Gitt </w:t>
      </w:r>
      <w:r w:rsidR="00136DDE">
        <w:t xml:space="preserve">at vi har </w:t>
      </w:r>
      <w:r w:rsidRPr="00211DAE">
        <w:t xml:space="preserve">en </w:t>
      </w:r>
      <w:r w:rsidRPr="00D76BD8">
        <w:rPr>
          <w:rStyle w:val="LS2CodeBodytext"/>
        </w:rPr>
        <w:t>input</w:t>
      </w:r>
      <w:r w:rsidRPr="00211DAE">
        <w:t>-ta</w:t>
      </w:r>
      <w:r w:rsidR="00C84EDC">
        <w:t>g</w:t>
      </w:r>
      <w:r w:rsidRPr="00211DAE">
        <w:t xml:space="preserve">g med </w:t>
      </w:r>
      <w:r w:rsidRPr="00D76BD8">
        <w:rPr>
          <w:rStyle w:val="LS2CodeBodytext"/>
        </w:rPr>
        <w:t>id="navn"</w:t>
      </w:r>
      <w:r w:rsidRPr="00211DAE">
        <w:t>, henter vi (eller endrer) det som er fylt ut</w:t>
      </w:r>
      <w:r w:rsidR="00136DDE">
        <w:t>,</w:t>
      </w:r>
      <w:r w:rsidRPr="00211DAE">
        <w:t xml:space="preserve"> ved hjelp av denne koden:</w:t>
      </w:r>
    </w:p>
    <w:p w14:paraId="4E252268"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navnFraSkjema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0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navn</w:t>
      </w:r>
      <w:r w:rsidRPr="00017038">
        <w:rPr>
          <w:rFonts w:ascii="Consolas" w:hAnsi="Consolas"/>
          <w:lang w:val="nb-NO"/>
        </w:rPr>
        <w:t>').value;</w:t>
      </w:r>
    </w:p>
    <w:p w14:paraId="01A5C7FA" w14:textId="77777777" w:rsidR="00291DB3" w:rsidRPr="00211DAE" w:rsidRDefault="007B48DD" w:rsidP="0079583D">
      <w:pPr>
        <w:pStyle w:val="b1aff"/>
      </w:pPr>
      <w:r w:rsidRPr="00211DAE">
        <w:t xml:space="preserve">I denne sammenhengen ville ikke </w:t>
      </w:r>
      <w:r w:rsidRPr="001F729B">
        <w:rPr>
          <w:rStyle w:val="LS2CodeBodytext"/>
        </w:rPr>
        <w:t>innerHTML</w:t>
      </w:r>
      <w:r w:rsidRPr="00211DAE">
        <w:t xml:space="preserve"> gjøre noen nytte.</w:t>
      </w:r>
    </w:p>
    <w:p w14:paraId="4FF56D47" w14:textId="32537FF1" w:rsidR="00291DB3" w:rsidRPr="00211DAE" w:rsidRDefault="007B48DD" w:rsidP="00B179A8">
      <w:pPr>
        <w:pStyle w:val="b1af"/>
      </w:pPr>
      <w:r w:rsidRPr="00211DAE">
        <w:t xml:space="preserve">Og det er mer. Først og fremst vil vi ønske å kunne endre properties på et </w:t>
      </w:r>
      <w:r w:rsidR="004A630C">
        <w:t>HTML</w:t>
      </w:r>
      <w:r w:rsidRPr="00211DAE">
        <w:t xml:space="preserve">-element. </w:t>
      </w:r>
      <w:r w:rsidR="00136DDE">
        <w:t>D</w:t>
      </w:r>
      <w:r w:rsidRPr="00211DAE">
        <w:t xml:space="preserve">et kan vi gjøre via </w:t>
      </w:r>
      <w:r w:rsidR="00A03F38">
        <w:t>JavaScript</w:t>
      </w:r>
      <w:r w:rsidR="00136DDE">
        <w:t>, og d</w:t>
      </w:r>
      <w:r w:rsidRPr="00211DAE">
        <w:t xml:space="preserve">et </w:t>
      </w:r>
      <w:r w:rsidR="00052E9F">
        <w:t>kan gjøres på</w:t>
      </w:r>
      <w:r w:rsidRPr="00211DAE">
        <w:t xml:space="preserve"> to måter. De</w:t>
      </w:r>
      <w:r w:rsidR="00052E9F">
        <w:t>n e</w:t>
      </w:r>
      <w:r w:rsidRPr="00211DAE">
        <w:t>ne er å sette eller fjerne en klasse, og de</w:t>
      </w:r>
      <w:r w:rsidR="00052E9F">
        <w:t>n</w:t>
      </w:r>
      <w:r w:rsidRPr="00211DAE">
        <w:t xml:space="preserve"> andre er å sette properties direkte. Kodeeksemplet under demonstrerer begge deler:</w:t>
      </w:r>
    </w:p>
    <w:p w14:paraId="156E2420"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06"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t xml:space="preserve">minDiv.style.backgroundColor </w:t>
      </w:r>
      <w:r w:rsidRPr="007A6D8D">
        <w:rPr>
          <w:rStyle w:val="LS2Operator"/>
          <w:lang w:val="nb-NO"/>
        </w:rPr>
        <w:t>=</w:t>
      </w:r>
      <w:r w:rsidRPr="00017038">
        <w:rPr>
          <w:rFonts w:ascii="Consolas" w:hAnsi="Consolas"/>
          <w:lang w:val="nb-NO"/>
        </w:rPr>
        <w:t xml:space="preserve"> '</w:t>
      </w:r>
      <w:r w:rsidRPr="00211DAE">
        <w:rPr>
          <w:rStyle w:val="LS2String"/>
          <w:lang w:val="nb-NO"/>
        </w:rPr>
        <w:t>#4567ab</w:t>
      </w:r>
      <w:r w:rsidRPr="00017038">
        <w:rPr>
          <w:rFonts w:ascii="Consolas" w:hAnsi="Consolas"/>
          <w:lang w:val="nb-NO"/>
        </w:rPr>
        <w:t>';</w:t>
      </w:r>
      <w:r w:rsidRPr="00017038">
        <w:rPr>
          <w:rFonts w:ascii="Consolas" w:hAnsi="Consolas"/>
          <w:lang w:val="nb-NO"/>
        </w:rPr>
        <w:br/>
        <w:t xml:space="preserve">minDiv.style.color </w:t>
      </w:r>
      <w:r w:rsidRPr="007A6D8D">
        <w:rPr>
          <w:rStyle w:val="LS2Operator"/>
          <w:lang w:val="nb-NO"/>
        </w:rPr>
        <w:t>=</w:t>
      </w:r>
      <w:r w:rsidRPr="00017038">
        <w:rPr>
          <w:rFonts w:ascii="Consolas" w:hAnsi="Consolas"/>
          <w:lang w:val="nb-NO"/>
        </w:rPr>
        <w:t xml:space="preserve"> '</w:t>
      </w:r>
      <w:r w:rsidRPr="00211DAE">
        <w:rPr>
          <w:rStyle w:val="LS2String"/>
          <w:lang w:val="nb-NO"/>
        </w:rPr>
        <w:t>#4567ab</w:t>
      </w:r>
      <w:r w:rsidRPr="00017038">
        <w:rPr>
          <w:rFonts w:ascii="Consolas" w:hAnsi="Consolas"/>
          <w:lang w:val="nb-NO"/>
        </w:rPr>
        <w:t>';</w:t>
      </w:r>
      <w:r w:rsidRPr="00017038">
        <w:rPr>
          <w:rFonts w:ascii="Consolas" w:hAnsi="Consolas"/>
          <w:lang w:val="nb-NO"/>
        </w:rPr>
        <w:br/>
        <w:t xml:space="preserve">minDiv.style.padding </w:t>
      </w:r>
      <w:r w:rsidRPr="007A6D8D">
        <w:rPr>
          <w:rStyle w:val="LS2Operator"/>
          <w:lang w:val="nb-NO"/>
        </w:rPr>
        <w:t>=</w:t>
      </w:r>
      <w:r w:rsidRPr="00017038">
        <w:rPr>
          <w:rFonts w:ascii="Consolas" w:hAnsi="Consolas"/>
          <w:lang w:val="nb-NO"/>
        </w:rPr>
        <w:t xml:space="preserve"> '</w:t>
      </w:r>
      <w:r w:rsidRPr="00211DAE">
        <w:rPr>
          <w:rStyle w:val="LS2String"/>
          <w:lang w:val="nb-NO"/>
        </w:rPr>
        <w:t>4px</w:t>
      </w:r>
      <w:r w:rsidRPr="00017038">
        <w:rPr>
          <w:rFonts w:ascii="Consolas" w:hAnsi="Consolas"/>
          <w:lang w:val="nb-NO"/>
        </w:rPr>
        <w:t>';</w:t>
      </w:r>
      <w:r w:rsidRPr="00017038">
        <w:rPr>
          <w:rFonts w:ascii="Consolas" w:hAnsi="Consolas"/>
          <w:lang w:val="nb-NO"/>
        </w:rPr>
        <w:br/>
        <w:t>minDiv.classList.add('</w:t>
      </w:r>
      <w:r w:rsidRPr="00211DAE">
        <w:rPr>
          <w:rStyle w:val="LS2String"/>
          <w:lang w:val="nb-NO"/>
        </w:rPr>
        <w:t>active</w:t>
      </w:r>
      <w:r w:rsidRPr="00017038">
        <w:rPr>
          <w:rFonts w:ascii="Consolas" w:hAnsi="Consolas"/>
          <w:lang w:val="nb-NO"/>
        </w:rPr>
        <w:t>');</w:t>
      </w:r>
      <w:r w:rsidRPr="00017038">
        <w:rPr>
          <w:rFonts w:ascii="Consolas" w:hAnsi="Consolas"/>
          <w:lang w:val="nb-NO"/>
        </w:rPr>
        <w:br/>
        <w:t>minDiv.classList.remove('</w:t>
      </w:r>
      <w:r w:rsidRPr="00211DAE">
        <w:rPr>
          <w:rStyle w:val="LS2String"/>
          <w:lang w:val="nb-NO"/>
        </w:rPr>
        <w:t>old</w:t>
      </w:r>
      <w:r w:rsidRPr="00017038">
        <w:rPr>
          <w:rFonts w:ascii="Consolas" w:hAnsi="Consolas"/>
          <w:lang w:val="nb-NO"/>
        </w:rPr>
        <w:t>');</w:t>
      </w:r>
      <w:r w:rsidRPr="00017038">
        <w:rPr>
          <w:rFonts w:ascii="Consolas" w:hAnsi="Consolas"/>
          <w:lang w:val="nb-NO"/>
        </w:rPr>
        <w:br/>
        <w:t>minDiv.classList.toggle('</w:t>
      </w:r>
      <w:r w:rsidRPr="00211DAE">
        <w:rPr>
          <w:rStyle w:val="LS2String"/>
          <w:lang w:val="nb-NO"/>
        </w:rPr>
        <w:t>something</w:t>
      </w:r>
      <w:r w:rsidRPr="00017038">
        <w:rPr>
          <w:rFonts w:ascii="Consolas" w:hAnsi="Consolas"/>
          <w:lang w:val="nb-NO"/>
        </w:rPr>
        <w:t>');</w:t>
      </w:r>
    </w:p>
    <w:p w14:paraId="3D6C8AB6" w14:textId="27631CB6" w:rsidR="00291DB3" w:rsidRPr="00360EDB" w:rsidRDefault="007B48DD" w:rsidP="0079583D">
      <w:pPr>
        <w:pStyle w:val="b1aff"/>
      </w:pPr>
      <w:r w:rsidRPr="00211DAE">
        <w:lastRenderedPageBreak/>
        <w:t xml:space="preserve">Merk at alt innenfor </w:t>
      </w:r>
      <w:r w:rsidRPr="001F729B">
        <w:rPr>
          <w:rStyle w:val="LS2CodeBodytext"/>
        </w:rPr>
        <w:t>style</w:t>
      </w:r>
      <w:r w:rsidRPr="00211DAE">
        <w:t xml:space="preserve"> skrives på en annen måte enn i filen. Istedenfor </w:t>
      </w:r>
      <w:r w:rsidRPr="001F729B">
        <w:rPr>
          <w:rStyle w:val="LS2CodeBodytext"/>
        </w:rPr>
        <w:t>background-color</w:t>
      </w:r>
      <w:r w:rsidRPr="00211DAE">
        <w:t xml:space="preserve"> får vi backgroundColor, mens </w:t>
      </w:r>
      <w:r w:rsidRPr="001F729B">
        <w:rPr>
          <w:rStyle w:val="LS2CodeBodytext"/>
        </w:rPr>
        <w:t>color</w:t>
      </w:r>
      <w:r w:rsidRPr="00211DAE">
        <w:t xml:space="preserve"> er likt begge steder</w:t>
      </w:r>
      <w:r w:rsidR="00F84644">
        <w:t xml:space="preserve"> –</w:t>
      </w:r>
      <w:r w:rsidRPr="00211DAE">
        <w:t xml:space="preserve"> det er alle enkeltord. </w:t>
      </w:r>
      <w:r w:rsidR="00136DDE">
        <w:t>T</w:t>
      </w:r>
      <w:r w:rsidRPr="00211DAE">
        <w:t>ing som består av flere ord</w:t>
      </w:r>
      <w:r w:rsidR="00136DDE">
        <w:t>,</w:t>
      </w:r>
      <w:r w:rsidRPr="00211DAE">
        <w:t xml:space="preserve"> har </w:t>
      </w:r>
      <w:r w:rsidR="00136DDE">
        <w:t xml:space="preserve">imidlertid </w:t>
      </w:r>
      <w:r w:rsidRPr="00211DAE">
        <w:t xml:space="preserve">ikke bindestrek i </w:t>
      </w:r>
      <w:r w:rsidR="00A03F38">
        <w:t>JavaScript</w:t>
      </w:r>
      <w:r w:rsidRPr="00211DAE">
        <w:t>. Bindestreken fjernes</w:t>
      </w:r>
      <w:r w:rsidR="00136DDE">
        <w:t>,</w:t>
      </w:r>
      <w:r w:rsidR="00F84644">
        <w:t xml:space="preserve"> </w:t>
      </w:r>
      <w:r w:rsidRPr="00211DAE">
        <w:t>og neste bokstav gjøres stor</w:t>
      </w:r>
      <w:r w:rsidR="00360EDB">
        <w:t xml:space="preserve"> (</w:t>
      </w:r>
      <w:r w:rsidR="00136DDE">
        <w:t>d</w:t>
      </w:r>
      <w:r w:rsidR="00360EDB">
        <w:t xml:space="preserve">ette kalles </w:t>
      </w:r>
      <w:r w:rsidR="00360EDB" w:rsidRPr="0050421A">
        <w:rPr>
          <w:rStyle w:val="LS2Kursiv"/>
        </w:rPr>
        <w:t>camel case</w:t>
      </w:r>
      <w:r w:rsidR="00360EDB">
        <w:t>)</w:t>
      </w:r>
      <w:r w:rsidR="00136DDE">
        <w:t>.</w:t>
      </w:r>
    </w:p>
    <w:p w14:paraId="08122C9B" w14:textId="2D28B4C8" w:rsidR="00291DB3" w:rsidRPr="00211DAE" w:rsidRDefault="00136DDE" w:rsidP="00B179A8">
      <w:pPr>
        <w:pStyle w:val="b1af"/>
      </w:pPr>
      <w:r>
        <w:t>Hvis vi vil</w:t>
      </w:r>
      <w:r w:rsidR="007B48DD" w:rsidRPr="00211DAE">
        <w:t xml:space="preserve"> legge til en klasse, </w:t>
      </w:r>
      <w:r w:rsidRPr="00211DAE">
        <w:t>bruke</w:t>
      </w:r>
      <w:r>
        <w:t>r vi</w:t>
      </w:r>
      <w:r w:rsidRPr="00211DAE">
        <w:t xml:space="preserve"> </w:t>
      </w:r>
      <w:r w:rsidR="007B48DD" w:rsidRPr="00A6760C">
        <w:rPr>
          <w:rStyle w:val="LS2CodeBodytext"/>
          <w:rPrChange w:id="307" w:author="Terje Kolderup" w:date="2020-01-23T15:00:00Z">
            <w:rPr/>
          </w:rPrChange>
        </w:rPr>
        <w:t>classList</w:t>
      </w:r>
      <w:r w:rsidR="007B48DD" w:rsidRPr="00211DAE">
        <w:t xml:space="preserve"> og </w:t>
      </w:r>
      <w:r w:rsidR="007B48DD" w:rsidRPr="00662AFA">
        <w:rPr>
          <w:rStyle w:val="LS2CodeBodytext"/>
        </w:rPr>
        <w:t>add</w:t>
      </w:r>
      <w:r w:rsidR="007B48DD" w:rsidRPr="00211DAE">
        <w:t xml:space="preserve">. Hvis </w:t>
      </w:r>
      <w:r w:rsidR="007B48DD" w:rsidRPr="009A31E0">
        <w:rPr>
          <w:rStyle w:val="LS2CodeBodytext"/>
        </w:rPr>
        <w:t>minDiv</w:t>
      </w:r>
      <w:r w:rsidR="007B48DD" w:rsidRPr="00211DAE">
        <w:t xml:space="preserve"> før koden over var:</w:t>
      </w:r>
    </w:p>
    <w:p w14:paraId="3C45EA89" w14:textId="77777777" w:rsidR="00291DB3" w:rsidRPr="00017038" w:rsidRDefault="007B48DD" w:rsidP="0079583D">
      <w:pPr>
        <w:pStyle w:val="eks1aff"/>
        <w:rPr>
          <w:rFonts w:ascii="Consolas" w:hAnsi="Consolas"/>
          <w:rPrChange w:id="308" w:author="Terje Kolderup" w:date="2020-01-29T09:55:00Z">
            <w:rPr>
              <w:lang w:val="nb-NO"/>
            </w:rPr>
          </w:rPrChange>
        </w:rPr>
      </w:pPr>
      <w:r w:rsidRPr="00CC5D44">
        <w:rPr>
          <w:rStyle w:val="LS2Tag"/>
          <w:rPrChange w:id="309" w:author="Terje Kolderup" w:date="2020-01-29T09:55:00Z">
            <w:rPr>
              <w:rStyle w:val="LS2Tag"/>
              <w:lang w:val="nb-NO"/>
            </w:rPr>
          </w:rPrChange>
        </w:rPr>
        <w:t>&lt;div</w:t>
      </w:r>
      <w:r w:rsidRPr="00CC5D44">
        <w:rPr>
          <w:rStyle w:val="LS2Attribute"/>
          <w:rPrChange w:id="310" w:author="Terje Kolderup" w:date="2020-01-29T09:55:00Z">
            <w:rPr>
              <w:rStyle w:val="LS2Attribute"/>
              <w:lang w:val="nb-NO"/>
            </w:rPr>
          </w:rPrChange>
        </w:rPr>
        <w:t xml:space="preserve"> class=</w:t>
      </w:r>
      <w:r w:rsidRPr="00CC5D44">
        <w:rPr>
          <w:rStyle w:val="LS2String"/>
          <w:rPrChange w:id="311" w:author="Terje Kolderup" w:date="2020-01-29T09:55:00Z">
            <w:rPr>
              <w:rStyle w:val="LS2String"/>
              <w:lang w:val="nb-NO"/>
            </w:rPr>
          </w:rPrChange>
        </w:rPr>
        <w:t>"something old"</w:t>
      </w:r>
      <w:r w:rsidRPr="00CC5D44">
        <w:rPr>
          <w:rStyle w:val="LS2Tag"/>
          <w:rPrChange w:id="312" w:author="Terje Kolderup" w:date="2020-01-29T09:55:00Z">
            <w:rPr>
              <w:rStyle w:val="LS2Tag"/>
              <w:lang w:val="nb-NO"/>
            </w:rPr>
          </w:rPrChange>
        </w:rPr>
        <w:t>&gt;&lt;/div&gt;</w:t>
      </w:r>
    </w:p>
    <w:p w14:paraId="61435465" w14:textId="7BB8C434" w:rsidR="00291DB3" w:rsidRPr="00211DAE" w:rsidRDefault="007B48DD" w:rsidP="0079583D">
      <w:pPr>
        <w:pStyle w:val="b1aff"/>
      </w:pPr>
      <w:r w:rsidRPr="00211DAE">
        <w:t>ville den etter koden være slik:</w:t>
      </w:r>
    </w:p>
    <w:p w14:paraId="6F09A398" w14:textId="77777777" w:rsidR="00291DB3" w:rsidRPr="00017038" w:rsidRDefault="007B48DD" w:rsidP="0079583D">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"active"</w:t>
      </w:r>
      <w:r w:rsidRPr="00211DAE">
        <w:rPr>
          <w:rStyle w:val="LS2Tag"/>
          <w:lang w:val="nb-NO"/>
        </w:rPr>
        <w:t>&gt;&lt;/div&gt;</w:t>
      </w:r>
    </w:p>
    <w:p w14:paraId="5FD5F68D" w14:textId="77777777" w:rsidR="00291DB3" w:rsidRPr="00211DAE" w:rsidRDefault="007B48DD" w:rsidP="0079583D">
      <w:pPr>
        <w:pStyle w:val="b1aff"/>
      </w:pPr>
      <w:r w:rsidRPr="00211DAE">
        <w:t xml:space="preserve">Koden </w:t>
      </w:r>
      <w:r w:rsidRPr="001F729B">
        <w:rPr>
          <w:rStyle w:val="LS2CodeBodytext"/>
        </w:rPr>
        <w:t>minDiv.classList.toggle('something')</w:t>
      </w:r>
      <w:r w:rsidRPr="00211DAE">
        <w:t xml:space="preserve"> vil altså fjerne </w:t>
      </w:r>
      <w:r w:rsidRPr="001F729B">
        <w:rPr>
          <w:rStyle w:val="LS2CodeBodytext"/>
        </w:rPr>
        <w:t>'something'</w:t>
      </w:r>
      <w:r w:rsidRPr="00211DAE">
        <w:t xml:space="preserve"> hvis den er der fra før. Hvis den ikke er der fra før, vil den </w:t>
      </w:r>
      <w:r w:rsidRPr="0050421A">
        <w:rPr>
          <w:rStyle w:val="LS2Kursiv"/>
        </w:rPr>
        <w:t>legge den til</w:t>
      </w:r>
      <w:r w:rsidRPr="00211DAE">
        <w:t>.</w:t>
      </w:r>
    </w:p>
    <w:p w14:paraId="2E6074A3" w14:textId="7A4BE96F" w:rsidR="00291DB3" w:rsidRPr="00211DAE" w:rsidRDefault="007B48DD" w:rsidP="00374B1F">
      <w:pPr>
        <w:pStyle w:val="m1tt"/>
      </w:pPr>
      <w:bookmarkStart w:id="313" w:name="ferdighet-12-alternative-eventhandlere-o"/>
      <w:bookmarkStart w:id="314" w:name="_Toc29047857"/>
      <w:r w:rsidRPr="004318F0">
        <w:rPr>
          <w:rFonts w:ascii="Segoe UI Emoji" w:hAnsi="Segoe UI Emoji" w:cs="Segoe UI Emoji"/>
        </w:rPr>
        <w:t>👏</w:t>
      </w:r>
      <w:r w:rsidRPr="00211DAE">
        <w:t xml:space="preserve"> Ferdighet 12</w:t>
      </w:r>
      <w:r w:rsidR="00136DDE">
        <w:t xml:space="preserve"> – </w:t>
      </w:r>
      <w:r w:rsidR="00483E77">
        <w:t>A</w:t>
      </w:r>
      <w:r w:rsidRPr="00211DAE">
        <w:t>lternative eventhandlere: onchange osv.</w:t>
      </w:r>
      <w:bookmarkEnd w:id="313"/>
      <w:bookmarkEnd w:id="314"/>
    </w:p>
    <w:p w14:paraId="45675CE4" w14:textId="68EA5289" w:rsidR="00291DB3" w:rsidRPr="00211DAE" w:rsidRDefault="00DD709D" w:rsidP="00C628A3">
      <w:pPr>
        <w:pStyle w:val="b1af-f"/>
      </w:pPr>
      <w:r>
        <w:t xml:space="preserve">HTML-attributten </w:t>
      </w:r>
      <w:r w:rsidRPr="000D5199">
        <w:rPr>
          <w:rStyle w:val="LS2CodeBodytext"/>
        </w:rPr>
        <w:t>onclick</w:t>
      </w:r>
      <w:r>
        <w:t xml:space="preserve"> er et eksempel på en såkalt </w:t>
      </w:r>
      <w:r w:rsidRPr="0050421A">
        <w:rPr>
          <w:rStyle w:val="LS2Kursiv"/>
        </w:rPr>
        <w:t>eventhandler</w:t>
      </w:r>
      <w:r>
        <w:t xml:space="preserve">. </w:t>
      </w:r>
      <w:r w:rsidR="007B48DD" w:rsidRPr="00211DAE">
        <w:t xml:space="preserve">Når vi jobber med </w:t>
      </w:r>
      <w:r w:rsidR="00A03F38">
        <w:t>JavaScript</w:t>
      </w:r>
      <w:r w:rsidR="007B48DD" w:rsidRPr="00211DAE">
        <w:t xml:space="preserve"> på en </w:t>
      </w:r>
      <w:r w:rsidR="00DE407D">
        <w:t>nett</w:t>
      </w:r>
      <w:r w:rsidR="007B48DD" w:rsidRPr="00211DAE">
        <w:t>side, er det ofte onclick eller andre eventhandlere som setter i</w:t>
      </w:r>
      <w:r w:rsidR="00DE407D">
        <w:t xml:space="preserve"> </w:t>
      </w:r>
      <w:r w:rsidR="007B48DD" w:rsidRPr="00211DAE">
        <w:t>gang ting. I mange sammenhenger er det ikke onclick som er mest relevant. For eksempel i et tekstfelt (</w:t>
      </w:r>
      <w:r w:rsidR="007B48DD" w:rsidRPr="000D5199">
        <w:rPr>
          <w:rStyle w:val="LS2CodeBodytext"/>
        </w:rPr>
        <w:t>&lt;input type="text"/&gt;</w:t>
      </w:r>
      <w:r w:rsidR="007B48DD" w:rsidRPr="00211DAE">
        <w:t>) er det ikke klikk vi er ute etter, men endringer i teksten. Da kan vi bruke onchange eller oninput.</w:t>
      </w:r>
    </w:p>
    <w:p w14:paraId="29638234" w14:textId="77777777" w:rsidR="00291DB3" w:rsidRPr="00211DAE" w:rsidRDefault="007B48DD" w:rsidP="00B179A8">
      <w:pPr>
        <w:pStyle w:val="b1af"/>
      </w:pPr>
      <w:r w:rsidRPr="00211DAE">
        <w:t>De to oppfører seg litt forskjellig. Oninput vil slå til hver gang man taster et nytt tegn (eller sletter et tegn), mens onchange først slår til når man flytter fokus bort fra tekstboksen (og det er endring).</w:t>
      </w:r>
    </w:p>
    <w:p w14:paraId="6986C387" w14:textId="77777777" w:rsidR="00291DB3" w:rsidRPr="00211DAE" w:rsidRDefault="007B48DD" w:rsidP="00B179A8">
      <w:pPr>
        <w:pStyle w:val="b1af"/>
      </w:pPr>
      <w:r w:rsidRPr="00211DAE">
        <w:t>Under er en tekstbokst med eventer for onclick, onchange og oninput:</w:t>
      </w:r>
    </w:p>
    <w:p w14:paraId="72080C8C" w14:textId="77777777" w:rsidR="00291DB3" w:rsidRPr="00017038" w:rsidRDefault="007B48DD" w:rsidP="0079583D">
      <w:pPr>
        <w:pStyle w:val="eks1aff"/>
        <w:rPr>
          <w:rFonts w:ascii="Consolas" w:hAnsi="Consolas"/>
        </w:rPr>
      </w:pPr>
      <w:r>
        <w:rPr>
          <w:rStyle w:val="LS2Tag"/>
        </w:rPr>
        <w:t>&lt;input</w:t>
      </w:r>
      <w:r>
        <w:rPr>
          <w:rStyle w:val="LS2Attribute"/>
        </w:rPr>
        <w:t xml:space="preserve"> type=</w:t>
      </w:r>
      <w:r>
        <w:rPr>
          <w:rStyle w:val="LS2String"/>
        </w:rPr>
        <w:t>"text"</w:t>
      </w:r>
      <w:r w:rsidRPr="00017038">
        <w:rPr>
          <w:rFonts w:ascii="Consolas" w:hAnsi="Consolas"/>
        </w:rPr>
        <w:br/>
      </w:r>
      <w:r>
        <w:rPr>
          <w:rStyle w:val="LS2Attribute"/>
        </w:rPr>
        <w:t xml:space="preserve">       onclick=</w:t>
      </w:r>
      <w:r>
        <w:rPr>
          <w:rStyle w:val="LS2String"/>
        </w:rPr>
        <w:t>"</w:t>
      </w:r>
      <w:proofErr w:type="gramStart"/>
      <w:r>
        <w:rPr>
          <w:rStyle w:val="LS2String"/>
        </w:rPr>
        <w:t>console.log(</w:t>
      </w:r>
      <w:proofErr w:type="gramEnd"/>
      <w:r>
        <w:rPr>
          <w:rStyle w:val="LS2String"/>
        </w:rPr>
        <w:t xml:space="preserve">'onclick ' + </w:t>
      </w:r>
      <w:proofErr w:type="spellStart"/>
      <w:r>
        <w:rPr>
          <w:rStyle w:val="LS2String"/>
        </w:rPr>
        <w:t>this.value</w:t>
      </w:r>
      <w:proofErr w:type="spellEnd"/>
      <w:r>
        <w:rPr>
          <w:rStyle w:val="LS2String"/>
        </w:rPr>
        <w:t>)"</w:t>
      </w:r>
      <w:r w:rsidRPr="00017038">
        <w:rPr>
          <w:rFonts w:ascii="Consolas" w:hAnsi="Consolas"/>
        </w:rPr>
        <w:br/>
      </w:r>
      <w:r>
        <w:rPr>
          <w:rStyle w:val="LS2Attribute"/>
        </w:rPr>
        <w:t xml:space="preserve">       </w:t>
      </w:r>
      <w:proofErr w:type="spellStart"/>
      <w:r w:rsidRPr="00C83EEE">
        <w:rPr>
          <w:rStyle w:val="LS2Attribute"/>
          <w:highlight w:val="yellow"/>
          <w:rPrChange w:id="315" w:author="Terje Kolderup" w:date="2020-01-29T15:23:00Z">
            <w:rPr>
              <w:rStyle w:val="LS2Attribute"/>
            </w:rPr>
          </w:rPrChange>
        </w:rPr>
        <w:t>oninput</w:t>
      </w:r>
      <w:proofErr w:type="spellEnd"/>
      <w:r>
        <w:rPr>
          <w:rStyle w:val="LS2Attribute"/>
        </w:rPr>
        <w:t>=</w:t>
      </w:r>
      <w:r>
        <w:rPr>
          <w:rStyle w:val="LS2String"/>
        </w:rPr>
        <w:t>"console.log('</w:t>
      </w:r>
      <w:proofErr w:type="spellStart"/>
      <w:r>
        <w:rPr>
          <w:rStyle w:val="LS2String"/>
        </w:rPr>
        <w:t>oninput</w:t>
      </w:r>
      <w:proofErr w:type="spellEnd"/>
      <w:r>
        <w:rPr>
          <w:rStyle w:val="LS2String"/>
        </w:rPr>
        <w:t xml:space="preserve"> ' + </w:t>
      </w:r>
      <w:proofErr w:type="spellStart"/>
      <w:r>
        <w:rPr>
          <w:rStyle w:val="LS2String"/>
        </w:rPr>
        <w:t>this.value</w:t>
      </w:r>
      <w:proofErr w:type="spellEnd"/>
      <w:r>
        <w:rPr>
          <w:rStyle w:val="LS2String"/>
        </w:rPr>
        <w:t>)"</w:t>
      </w:r>
      <w:r w:rsidRPr="00017038">
        <w:rPr>
          <w:rFonts w:ascii="Consolas" w:hAnsi="Consolas"/>
        </w:rPr>
        <w:br/>
      </w:r>
      <w:r>
        <w:rPr>
          <w:rStyle w:val="LS2Attribute"/>
        </w:rPr>
        <w:t xml:space="preserve">       </w:t>
      </w:r>
      <w:proofErr w:type="spellStart"/>
      <w:r w:rsidRPr="00C83EEE">
        <w:rPr>
          <w:rStyle w:val="LS2Attribute"/>
          <w:highlight w:val="yellow"/>
          <w:rPrChange w:id="316" w:author="Terje Kolderup" w:date="2020-01-29T15:23:00Z">
            <w:rPr>
              <w:rStyle w:val="LS2Attribute"/>
            </w:rPr>
          </w:rPrChange>
        </w:rPr>
        <w:t>onchange</w:t>
      </w:r>
      <w:proofErr w:type="spellEnd"/>
      <w:r>
        <w:rPr>
          <w:rStyle w:val="LS2Attribute"/>
        </w:rPr>
        <w:t>=</w:t>
      </w:r>
      <w:r>
        <w:rPr>
          <w:rStyle w:val="LS2String"/>
        </w:rPr>
        <w:t>"console.log('</w:t>
      </w:r>
      <w:proofErr w:type="spellStart"/>
      <w:r>
        <w:rPr>
          <w:rStyle w:val="LS2String"/>
        </w:rPr>
        <w:t>onchange</w:t>
      </w:r>
      <w:proofErr w:type="spellEnd"/>
      <w:r>
        <w:rPr>
          <w:rStyle w:val="LS2String"/>
        </w:rPr>
        <w:t xml:space="preserve"> ' + </w:t>
      </w:r>
      <w:proofErr w:type="spellStart"/>
      <w:r>
        <w:rPr>
          <w:rStyle w:val="LS2String"/>
        </w:rPr>
        <w:t>this.value</w:t>
      </w:r>
      <w:proofErr w:type="spellEnd"/>
      <w:r>
        <w:rPr>
          <w:rStyle w:val="LS2String"/>
        </w:rPr>
        <w:t>)"</w:t>
      </w:r>
      <w:r>
        <w:rPr>
          <w:rStyle w:val="LS2Tag"/>
        </w:rPr>
        <w:t>/&gt;</w:t>
      </w:r>
    </w:p>
    <w:p w14:paraId="39D65663" w14:textId="344E21F3" w:rsidR="00291DB3" w:rsidRPr="00211DAE" w:rsidRDefault="007B48DD" w:rsidP="0079583D">
      <w:pPr>
        <w:pStyle w:val="b1aff"/>
      </w:pPr>
      <w:r w:rsidRPr="00211DAE">
        <w:t>Hvis jeg først klikker i tekstboksen, skriver</w:t>
      </w:r>
      <w:r w:rsidR="00741CE8">
        <w:t xml:space="preserve"> </w:t>
      </w:r>
      <w:r w:rsidR="00741CE8" w:rsidRPr="008130AD">
        <w:t>«</w:t>
      </w:r>
      <w:r w:rsidRPr="00211DAE">
        <w:t>hei</w:t>
      </w:r>
      <w:r w:rsidR="00741CE8">
        <w:t xml:space="preserve">» </w:t>
      </w:r>
      <w:r w:rsidRPr="00211DAE">
        <w:t xml:space="preserve">og deretter klikker et annet sted på </w:t>
      </w:r>
      <w:r w:rsidR="00DE407D">
        <w:t>nett</w:t>
      </w:r>
      <w:r w:rsidR="004A6895">
        <w:t>side</w:t>
      </w:r>
      <w:r w:rsidRPr="00211DAE">
        <w:t>n, vil jeg få følgende tekst i Console:</w:t>
      </w:r>
    </w:p>
    <w:p w14:paraId="6EBCF3CC" w14:textId="77777777" w:rsidR="00291DB3" w:rsidRPr="00017038" w:rsidRDefault="007B48DD" w:rsidP="0079583D">
      <w:pPr>
        <w:pStyle w:val="eks1aff"/>
        <w:rPr>
          <w:rFonts w:ascii="Consolas" w:hAnsi="Consolas"/>
        </w:rPr>
      </w:pPr>
      <w:r w:rsidRPr="00017038">
        <w:rPr>
          <w:rFonts w:ascii="Consolas" w:hAnsi="Consolas"/>
        </w:rPr>
        <w:t xml:space="preserve">onclick </w:t>
      </w:r>
      <w:r w:rsidRPr="00017038">
        <w:rPr>
          <w:rFonts w:ascii="Consolas" w:hAnsi="Consolas"/>
        </w:rPr>
        <w:br/>
      </w:r>
      <w:proofErr w:type="spellStart"/>
      <w:r w:rsidRPr="00017038">
        <w:rPr>
          <w:rFonts w:ascii="Consolas" w:hAnsi="Consolas"/>
        </w:rPr>
        <w:t>oninput</w:t>
      </w:r>
      <w:proofErr w:type="spellEnd"/>
      <w:r w:rsidRPr="00017038">
        <w:rPr>
          <w:rFonts w:ascii="Consolas" w:hAnsi="Consolas"/>
        </w:rPr>
        <w:t xml:space="preserve"> h</w:t>
      </w:r>
      <w:r w:rsidRPr="00017038">
        <w:rPr>
          <w:rFonts w:ascii="Consolas" w:hAnsi="Consolas"/>
        </w:rPr>
        <w:br/>
      </w:r>
      <w:proofErr w:type="spellStart"/>
      <w:r w:rsidRPr="00017038">
        <w:rPr>
          <w:rFonts w:ascii="Consolas" w:hAnsi="Consolas"/>
        </w:rPr>
        <w:t>oninput</w:t>
      </w:r>
      <w:proofErr w:type="spellEnd"/>
      <w:r w:rsidRPr="00017038">
        <w:rPr>
          <w:rFonts w:ascii="Consolas" w:hAnsi="Consolas"/>
        </w:rPr>
        <w:t xml:space="preserve"> he</w:t>
      </w:r>
      <w:r w:rsidRPr="00017038">
        <w:rPr>
          <w:rFonts w:ascii="Consolas" w:hAnsi="Consolas"/>
        </w:rPr>
        <w:br/>
      </w:r>
      <w:proofErr w:type="spellStart"/>
      <w:r w:rsidRPr="00017038">
        <w:rPr>
          <w:rFonts w:ascii="Consolas" w:hAnsi="Consolas"/>
        </w:rPr>
        <w:t>oninput</w:t>
      </w:r>
      <w:proofErr w:type="spellEnd"/>
      <w:r w:rsidRPr="00017038">
        <w:rPr>
          <w:rFonts w:ascii="Consolas" w:hAnsi="Consolas"/>
        </w:rPr>
        <w:t xml:space="preserve"> </w:t>
      </w:r>
      <w:proofErr w:type="spellStart"/>
      <w:r w:rsidRPr="00017038">
        <w:rPr>
          <w:rFonts w:ascii="Consolas" w:hAnsi="Consolas"/>
        </w:rPr>
        <w:t>hei</w:t>
      </w:r>
      <w:proofErr w:type="spellEnd"/>
      <w:r w:rsidRPr="00017038">
        <w:rPr>
          <w:rFonts w:ascii="Consolas" w:hAnsi="Consolas"/>
        </w:rPr>
        <w:br/>
      </w:r>
      <w:proofErr w:type="spellStart"/>
      <w:r w:rsidRPr="00017038">
        <w:rPr>
          <w:rFonts w:ascii="Consolas" w:hAnsi="Consolas"/>
        </w:rPr>
        <w:t>onchange</w:t>
      </w:r>
      <w:proofErr w:type="spellEnd"/>
      <w:r w:rsidRPr="00017038">
        <w:rPr>
          <w:rFonts w:ascii="Consolas" w:hAnsi="Consolas"/>
        </w:rPr>
        <w:t xml:space="preserve"> </w:t>
      </w:r>
      <w:proofErr w:type="spellStart"/>
      <w:r w:rsidRPr="00017038">
        <w:rPr>
          <w:rFonts w:ascii="Consolas" w:hAnsi="Consolas"/>
        </w:rPr>
        <w:t>hei</w:t>
      </w:r>
      <w:proofErr w:type="spellEnd"/>
    </w:p>
    <w:p w14:paraId="61E1BF29" w14:textId="34793534" w:rsidR="00291DB3" w:rsidRPr="00211DAE" w:rsidRDefault="007B48DD" w:rsidP="0079583D">
      <w:pPr>
        <w:pStyle w:val="b1aff"/>
      </w:pPr>
      <w:r w:rsidRPr="00211DAE">
        <w:t>Dette viser i hvilken rekkefølge eventene skjer</w:t>
      </w:r>
      <w:r w:rsidR="00DE407D">
        <w:t>,</w:t>
      </w:r>
      <w:r w:rsidR="00F84644">
        <w:t xml:space="preserve"> </w:t>
      </w:r>
      <w:r w:rsidRPr="00211DAE">
        <w:t>samt hva verdien (</w:t>
      </w:r>
      <w:r w:rsidRPr="001F729B">
        <w:rPr>
          <w:rStyle w:val="LS2CodeBodytext"/>
        </w:rPr>
        <w:t>value</w:t>
      </w:r>
      <w:r w:rsidRPr="00211DAE">
        <w:t>) av tekstfeltet er på hvert tidspunkt.</w:t>
      </w:r>
    </w:p>
    <w:p w14:paraId="2C6F7105" w14:textId="3BC20ED0" w:rsidR="00291DB3" w:rsidRPr="00211DAE" w:rsidRDefault="007B48DD" w:rsidP="00374B1F">
      <w:pPr>
        <w:pStyle w:val="m1tt"/>
      </w:pPr>
      <w:bookmarkStart w:id="317" w:name="ferdighet-13-debugging-i-nettleseren-goo"/>
      <w:bookmarkStart w:id="318" w:name="_Toc29047858"/>
      <w:r w:rsidRPr="004318F0">
        <w:rPr>
          <w:rFonts w:ascii="Segoe UI Emoji" w:hAnsi="Segoe UI Emoji" w:cs="Segoe UI Emoji"/>
        </w:rPr>
        <w:lastRenderedPageBreak/>
        <w:t>👏</w:t>
      </w:r>
      <w:r w:rsidRPr="00211DAE">
        <w:t xml:space="preserve"> Ferdighet 13</w:t>
      </w:r>
      <w:r w:rsidR="00DE407D">
        <w:t xml:space="preserve"> – </w:t>
      </w:r>
      <w:r w:rsidR="00483E77" w:rsidRPr="00C83EEE">
        <w:rPr>
          <w:highlight w:val="yellow"/>
          <w:rPrChange w:id="319" w:author="Terje Kolderup" w:date="2020-01-29T15:24:00Z">
            <w:rPr/>
          </w:rPrChange>
        </w:rPr>
        <w:t>D</w:t>
      </w:r>
      <w:r w:rsidRPr="00C83EEE">
        <w:rPr>
          <w:highlight w:val="yellow"/>
          <w:rPrChange w:id="320" w:author="Terje Kolderup" w:date="2020-01-29T15:24:00Z">
            <w:rPr/>
          </w:rPrChange>
        </w:rPr>
        <w:t>ebugg</w:t>
      </w:r>
      <w:r w:rsidR="00DE407D" w:rsidRPr="00C83EEE">
        <w:rPr>
          <w:highlight w:val="yellow"/>
          <w:rPrChange w:id="321" w:author="Terje Kolderup" w:date="2020-01-29T15:24:00Z">
            <w:rPr/>
          </w:rPrChange>
        </w:rPr>
        <w:t>e</w:t>
      </w:r>
      <w:r w:rsidRPr="00211DAE">
        <w:t xml:space="preserve"> i nettleseren Google Chrome</w:t>
      </w:r>
      <w:bookmarkEnd w:id="317"/>
      <w:bookmarkEnd w:id="318"/>
    </w:p>
    <w:p w14:paraId="4A4FA096" w14:textId="60F94E6F" w:rsidR="00291DB3" w:rsidRPr="00211DAE" w:rsidRDefault="007B48DD" w:rsidP="00C628A3">
      <w:pPr>
        <w:pStyle w:val="b1af-f"/>
      </w:pPr>
      <w:r w:rsidRPr="00211DAE">
        <w:t>En siste grunnferdighet er mer en teknikk for å finne feil og forstå hvordan et program kjører. I nettleseren Google Chrome kan vi følge programkjøringen linje for linje og se inn i variablene underveis. Vi kan også se i hvilken gren av en if-setning programmet kjører. I bildene under er koden</w:t>
      </w:r>
      <w:r w:rsidR="00360EDB">
        <w:t xml:space="preserve"> fra</w:t>
      </w:r>
      <w:r w:rsidRPr="00211DAE">
        <w:t xml:space="preserve"> et eksempel </w:t>
      </w:r>
      <w:r w:rsidR="004B255F">
        <w:t>vi skal gå</w:t>
      </w:r>
      <w:r w:rsidR="004B255F" w:rsidRPr="00211DAE">
        <w:t xml:space="preserve"> </w:t>
      </w:r>
      <w:r w:rsidRPr="00211DAE">
        <w:t>gjennom i neste kapittel</w:t>
      </w:r>
      <w:r w:rsidR="004B255F">
        <w:t>. P</w:t>
      </w:r>
      <w:r w:rsidRPr="00211DAE">
        <w:t xml:space="preserve">oenget er </w:t>
      </w:r>
      <w:r w:rsidR="004B255F">
        <w:t xml:space="preserve">imidlertid </w:t>
      </w:r>
      <w:r w:rsidRPr="00211DAE">
        <w:t xml:space="preserve">ikke koden, men </w:t>
      </w:r>
      <w:r w:rsidR="004B255F">
        <w:t xml:space="preserve">å vise </w:t>
      </w:r>
      <w:r w:rsidRPr="00211DAE">
        <w:t>hvordan man bruker debug</w:t>
      </w:r>
      <w:r w:rsidR="004B255F">
        <w:t>-</w:t>
      </w:r>
      <w:r w:rsidRPr="00211DAE">
        <w:t>modusen i Chrome.</w:t>
      </w:r>
    </w:p>
    <w:p w14:paraId="6BD0772D" w14:textId="5742F0BC" w:rsidR="00291DB3" w:rsidRPr="00211DAE" w:rsidRDefault="007B48DD" w:rsidP="00B179A8">
      <w:pPr>
        <w:pStyle w:val="b1af"/>
      </w:pPr>
      <w:r w:rsidRPr="00211DAE">
        <w:t xml:space="preserve">Begynn med å trykke F12 for å åpne utviklerverktøy. Du kan også velge dette fra menyen i Chrome. Velg </w:t>
      </w:r>
      <w:r w:rsidR="004B255F">
        <w:t>deretter</w:t>
      </w:r>
      <w:r w:rsidR="004B255F" w:rsidRPr="00211DAE">
        <w:t xml:space="preserve"> </w:t>
      </w:r>
      <w:r w:rsidRPr="00211DAE">
        <w:t>arkfanen</w:t>
      </w:r>
      <w:r w:rsidR="00741CE8">
        <w:t xml:space="preserve"> </w:t>
      </w:r>
      <w:r w:rsidR="00741CE8" w:rsidRPr="008130AD">
        <w:t>«</w:t>
      </w:r>
      <w:r w:rsidRPr="00211DAE">
        <w:t>Sources</w:t>
      </w:r>
      <w:r w:rsidR="00741CE8">
        <w:t>».</w:t>
      </w:r>
      <w:r w:rsidRPr="00211DAE">
        <w:t xml:space="preserve"> Da skal det se ut omtrent som dette:</w:t>
      </w:r>
    </w:p>
    <w:p w14:paraId="318764BD" w14:textId="392ED929" w:rsidR="00004B1A" w:rsidRDefault="00004B1A" w:rsidP="00004B1A">
      <w:pPr>
        <w:pStyle w:val="komm1aff"/>
      </w:pPr>
      <w:r>
        <w:t xml:space="preserve">[[figur </w:t>
      </w:r>
      <w:r>
        <w:fldChar w:fldCharType="begin"/>
      </w:r>
      <w:r>
        <w:instrText xml:space="preserve"> seq fig </w:instrText>
      </w:r>
      <w:r>
        <w:fldChar w:fldCharType="separate"/>
      </w:r>
      <w:r>
        <w:rPr>
          <w:noProof/>
        </w:rPr>
        <w:t>39</w:t>
      </w:r>
      <w:r>
        <w:fldChar w:fldCharType="end"/>
      </w:r>
      <w:r>
        <w:t>]]</w:t>
      </w:r>
    </w:p>
    <w:p w14:paraId="3778EDA3" w14:textId="28729BD9" w:rsidR="00291DB3" w:rsidRDefault="007B48DD" w:rsidP="00083F79">
      <w:pPr>
        <w:pStyle w:val="fig1aff"/>
      </w:pPr>
      <w:r>
        <w:rPr>
          <w:noProof/>
          <w:lang w:eastAsia="nb-NO"/>
        </w:rPr>
        <w:drawing>
          <wp:inline distT="0" distB="0" distL="0" distR="0" wp14:anchorId="635FF9DC" wp14:editId="74015931">
            <wp:extent cx="5334000" cy="174873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kap5/debugging1.png"/>
                    <pic:cNvPicPr>
                      <a:picLocks noChangeAspect="1" noChangeArrowheads="1"/>
                    </pic:cNvPicPr>
                  </pic:nvPicPr>
                  <pic:blipFill>
                    <a:blip r:embed="rId48"/>
                    <a:stretch>
                      <a:fillRect/>
                    </a:stretch>
                  </pic:blipFill>
                  <pic:spPr bwMode="auto">
                    <a:xfrm>
                      <a:off x="0" y="0"/>
                      <a:ext cx="5334000" cy="1748732"/>
                    </a:xfrm>
                    <a:prstGeom prst="rect">
                      <a:avLst/>
                    </a:prstGeom>
                    <a:noFill/>
                    <a:ln w="9525">
                      <a:noFill/>
                      <a:headEnd/>
                      <a:tailEnd/>
                    </a:ln>
                  </pic:spPr>
                </pic:pic>
              </a:graphicData>
            </a:graphic>
          </wp:inline>
        </w:drawing>
      </w:r>
    </w:p>
    <w:p w14:paraId="35415C75" w14:textId="3E1A322A" w:rsidR="00291DB3" w:rsidRPr="00BB18E4" w:rsidRDefault="007B48DD" w:rsidP="00083F79">
      <w:pPr>
        <w:pStyle w:val="b1aff"/>
      </w:pPr>
      <w:r w:rsidRPr="00211DAE">
        <w:t xml:space="preserve">Trykk så </w:t>
      </w:r>
      <w:r w:rsidR="00F67331">
        <w:t>C</w:t>
      </w:r>
      <w:r w:rsidRPr="00211DAE">
        <w:t>trl</w:t>
      </w:r>
      <w:r w:rsidR="00F67331">
        <w:t xml:space="preserve"> + </w:t>
      </w:r>
      <w:r w:rsidRPr="00211DAE">
        <w:t>p.</w:t>
      </w:r>
      <w:r w:rsidR="00BB18E4">
        <w:t xml:space="preserve"> </w:t>
      </w:r>
      <w:r w:rsidRPr="00211DAE">
        <w:t xml:space="preserve">Du vil da få opp et valg mellom hvilke av filene i applikasjonen din du vil se på. </w:t>
      </w:r>
      <w:r w:rsidRPr="00BB18E4">
        <w:t xml:space="preserve">Om du bare har én fil, </w:t>
      </w:r>
      <w:r w:rsidR="004B255F">
        <w:t>er</w:t>
      </w:r>
      <w:r w:rsidR="004B255F" w:rsidRPr="00BB18E4">
        <w:t xml:space="preserve"> </w:t>
      </w:r>
      <w:r w:rsidRPr="00BB18E4">
        <w:t>valget enkelt:</w:t>
      </w:r>
    </w:p>
    <w:p w14:paraId="56DFB03E" w14:textId="234281AE" w:rsidR="00004B1A" w:rsidRDefault="00004B1A" w:rsidP="00004B1A">
      <w:pPr>
        <w:pStyle w:val="komm1aff"/>
      </w:pPr>
      <w:r>
        <w:t xml:space="preserve">[[figur </w:t>
      </w:r>
      <w:r>
        <w:fldChar w:fldCharType="begin"/>
      </w:r>
      <w:r>
        <w:instrText xml:space="preserve"> seq fig </w:instrText>
      </w:r>
      <w:r>
        <w:fldChar w:fldCharType="separate"/>
      </w:r>
      <w:r>
        <w:rPr>
          <w:noProof/>
        </w:rPr>
        <w:t>40</w:t>
      </w:r>
      <w:r>
        <w:fldChar w:fldCharType="end"/>
      </w:r>
      <w:r>
        <w:t>]]</w:t>
      </w:r>
    </w:p>
    <w:p w14:paraId="2784D0F8" w14:textId="77777777" w:rsidR="00291DB3" w:rsidRDefault="007B48DD" w:rsidP="00083F79">
      <w:pPr>
        <w:pStyle w:val="fig1aff"/>
      </w:pPr>
      <w:r>
        <w:rPr>
          <w:noProof/>
          <w:lang w:eastAsia="nb-NO"/>
        </w:rPr>
        <w:drawing>
          <wp:inline distT="0" distB="0" distL="0" distR="0" wp14:anchorId="72C7A429" wp14:editId="6FF1A05E">
            <wp:extent cx="5334000" cy="755933"/>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kap5/debugging2.png"/>
                    <pic:cNvPicPr>
                      <a:picLocks noChangeAspect="1" noChangeArrowheads="1"/>
                    </pic:cNvPicPr>
                  </pic:nvPicPr>
                  <pic:blipFill>
                    <a:blip r:embed="rId49"/>
                    <a:stretch>
                      <a:fillRect/>
                    </a:stretch>
                  </pic:blipFill>
                  <pic:spPr bwMode="auto">
                    <a:xfrm>
                      <a:off x="0" y="0"/>
                      <a:ext cx="5334000" cy="755933"/>
                    </a:xfrm>
                    <a:prstGeom prst="rect">
                      <a:avLst/>
                    </a:prstGeom>
                    <a:noFill/>
                    <a:ln w="9525">
                      <a:noFill/>
                      <a:headEnd/>
                      <a:tailEnd/>
                    </a:ln>
                  </pic:spPr>
                </pic:pic>
              </a:graphicData>
            </a:graphic>
          </wp:inline>
        </w:drawing>
      </w:r>
    </w:p>
    <w:p w14:paraId="2D51731E" w14:textId="0EF95BA8" w:rsidR="00291DB3" w:rsidRPr="00211DAE" w:rsidRDefault="007B48DD" w:rsidP="00083F79">
      <w:pPr>
        <w:pStyle w:val="b1aff"/>
      </w:pPr>
      <w:r w:rsidRPr="00211DAE">
        <w:t xml:space="preserve">Velg filen din, og koden kommer opp. Nå kan du sette såkalte </w:t>
      </w:r>
      <w:r w:rsidRPr="00C83EEE">
        <w:rPr>
          <w:rStyle w:val="LS2Kursiv"/>
          <w:highlight w:val="yellow"/>
          <w:rPrChange w:id="322" w:author="Terje Kolderup" w:date="2020-01-29T15:24:00Z">
            <w:rPr>
              <w:rStyle w:val="LS2Kursiv"/>
            </w:rPr>
          </w:rPrChange>
        </w:rPr>
        <w:t>breakpoints</w:t>
      </w:r>
      <w:r w:rsidR="00F84644">
        <w:t xml:space="preserve"> </w:t>
      </w:r>
      <w:r w:rsidR="004A3263">
        <w:t>(</w:t>
      </w:r>
      <w:r w:rsidR="004A3263" w:rsidRPr="00C83EEE">
        <w:t>stoppunkt</w:t>
      </w:r>
      <w:r w:rsidR="004A3263">
        <w:t xml:space="preserve">) – </w:t>
      </w:r>
      <w:r w:rsidRPr="00211DAE">
        <w:t>steder i koden du vil stoppe opp på. Du v</w:t>
      </w:r>
      <w:r w:rsidR="00360EDB">
        <w:t>e</w:t>
      </w:r>
      <w:r w:rsidRPr="00211DAE">
        <w:t xml:space="preserve">lger dem ved å klikke på linjenummeret. I bildet under er det </w:t>
      </w:r>
      <w:r w:rsidR="004A3263">
        <w:t>stoppunkt</w:t>
      </w:r>
      <w:r w:rsidRPr="00211DAE">
        <w:t xml:space="preserve"> på linje 38 og 44:</w:t>
      </w:r>
    </w:p>
    <w:p w14:paraId="534D603A" w14:textId="45E3B142" w:rsidR="00004B1A" w:rsidRDefault="00004B1A" w:rsidP="00004B1A">
      <w:pPr>
        <w:pStyle w:val="komm1aff"/>
      </w:pPr>
      <w:r>
        <w:t xml:space="preserve">[[figur </w:t>
      </w:r>
      <w:r>
        <w:fldChar w:fldCharType="begin"/>
      </w:r>
      <w:r>
        <w:instrText xml:space="preserve"> seq fig </w:instrText>
      </w:r>
      <w:r>
        <w:fldChar w:fldCharType="separate"/>
      </w:r>
      <w:r>
        <w:rPr>
          <w:noProof/>
        </w:rPr>
        <w:t>41</w:t>
      </w:r>
      <w:r>
        <w:fldChar w:fldCharType="end"/>
      </w:r>
      <w:r>
        <w:t>]]</w:t>
      </w:r>
    </w:p>
    <w:p w14:paraId="28BA0224" w14:textId="77777777" w:rsidR="00291DB3" w:rsidRDefault="007B48DD" w:rsidP="00083F79">
      <w:pPr>
        <w:pStyle w:val="fig1aff"/>
      </w:pPr>
      <w:r>
        <w:rPr>
          <w:noProof/>
          <w:lang w:eastAsia="nb-NO"/>
        </w:rPr>
        <w:lastRenderedPageBreak/>
        <w:drawing>
          <wp:inline distT="0" distB="0" distL="0" distR="0" wp14:anchorId="23A23082" wp14:editId="202BB688">
            <wp:extent cx="5334000" cy="3663407"/>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kap5/debugging3.png"/>
                    <pic:cNvPicPr>
                      <a:picLocks noChangeAspect="1" noChangeArrowheads="1"/>
                    </pic:cNvPicPr>
                  </pic:nvPicPr>
                  <pic:blipFill>
                    <a:blip r:embed="rId50"/>
                    <a:stretch>
                      <a:fillRect/>
                    </a:stretch>
                  </pic:blipFill>
                  <pic:spPr bwMode="auto">
                    <a:xfrm>
                      <a:off x="0" y="0"/>
                      <a:ext cx="5334000" cy="3663407"/>
                    </a:xfrm>
                    <a:prstGeom prst="rect">
                      <a:avLst/>
                    </a:prstGeom>
                    <a:noFill/>
                    <a:ln w="9525">
                      <a:noFill/>
                      <a:headEnd/>
                      <a:tailEnd/>
                    </a:ln>
                  </pic:spPr>
                </pic:pic>
              </a:graphicData>
            </a:graphic>
          </wp:inline>
        </w:drawing>
      </w:r>
    </w:p>
    <w:p w14:paraId="02F0FA6B" w14:textId="46D14CA0" w:rsidR="00291DB3" w:rsidRPr="00211DAE" w:rsidRDefault="007B48DD" w:rsidP="00083F79">
      <w:pPr>
        <w:pStyle w:val="b1aff"/>
      </w:pPr>
      <w:r w:rsidRPr="00211DAE">
        <w:t>I bildet har vi lastet siden og så trykket en gang på bildet</w:t>
      </w:r>
      <w:r w:rsidR="004B255F">
        <w:t xml:space="preserve">, noe som </w:t>
      </w:r>
      <w:r w:rsidRPr="00211DAE">
        <w:t xml:space="preserve">utløser et kall på funksjonen </w:t>
      </w:r>
      <w:r w:rsidRPr="001F729B">
        <w:rPr>
          <w:rStyle w:val="LS2CodeBodytext"/>
        </w:rPr>
        <w:t>klikk()</w:t>
      </w:r>
      <w:r w:rsidRPr="00211DAE">
        <w:t xml:space="preserve">. Der har det stoppet opp på </w:t>
      </w:r>
      <w:r w:rsidR="00DC74F7">
        <w:t>stoppunktet</w:t>
      </w:r>
      <w:r w:rsidRPr="00211DAE">
        <w:t>. Nå kan vi se hva innholdet i de ulike variablene er. Det er under</w:t>
      </w:r>
      <w:r w:rsidR="00741CE8">
        <w:t xml:space="preserve"> </w:t>
      </w:r>
      <w:r w:rsidR="00741CE8" w:rsidRPr="008130AD">
        <w:t>«</w:t>
      </w:r>
      <w:r w:rsidRPr="00211DAE">
        <w:t>watch</w:t>
      </w:r>
      <w:r w:rsidR="00741CE8">
        <w:t xml:space="preserve">» </w:t>
      </w:r>
      <w:r w:rsidRPr="00211DAE">
        <w:t>til høyre</w:t>
      </w:r>
      <w:r w:rsidR="00F84644">
        <w:t xml:space="preserve"> – </w:t>
      </w:r>
      <w:r w:rsidRPr="00211DAE">
        <w:t xml:space="preserve">nesten øverst. For </w:t>
      </w:r>
      <w:r w:rsidR="00AC51FE">
        <w:t>at vi skal kunne</w:t>
      </w:r>
      <w:r w:rsidRPr="00211DAE">
        <w:t xml:space="preserve"> se innholdet av en variabel, må </w:t>
      </w:r>
      <w:r w:rsidR="00AC51FE">
        <w:t>vi</w:t>
      </w:r>
      <w:r w:rsidR="00AC51FE" w:rsidRPr="00211DAE">
        <w:t xml:space="preserve"> legge</w:t>
      </w:r>
      <w:r w:rsidR="00AC51FE">
        <w:t xml:space="preserve"> den</w:t>
      </w:r>
      <w:r w:rsidR="00AC51FE" w:rsidRPr="00211DAE">
        <w:t xml:space="preserve"> </w:t>
      </w:r>
      <w:r w:rsidRPr="00211DAE">
        <w:t>til med +-knappen.</w:t>
      </w:r>
    </w:p>
    <w:p w14:paraId="71C39E74" w14:textId="1B73FB10" w:rsidR="00291DB3" w:rsidRPr="00211DAE" w:rsidRDefault="007B48DD" w:rsidP="00B179A8">
      <w:pPr>
        <w:pStyle w:val="b1af"/>
      </w:pPr>
      <w:r w:rsidRPr="00211DAE">
        <w:t xml:space="preserve">Etter </w:t>
      </w:r>
      <w:r w:rsidR="00AC51FE">
        <w:t>at</w:t>
      </w:r>
      <w:r w:rsidR="00AC51FE" w:rsidRPr="00211DAE">
        <w:t xml:space="preserve"> </w:t>
      </w:r>
      <w:r w:rsidR="00AC51FE">
        <w:t xml:space="preserve">vi </w:t>
      </w:r>
      <w:r w:rsidRPr="00211DAE">
        <w:t>ha</w:t>
      </w:r>
      <w:r w:rsidR="00AC51FE">
        <w:t>r</w:t>
      </w:r>
      <w:r w:rsidRPr="00211DAE">
        <w:t xml:space="preserve"> stoppet på et </w:t>
      </w:r>
      <w:r w:rsidR="004A3263">
        <w:t>stoppunkt</w:t>
      </w:r>
      <w:r w:rsidRPr="00211DAE">
        <w:t>, kan vi fortsette programkjøringen med F8 eller play-knappen i dialogboksen med teksten</w:t>
      </w:r>
      <w:r w:rsidR="00741CE8">
        <w:t xml:space="preserve"> </w:t>
      </w:r>
      <w:r w:rsidR="00741CE8" w:rsidRPr="008130AD">
        <w:t>«</w:t>
      </w:r>
      <w:r w:rsidRPr="00211DAE">
        <w:t>Paused</w:t>
      </w:r>
      <w:r w:rsidR="00360EDB">
        <w:t xml:space="preserve"> on breakpoint</w:t>
      </w:r>
      <w:r w:rsidR="00741CE8">
        <w:t xml:space="preserve">» </w:t>
      </w:r>
      <w:r w:rsidRPr="00211DAE">
        <w:t>øverst til venstre. Da kjøres nåværende kall ferdig</w:t>
      </w:r>
      <w:r w:rsidR="00AC51FE">
        <w:t>,</w:t>
      </w:r>
      <w:r w:rsidR="00F84644">
        <w:t xml:space="preserve"> </w:t>
      </w:r>
      <w:r w:rsidRPr="00211DAE">
        <w:t xml:space="preserve">eller det stopper igjen </w:t>
      </w:r>
      <w:r w:rsidR="00AC51FE">
        <w:t>hvis</w:t>
      </w:r>
      <w:r w:rsidR="00AC51FE" w:rsidRPr="00211DAE">
        <w:t xml:space="preserve"> </w:t>
      </w:r>
      <w:r w:rsidRPr="00211DAE">
        <w:t xml:space="preserve">det kommer til et nytt </w:t>
      </w:r>
      <w:r w:rsidR="004A3263">
        <w:t>stoppunkt</w:t>
      </w:r>
      <w:r w:rsidRPr="00211DAE">
        <w:t>.</w:t>
      </w:r>
    </w:p>
    <w:p w14:paraId="78A2C233" w14:textId="35ECBE34" w:rsidR="00291DB3" w:rsidRPr="00211DAE" w:rsidRDefault="007B48DD" w:rsidP="00B179A8">
      <w:pPr>
        <w:pStyle w:val="b1af"/>
      </w:pPr>
      <w:r w:rsidRPr="00211DAE">
        <w:t xml:space="preserve">Alternativt kan vi </w:t>
      </w:r>
      <w:r w:rsidRPr="0050421A">
        <w:rPr>
          <w:rStyle w:val="LS2Kursiv"/>
        </w:rPr>
        <w:t>steppe</w:t>
      </w:r>
      <w:r w:rsidRPr="00211DAE">
        <w:t xml:space="preserve"> gjennom koden, dvs. </w:t>
      </w:r>
      <w:r w:rsidR="00AC51FE">
        <w:t xml:space="preserve">å </w:t>
      </w:r>
      <w:r w:rsidRPr="00211DAE">
        <w:t>gå gjennom den skritt for skritt (</w:t>
      </w:r>
      <w:r w:rsidR="00AC51FE">
        <w:t>s</w:t>
      </w:r>
      <w:r w:rsidR="00AC51FE" w:rsidRPr="00211DAE">
        <w:t xml:space="preserve">tep </w:t>
      </w:r>
      <w:r w:rsidRPr="00211DAE">
        <w:t>er engelsk for skritt)</w:t>
      </w:r>
      <w:r w:rsidR="00AC51FE">
        <w:t>.</w:t>
      </w:r>
      <w:r w:rsidRPr="00211DAE">
        <w:t xml:space="preserve"> F10 går en linje videre. F11 gjør det samme, men hvis vi kommer til et funksjonskall, som på linje 40, vil F10 steppe over</w:t>
      </w:r>
      <w:r w:rsidR="00AC51FE">
        <w:t>,</w:t>
      </w:r>
      <w:r w:rsidRPr="00211DAE">
        <w:t xml:space="preserve"> mens F11 går inn i funksjonen som blir kalt.</w:t>
      </w:r>
    </w:p>
    <w:p w14:paraId="17010B40" w14:textId="56499500" w:rsidR="00291DB3" w:rsidRPr="00211DAE" w:rsidRDefault="007B48DD" w:rsidP="00B179A8">
      <w:pPr>
        <w:pStyle w:val="b1af"/>
      </w:pPr>
      <w:r w:rsidRPr="00211DAE">
        <w:t>Bruk debugging i nettleseren både til å finne feil</w:t>
      </w:r>
      <w:r w:rsidR="00F84644">
        <w:t xml:space="preserve"> </w:t>
      </w:r>
      <w:r w:rsidRPr="00211DAE">
        <w:t>og til å forstå bedre hva som foregår.</w:t>
      </w:r>
    </w:p>
    <w:p w14:paraId="1E195F4F" w14:textId="5FE60A93" w:rsidR="00291DB3" w:rsidRPr="00211DAE" w:rsidRDefault="007B48DD" w:rsidP="00374B1F">
      <w:pPr>
        <w:pStyle w:val="m1tt"/>
      </w:pPr>
      <w:bookmarkStart w:id="323" w:name="ferdighet-14-vær-nysgjerrig-og-slå-opp-e"/>
      <w:bookmarkStart w:id="324" w:name="_Toc29047859"/>
      <w:r w:rsidRPr="004318F0">
        <w:rPr>
          <w:rFonts w:ascii="Segoe UI Emoji" w:hAnsi="Segoe UI Emoji" w:cs="Segoe UI Emoji"/>
        </w:rPr>
        <w:t>💪</w:t>
      </w:r>
      <w:r w:rsidRPr="00211DAE">
        <w:t xml:space="preserve"> Ferdighet 14</w:t>
      </w:r>
      <w:r w:rsidR="00AC51FE">
        <w:t xml:space="preserve"> – </w:t>
      </w:r>
      <w:r w:rsidR="00483E77">
        <w:t>V</w:t>
      </w:r>
      <w:r w:rsidRPr="00211DAE">
        <w:t>ær nysgjerrig og slå opp eller test deg frem til det du lurer på!</w:t>
      </w:r>
      <w:bookmarkEnd w:id="323"/>
      <w:bookmarkEnd w:id="324"/>
    </w:p>
    <w:p w14:paraId="4E6A10FF" w14:textId="7CFFCE59" w:rsidR="00291DB3" w:rsidRPr="00211DAE" w:rsidRDefault="007B48DD" w:rsidP="00C628A3">
      <w:pPr>
        <w:pStyle w:val="b1af-f"/>
      </w:pPr>
      <w:r w:rsidRPr="00211DAE">
        <w:t xml:space="preserve">Denne boken er ikke ment å være komplett. Den </w:t>
      </w:r>
      <w:r w:rsidR="00CF75E6">
        <w:t>legger</w:t>
      </w:r>
      <w:r w:rsidR="00CF75E6" w:rsidRPr="00211DAE">
        <w:t xml:space="preserve"> </w:t>
      </w:r>
      <w:r w:rsidRPr="00211DAE">
        <w:t>mer</w:t>
      </w:r>
      <w:r w:rsidR="00CF75E6">
        <w:t xml:space="preserve"> vekt</w:t>
      </w:r>
      <w:r w:rsidRPr="00211DAE">
        <w:t xml:space="preserve"> på å forstå viktige ting enn å liste opp alle mulighetene i </w:t>
      </w:r>
      <w:r w:rsidR="00A03F38">
        <w:t>JavaScript</w:t>
      </w:r>
      <w:r w:rsidRPr="00211DAE">
        <w:t>, HTML eller CSS.</w:t>
      </w:r>
    </w:p>
    <w:p w14:paraId="561AE26C" w14:textId="43967DC9" w:rsidR="00291DB3" w:rsidRPr="00211DAE" w:rsidRDefault="007B48DD" w:rsidP="00B179A8">
      <w:pPr>
        <w:pStyle w:val="b1af"/>
      </w:pPr>
      <w:r w:rsidRPr="00211DAE">
        <w:t xml:space="preserve">Viktige nettsteder for å finne hjelp er www.google.com, www.w3schools.com og www.stackoverflow.com. Sistnevnte er et </w:t>
      </w:r>
      <w:r w:rsidR="004B1196">
        <w:t>nettsted der du kan finne de mest grunnleggende spørsmålene og svarene på disse</w:t>
      </w:r>
      <w:r w:rsidRPr="00211DAE">
        <w:t xml:space="preserve">. </w:t>
      </w:r>
      <w:r w:rsidR="004B1196">
        <w:t>H</w:t>
      </w:r>
      <w:r w:rsidRPr="00211DAE">
        <w:t>usk at du også kan stille dine egne spørsmål på stackoverflow.com/questions/ask!</w:t>
      </w:r>
    </w:p>
    <w:p w14:paraId="606D36A1" w14:textId="77777777" w:rsidR="00291DB3" w:rsidRPr="00211DAE" w:rsidRDefault="007B48DD" w:rsidP="00B179A8">
      <w:pPr>
        <w:pStyle w:val="b1af"/>
      </w:pPr>
      <w:r w:rsidRPr="00211DAE">
        <w:t>Å teste ut selv er også en viktig ressurs!</w:t>
      </w:r>
    </w:p>
    <w:p w14:paraId="58D59FD2" w14:textId="105F4A4C" w:rsidR="00291DB3" w:rsidRPr="0085069B" w:rsidRDefault="007B48DD" w:rsidP="00B179A8">
      <w:pPr>
        <w:pStyle w:val="b1af"/>
      </w:pPr>
      <w:r w:rsidRPr="00211DAE">
        <w:lastRenderedPageBreak/>
        <w:t xml:space="preserve">I konsollvinduet til nettleseren kan </w:t>
      </w:r>
      <w:r w:rsidR="00CF75E6">
        <w:t>vi</w:t>
      </w:r>
      <w:r w:rsidR="00CF75E6" w:rsidRPr="00211DAE">
        <w:t xml:space="preserve"> </w:t>
      </w:r>
      <w:r w:rsidRPr="00211DAE">
        <w:t xml:space="preserve">skrive </w:t>
      </w:r>
      <w:r w:rsidRPr="007E3F63">
        <w:rPr>
          <w:rStyle w:val="LS2CodeBodytext"/>
        </w:rPr>
        <w:t>this.</w:t>
      </w:r>
      <w:r w:rsidR="00CF75E6">
        <w:t xml:space="preserve">, </w:t>
      </w:r>
      <w:r w:rsidRPr="00211DAE">
        <w:t>så popper det opp en meny med alt som er tilgjengelig som globale variable</w:t>
      </w:r>
      <w:r w:rsidR="00AF53F6">
        <w:t>r</w:t>
      </w:r>
      <w:r w:rsidRPr="00211DAE">
        <w:t xml:space="preserve"> (egentlig</w:t>
      </w:r>
      <w:r w:rsidR="00CF75E6">
        <w:t xml:space="preserve"> et</w:t>
      </w:r>
      <w:r w:rsidRPr="00211DAE">
        <w:t xml:space="preserve"> felt i </w:t>
      </w:r>
      <w:r w:rsidRPr="009A31E0">
        <w:rPr>
          <w:rStyle w:val="LS2CodeBodytext"/>
        </w:rPr>
        <w:t>window</w:t>
      </w:r>
      <w:r w:rsidRPr="00211DAE">
        <w:t xml:space="preserve">-objektet som brukes til å holde det vi kan kalle de globale variablene i </w:t>
      </w:r>
      <w:r w:rsidR="00A03F38">
        <w:t>JavaScript</w:t>
      </w:r>
      <w:r w:rsidRPr="00211DAE">
        <w:t xml:space="preserve">). </w:t>
      </w:r>
      <w:r w:rsidRPr="0085069B">
        <w:t xml:space="preserve">Her er </w:t>
      </w:r>
      <w:r w:rsidRPr="009162F5">
        <w:t>noen</w:t>
      </w:r>
      <w:r w:rsidRPr="0085069B">
        <w:t xml:space="preserve"> av de viktigste:</w:t>
      </w:r>
    </w:p>
    <w:p w14:paraId="16611342" w14:textId="1EE06628" w:rsidR="00ED4AD3" w:rsidRPr="00ED4AD3" w:rsidRDefault="00820476" w:rsidP="00820476">
      <w:pPr>
        <w:pStyle w:val="b1lff"/>
        <w:ind w:left="720" w:hanging="360"/>
      </w:pPr>
      <w:r w:rsidRPr="00ED4AD3">
        <w:t>1</w:t>
      </w:r>
      <w:r w:rsidRPr="00ED4AD3">
        <w:tab/>
      </w:r>
      <w:r w:rsidR="00ED4AD3" w:rsidRPr="00ED4AD3">
        <w:t>Array</w:t>
      </w:r>
      <w:r w:rsidR="00F84644">
        <w:t xml:space="preserve"> – </w:t>
      </w:r>
      <w:r w:rsidR="00ED4AD3" w:rsidRPr="00ED4AD3">
        <w:t xml:space="preserve">datatypen for lister og et objekt med funksjoner for å jobbe med lister, som </w:t>
      </w:r>
      <w:r w:rsidR="00ED4AD3" w:rsidRPr="00B21A25">
        <w:rPr>
          <w:rStyle w:val="LS2CodeBodytext"/>
        </w:rPr>
        <w:t>Array.from()</w:t>
      </w:r>
      <w:r w:rsidR="00CF75E6">
        <w:t xml:space="preserve">, </w:t>
      </w:r>
      <w:r w:rsidR="00ED4AD3" w:rsidRPr="00ED4AD3">
        <w:t xml:space="preserve">som lager lister </w:t>
      </w:r>
      <w:r w:rsidR="00EF6F84">
        <w:t>med</w:t>
      </w:r>
      <w:r w:rsidR="00EF6F84" w:rsidRPr="00ED4AD3">
        <w:t xml:space="preserve"> </w:t>
      </w:r>
      <w:r w:rsidR="00ED4AD3" w:rsidRPr="00ED4AD3">
        <w:t>serier av verdier</w:t>
      </w:r>
    </w:p>
    <w:p w14:paraId="252C87E5" w14:textId="006ADE57" w:rsidR="00ED4AD3" w:rsidRPr="00ED4AD3" w:rsidRDefault="00820476" w:rsidP="00820476">
      <w:pPr>
        <w:pStyle w:val="b1lf"/>
        <w:ind w:left="720" w:hanging="360"/>
      </w:pPr>
      <w:r w:rsidRPr="00ED4AD3">
        <w:t>2</w:t>
      </w:r>
      <w:r w:rsidRPr="00ED4AD3">
        <w:tab/>
      </w:r>
      <w:r w:rsidR="00ED4AD3" w:rsidRPr="00ED4AD3">
        <w:t>Boolean</w:t>
      </w:r>
      <w:r w:rsidR="00F84644">
        <w:t xml:space="preserve"> – </w:t>
      </w:r>
      <w:r w:rsidR="00ED4AD3" w:rsidRPr="00ED4AD3">
        <w:t xml:space="preserve">datatypen for logiske verdier, altså </w:t>
      </w:r>
      <w:r w:rsidR="00ED4AD3" w:rsidRPr="00B21A25">
        <w:rPr>
          <w:rStyle w:val="LS2CodeBodytext"/>
        </w:rPr>
        <w:t>true</w:t>
      </w:r>
      <w:r w:rsidR="00ED4AD3" w:rsidRPr="00ED4AD3">
        <w:t xml:space="preserve"> og </w:t>
      </w:r>
      <w:r w:rsidR="00ED4AD3" w:rsidRPr="00B21A25">
        <w:rPr>
          <w:rStyle w:val="LS2CodeBodytext"/>
        </w:rPr>
        <w:t>false</w:t>
      </w:r>
    </w:p>
    <w:p w14:paraId="38662985" w14:textId="680E1C91" w:rsidR="00ED4AD3" w:rsidRPr="00ED4AD3" w:rsidRDefault="00820476" w:rsidP="00820476">
      <w:pPr>
        <w:pStyle w:val="b1lf"/>
        <w:ind w:left="720" w:hanging="360"/>
      </w:pPr>
      <w:r w:rsidRPr="00ED4AD3">
        <w:t>3</w:t>
      </w:r>
      <w:r w:rsidRPr="00ED4AD3">
        <w:tab/>
      </w:r>
      <w:r w:rsidR="00ED4AD3" w:rsidRPr="00ED4AD3">
        <w:t>Date</w:t>
      </w:r>
      <w:r w:rsidR="00F84644">
        <w:t xml:space="preserve"> – </w:t>
      </w:r>
      <w:r w:rsidR="00ED4AD3" w:rsidRPr="00ED4AD3">
        <w:t>datatypen for datoer og tid</w:t>
      </w:r>
    </w:p>
    <w:p w14:paraId="4253982D" w14:textId="6059974C" w:rsidR="00ED4AD3" w:rsidRPr="00ED4AD3" w:rsidRDefault="00820476" w:rsidP="00820476">
      <w:pPr>
        <w:pStyle w:val="b1lf"/>
        <w:ind w:left="720" w:hanging="360"/>
      </w:pPr>
      <w:r w:rsidRPr="00ED4AD3">
        <w:t>4</w:t>
      </w:r>
      <w:r w:rsidRPr="00ED4AD3">
        <w:tab/>
      </w:r>
      <w:r w:rsidR="00ED4AD3" w:rsidRPr="00ED4AD3">
        <w:t>JSON</w:t>
      </w:r>
      <w:r w:rsidR="00F84644">
        <w:t xml:space="preserve"> – </w:t>
      </w:r>
      <w:r w:rsidR="00ED4AD3" w:rsidRPr="00ED4AD3">
        <w:t xml:space="preserve">et objekt med funksjoner for å konvertere et hvilket som helst objekt i </w:t>
      </w:r>
      <w:r w:rsidR="00A03F38">
        <w:t>JavaScript</w:t>
      </w:r>
      <w:r w:rsidR="00ED4AD3" w:rsidRPr="00ED4AD3">
        <w:t xml:space="preserve"> til JSON</w:t>
      </w:r>
      <w:r w:rsidR="00F84644">
        <w:t xml:space="preserve"> – </w:t>
      </w:r>
      <w:r w:rsidR="00ED4AD3" w:rsidRPr="00ED4AD3">
        <w:t>og motsatt</w:t>
      </w:r>
      <w:r w:rsidR="00F84644">
        <w:t xml:space="preserve"> – </w:t>
      </w:r>
      <w:r w:rsidR="00ED4AD3" w:rsidRPr="00ED4AD3">
        <w:t xml:space="preserve">funksjonene heter </w:t>
      </w:r>
      <w:r w:rsidR="00ED4AD3" w:rsidRPr="00B21A25">
        <w:rPr>
          <w:rStyle w:val="LS2CodeBodytext"/>
        </w:rPr>
        <w:t>JSON.stringify()</w:t>
      </w:r>
      <w:r w:rsidR="00ED4AD3" w:rsidRPr="00ED4AD3">
        <w:t xml:space="preserve"> og </w:t>
      </w:r>
      <w:r w:rsidR="00ED4AD3" w:rsidRPr="00B21A25">
        <w:rPr>
          <w:rStyle w:val="LS2CodeBodytext"/>
        </w:rPr>
        <w:t>JSON.parse()</w:t>
      </w:r>
    </w:p>
    <w:p w14:paraId="1C01CD6B" w14:textId="0BB2AB12" w:rsidR="00ED4AD3" w:rsidRPr="00ED4AD3" w:rsidRDefault="00820476" w:rsidP="00820476">
      <w:pPr>
        <w:pStyle w:val="b1lf"/>
        <w:ind w:left="720" w:hanging="360"/>
      </w:pPr>
      <w:r w:rsidRPr="00ED4AD3">
        <w:t>5</w:t>
      </w:r>
      <w:r w:rsidRPr="00ED4AD3">
        <w:tab/>
      </w:r>
      <w:r w:rsidR="00ED4AD3" w:rsidRPr="00ED4AD3">
        <w:t>Math</w:t>
      </w:r>
      <w:r w:rsidR="00F84644">
        <w:t xml:space="preserve"> – </w:t>
      </w:r>
      <w:r w:rsidR="00ED4AD3" w:rsidRPr="00ED4AD3">
        <w:t xml:space="preserve">et objekt med en hel masse matematiske funksjoner, som </w:t>
      </w:r>
      <w:r w:rsidR="00ED4AD3" w:rsidRPr="00B21A25">
        <w:rPr>
          <w:rStyle w:val="LS2CodeBodytext"/>
        </w:rPr>
        <w:t>Math.round()</w:t>
      </w:r>
      <w:r w:rsidR="00ED4AD3" w:rsidRPr="00ED4AD3">
        <w:t xml:space="preserve"> for avrunding og </w:t>
      </w:r>
      <w:r w:rsidR="00ED4AD3" w:rsidRPr="00B21A25">
        <w:rPr>
          <w:rStyle w:val="LS2CodeBodytext"/>
        </w:rPr>
        <w:t>Math.sqr()</w:t>
      </w:r>
      <w:r w:rsidR="00ED4AD3" w:rsidRPr="00ED4AD3">
        <w:t xml:space="preserve"> for kvadratrot</w:t>
      </w:r>
    </w:p>
    <w:p w14:paraId="0C3237E6" w14:textId="231F880A" w:rsidR="00ED4AD3" w:rsidRPr="0085069B" w:rsidRDefault="00820476" w:rsidP="00820476">
      <w:pPr>
        <w:pStyle w:val="b1lf"/>
        <w:ind w:left="720" w:hanging="360"/>
      </w:pPr>
      <w:r w:rsidRPr="0085069B">
        <w:t>6</w:t>
      </w:r>
      <w:r w:rsidRPr="0085069B">
        <w:tab/>
      </w:r>
      <w:r w:rsidR="00ED4AD3" w:rsidRPr="0085069B">
        <w:t>Number</w:t>
      </w:r>
      <w:r w:rsidR="00F84644">
        <w:t xml:space="preserve"> – </w:t>
      </w:r>
      <w:r w:rsidR="00ED4AD3" w:rsidRPr="0085069B">
        <w:t>datatypen for tall</w:t>
      </w:r>
    </w:p>
    <w:p w14:paraId="7D97249A" w14:textId="64F4EC71" w:rsidR="00ED4AD3" w:rsidRPr="00ED4AD3" w:rsidRDefault="00820476" w:rsidP="00820476">
      <w:pPr>
        <w:pStyle w:val="b1lf"/>
        <w:ind w:left="720" w:hanging="360"/>
      </w:pPr>
      <w:r w:rsidRPr="00ED4AD3">
        <w:t>7</w:t>
      </w:r>
      <w:r w:rsidRPr="00ED4AD3">
        <w:tab/>
      </w:r>
      <w:r w:rsidR="00ED4AD3" w:rsidRPr="00ED4AD3">
        <w:t>Object</w:t>
      </w:r>
      <w:r w:rsidR="00F84644">
        <w:t xml:space="preserve"> – </w:t>
      </w:r>
      <w:r w:rsidR="00ED4AD3" w:rsidRPr="00ED4AD3">
        <w:t>datatypen for alle objekter og med kjekke hjelpefunksjoner</w:t>
      </w:r>
    </w:p>
    <w:p w14:paraId="2A643509" w14:textId="7515EB68" w:rsidR="00ED4AD3" w:rsidRPr="00ED4AD3" w:rsidRDefault="00820476" w:rsidP="00820476">
      <w:pPr>
        <w:pStyle w:val="b1lf"/>
        <w:ind w:left="720" w:hanging="360"/>
      </w:pPr>
      <w:r w:rsidRPr="00ED4AD3">
        <w:t>8</w:t>
      </w:r>
      <w:r w:rsidRPr="00ED4AD3">
        <w:tab/>
      </w:r>
      <w:r w:rsidR="00ED4AD3" w:rsidRPr="00ED4AD3">
        <w:t>RegExp</w:t>
      </w:r>
      <w:r w:rsidR="00F84644">
        <w:t xml:space="preserve"> – </w:t>
      </w:r>
      <w:r w:rsidR="00ED4AD3" w:rsidRPr="00ED4AD3">
        <w:t>et objekt som brukes til å bruke regulære uttrykk</w:t>
      </w:r>
      <w:r w:rsidR="00F84644">
        <w:t xml:space="preserve"> – </w:t>
      </w:r>
      <w:r w:rsidR="00ED4AD3" w:rsidRPr="00ED4AD3">
        <w:t>Google er din venn om du vil vite mer om dette</w:t>
      </w:r>
    </w:p>
    <w:p w14:paraId="6153754E" w14:textId="16592610" w:rsidR="00ED4AD3" w:rsidRPr="0085069B" w:rsidRDefault="00820476" w:rsidP="00820476">
      <w:pPr>
        <w:pStyle w:val="b1lf"/>
        <w:ind w:left="720" w:hanging="360"/>
      </w:pPr>
      <w:r w:rsidRPr="0085069B">
        <w:t>9</w:t>
      </w:r>
      <w:r w:rsidRPr="0085069B">
        <w:tab/>
      </w:r>
      <w:r w:rsidR="00ED4AD3" w:rsidRPr="0085069B">
        <w:t>String</w:t>
      </w:r>
      <w:r w:rsidR="00F84644">
        <w:t xml:space="preserve"> – </w:t>
      </w:r>
      <w:r w:rsidR="00ED4AD3" w:rsidRPr="0085069B">
        <w:t>datatypen for tekst</w:t>
      </w:r>
    </w:p>
    <w:p w14:paraId="59C825C6" w14:textId="58E7D7AC" w:rsidR="00291DB3" w:rsidRPr="00211DAE" w:rsidRDefault="007B48DD" w:rsidP="00903237">
      <w:pPr>
        <w:pStyle w:val="b1aff"/>
      </w:pPr>
      <w:r w:rsidRPr="00211DAE">
        <w:t xml:space="preserve">Lurer du på hvilke andre funksjoner som finnes i </w:t>
      </w:r>
      <w:r w:rsidRPr="001F729B">
        <w:rPr>
          <w:rStyle w:val="LS2CodeBodytext"/>
        </w:rPr>
        <w:t>Math</w:t>
      </w:r>
      <w:r w:rsidRPr="00211DAE">
        <w:t xml:space="preserve">, skriver du altså </w:t>
      </w:r>
      <w:r w:rsidRPr="001F729B">
        <w:rPr>
          <w:rStyle w:val="LS2CodeBodytext"/>
        </w:rPr>
        <w:t>Math.</w:t>
      </w:r>
      <w:r w:rsidRPr="00211DAE">
        <w:t xml:space="preserve"> i konsolle</w:t>
      </w:r>
      <w:r w:rsidR="00CF75E6">
        <w:t>n</w:t>
      </w:r>
      <w:r w:rsidR="00F84644">
        <w:t xml:space="preserve"> – </w:t>
      </w:r>
      <w:r w:rsidRPr="00211DAE">
        <w:t>og så får du opp en liste.</w:t>
      </w:r>
    </w:p>
    <w:p w14:paraId="6E5E011B" w14:textId="59FBD79F" w:rsidR="00291DB3" w:rsidRPr="00211DAE" w:rsidRDefault="007B48DD" w:rsidP="00B179A8">
      <w:pPr>
        <w:pStyle w:val="b1af"/>
      </w:pPr>
      <w:r w:rsidRPr="00211DAE">
        <w:t xml:space="preserve">Undersøk også hvilke funksjoner som er innebygget i et tekstobjekt ved å skrive </w:t>
      </w:r>
      <w:r w:rsidRPr="001F4394">
        <w:rPr>
          <w:rStyle w:val="LS2CodeBodytext"/>
        </w:rPr>
        <w:t>'a'.</w:t>
      </w:r>
      <w:r w:rsidR="00F84644">
        <w:t xml:space="preserve"> – </w:t>
      </w:r>
      <w:r w:rsidRPr="00211DAE">
        <w:t xml:space="preserve">eller hva du kan gjøre med en dato ved å skrive </w:t>
      </w:r>
      <w:r w:rsidRPr="001F4394">
        <w:rPr>
          <w:rStyle w:val="LS2CodeBodytext"/>
        </w:rPr>
        <w:t>new Date().</w:t>
      </w:r>
      <w:r w:rsidRPr="00211DAE">
        <w:t>.</w:t>
      </w:r>
    </w:p>
    <w:p w14:paraId="275D6365" w14:textId="45C081D8" w:rsidR="00291DB3" w:rsidRDefault="007B48DD" w:rsidP="002604EB">
      <w:pPr>
        <w:pStyle w:val="b1af"/>
      </w:pPr>
      <w:r w:rsidRPr="00211DAE">
        <w:t xml:space="preserve">Vær også nysgjerrig på operatorene i </w:t>
      </w:r>
      <w:r w:rsidR="00A03F38">
        <w:t>JavaScript</w:t>
      </w:r>
      <w:r w:rsidRPr="00211DAE">
        <w:t xml:space="preserve">, som for eksempel </w:t>
      </w:r>
      <w:r w:rsidRPr="009A31E0">
        <w:rPr>
          <w:rStyle w:val="LS2CodeBodytext"/>
        </w:rPr>
        <w:t>+</w:t>
      </w:r>
      <w:r w:rsidRPr="00211DAE">
        <w:t xml:space="preserve"> og </w:t>
      </w:r>
      <w:r w:rsidRPr="009A31E0">
        <w:rPr>
          <w:rStyle w:val="LS2CodeBodytext"/>
        </w:rPr>
        <w:t>*</w:t>
      </w:r>
      <w:r w:rsidRPr="00211DAE">
        <w:t xml:space="preserve">. For en god og komplett oversikt anbefales denne listen hos W3Schools: </w:t>
      </w:r>
      <w:r w:rsidR="009162F5" w:rsidRPr="00BA15F5">
        <w:t>www.w3schools.com/JSREF/jsref_operators.asp</w:t>
      </w:r>
    </w:p>
    <w:p w14:paraId="34E29D39" w14:textId="74B66560" w:rsidR="007355AE" w:rsidRDefault="007355AE" w:rsidP="007355AE">
      <w:pPr>
        <w:pStyle w:val="kap1starts"/>
      </w:pPr>
      <w:bookmarkStart w:id="325" w:name="variabler"/>
      <w:r>
        <w:lastRenderedPageBreak/>
        <w:t>[start kap]</w:t>
      </w:r>
    </w:p>
    <w:p w14:paraId="7B7B4060" w14:textId="426196CA" w:rsidR="007355AE" w:rsidRDefault="007B48DD" w:rsidP="007355AE">
      <w:pPr>
        <w:pStyle w:val="kap1nums"/>
      </w:pPr>
      <w:bookmarkStart w:id="326" w:name="_Toc28544380"/>
      <w:bookmarkStart w:id="327" w:name="_Toc28544515"/>
      <w:bookmarkStart w:id="328" w:name="_Toc29047860"/>
      <w:r w:rsidRPr="00211DAE">
        <w:t>5</w:t>
      </w:r>
      <w:bookmarkEnd w:id="326"/>
      <w:bookmarkEnd w:id="327"/>
      <w:bookmarkEnd w:id="328"/>
    </w:p>
    <w:p w14:paraId="51982679" w14:textId="677480BA" w:rsidR="00291DB3" w:rsidRPr="00211DAE" w:rsidRDefault="007B48DD" w:rsidP="007355AE">
      <w:pPr>
        <w:pStyle w:val="kap1titts"/>
      </w:pPr>
      <w:bookmarkStart w:id="329" w:name="_Toc29047861"/>
      <w:r w:rsidRPr="00211DAE">
        <w:t>Variabler</w:t>
      </w:r>
      <w:bookmarkEnd w:id="325"/>
      <w:bookmarkEnd w:id="329"/>
    </w:p>
    <w:p w14:paraId="5508C6CC" w14:textId="77777777" w:rsidR="00291DB3" w:rsidRPr="00211DAE" w:rsidRDefault="007B48DD" w:rsidP="00374B1F">
      <w:pPr>
        <w:pStyle w:val="m1tt"/>
      </w:pPr>
      <w:bookmarkStart w:id="330" w:name="lagre-tall-i-variabler"/>
      <w:bookmarkStart w:id="331" w:name="_Toc29047862"/>
      <w:r w:rsidRPr="00211DAE">
        <w:t xml:space="preserve">Lagre tall i </w:t>
      </w:r>
      <w:r w:rsidRPr="00C83EEE">
        <w:rPr>
          <w:highlight w:val="yellow"/>
          <w:rPrChange w:id="332" w:author="Terje Kolderup" w:date="2020-01-29T15:24:00Z">
            <w:rPr/>
          </w:rPrChange>
        </w:rPr>
        <w:t>variabler</w:t>
      </w:r>
      <w:bookmarkEnd w:id="330"/>
      <w:bookmarkEnd w:id="331"/>
    </w:p>
    <w:p w14:paraId="4CBF6DF4" w14:textId="77777777" w:rsidR="00291DB3" w:rsidRPr="00211DAE" w:rsidRDefault="007B48DD" w:rsidP="00C628A3">
      <w:pPr>
        <w:pStyle w:val="b1af-f"/>
      </w:pPr>
      <w:r w:rsidRPr="00211DAE">
        <w:t>Variabler gjør at programmet vårt kan huske. Tenk på en variabel som en skuff i en kommode:</w:t>
      </w:r>
    </w:p>
    <w:p w14:paraId="261D806C" w14:textId="5B0104D2" w:rsidR="00004B1A" w:rsidRDefault="00004B1A" w:rsidP="00004B1A">
      <w:pPr>
        <w:pStyle w:val="komm1aff"/>
      </w:pPr>
      <w:r>
        <w:t xml:space="preserve">[[figur </w:t>
      </w:r>
      <w:r>
        <w:fldChar w:fldCharType="begin"/>
      </w:r>
      <w:r>
        <w:instrText xml:space="preserve"> seq fig </w:instrText>
      </w:r>
      <w:r>
        <w:fldChar w:fldCharType="separate"/>
      </w:r>
      <w:r>
        <w:rPr>
          <w:noProof/>
        </w:rPr>
        <w:t>42</w:t>
      </w:r>
      <w:r>
        <w:fldChar w:fldCharType="end"/>
      </w:r>
      <w:r>
        <w:t>]]</w:t>
      </w:r>
    </w:p>
    <w:p w14:paraId="66EA0E6B" w14:textId="77777777" w:rsidR="00291DB3" w:rsidRDefault="00DD709D" w:rsidP="00083F79">
      <w:pPr>
        <w:pStyle w:val="fig1aff"/>
      </w:pPr>
      <w:r>
        <w:rPr>
          <w:noProof/>
          <w:lang w:eastAsia="nb-NO"/>
        </w:rPr>
        <w:drawing>
          <wp:inline distT="0" distB="0" distL="0" distR="0" wp14:anchorId="480647F0" wp14:editId="3402956F">
            <wp:extent cx="2162175" cy="1971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2175" cy="1971675"/>
                    </a:xfrm>
                    <a:prstGeom prst="rect">
                      <a:avLst/>
                    </a:prstGeom>
                  </pic:spPr>
                </pic:pic>
              </a:graphicData>
            </a:graphic>
          </wp:inline>
        </w:drawing>
      </w:r>
    </w:p>
    <w:p w14:paraId="59FE01AF" w14:textId="510202D9" w:rsidR="00BC2959" w:rsidRDefault="007B48DD" w:rsidP="00083F79">
      <w:pPr>
        <w:pStyle w:val="b1aff"/>
      </w:pPr>
      <w:r w:rsidRPr="00211DAE">
        <w:t xml:space="preserve">I </w:t>
      </w:r>
      <w:r w:rsidR="00A03F38">
        <w:t>JavaScript</w:t>
      </w:r>
      <w:r w:rsidRPr="00211DAE">
        <w:t xml:space="preserve"> gjør vi tre ting med variabler:</w:t>
      </w:r>
    </w:p>
    <w:p w14:paraId="33AB1456" w14:textId="09E7A2B1" w:rsidR="00BC2959" w:rsidRDefault="00820476" w:rsidP="00820476">
      <w:pPr>
        <w:pStyle w:val="b1lff"/>
        <w:ind w:left="720" w:hanging="360"/>
      </w:pPr>
      <w:r>
        <w:t>1</w:t>
      </w:r>
      <w:r>
        <w:tab/>
      </w:r>
      <w:r w:rsidR="003826D8" w:rsidRPr="00C83EEE">
        <w:rPr>
          <w:highlight w:val="yellow"/>
          <w:rPrChange w:id="333" w:author="Terje Kolderup" w:date="2020-01-29T15:24:00Z">
            <w:rPr/>
          </w:rPrChange>
        </w:rPr>
        <w:t>d</w:t>
      </w:r>
      <w:r w:rsidR="007B48DD" w:rsidRPr="00C83EEE">
        <w:rPr>
          <w:highlight w:val="yellow"/>
          <w:rPrChange w:id="334" w:author="Terje Kolderup" w:date="2020-01-29T15:24:00Z">
            <w:rPr/>
          </w:rPrChange>
        </w:rPr>
        <w:t>eklarere</w:t>
      </w:r>
    </w:p>
    <w:p w14:paraId="5B398E2B" w14:textId="5553C634" w:rsidR="00BC2959" w:rsidRDefault="00820476" w:rsidP="00820476">
      <w:pPr>
        <w:pStyle w:val="b1lf"/>
        <w:ind w:left="720" w:hanging="360"/>
      </w:pPr>
      <w:r>
        <w:t>2</w:t>
      </w:r>
      <w:r>
        <w:tab/>
      </w:r>
      <w:r w:rsidR="003826D8" w:rsidRPr="00C83EEE">
        <w:rPr>
          <w:highlight w:val="yellow"/>
          <w:rPrChange w:id="335" w:author="Terje Kolderup" w:date="2020-01-29T15:24:00Z">
            <w:rPr/>
          </w:rPrChange>
        </w:rPr>
        <w:t>t</w:t>
      </w:r>
      <w:r w:rsidR="007B48DD" w:rsidRPr="00C83EEE">
        <w:rPr>
          <w:highlight w:val="yellow"/>
          <w:rPrChange w:id="336" w:author="Terje Kolderup" w:date="2020-01-29T15:24:00Z">
            <w:rPr/>
          </w:rPrChange>
        </w:rPr>
        <w:t>ilordne</w:t>
      </w:r>
    </w:p>
    <w:p w14:paraId="3C380479" w14:textId="1F6A8A99" w:rsidR="00291DB3" w:rsidRPr="00211DAE" w:rsidRDefault="00820476" w:rsidP="00820476">
      <w:pPr>
        <w:pStyle w:val="b1lf"/>
        <w:ind w:left="720" w:hanging="360"/>
      </w:pPr>
      <w:r w:rsidRPr="00211DAE">
        <w:t>3</w:t>
      </w:r>
      <w:r w:rsidRPr="00211DAE">
        <w:tab/>
      </w:r>
      <w:r w:rsidR="003826D8">
        <w:t>l</w:t>
      </w:r>
      <w:r w:rsidR="007B48DD" w:rsidRPr="00211DAE">
        <w:t>ese innhold</w:t>
      </w:r>
    </w:p>
    <w:p w14:paraId="4C107B7C" w14:textId="0F788F24" w:rsidR="00291DB3" w:rsidRPr="00211DAE" w:rsidRDefault="007B48DD" w:rsidP="00BC2959">
      <w:pPr>
        <w:pStyle w:val="b1aff"/>
      </w:pPr>
      <w:r w:rsidRPr="00211DAE">
        <w:t>De to siste gir kanskje mest mening nå. Vi kan legge noe i skuffen (tilordne) og hente det ut igjen (lese innhold). Men før det må vi ha en slags merkelapp på variabelen vi vil bruke</w:t>
      </w:r>
      <w:r w:rsidR="003826D8">
        <w:t xml:space="preserve"> –</w:t>
      </w:r>
      <w:r w:rsidR="003826D8" w:rsidRPr="00211DAE">
        <w:t xml:space="preserve"> </w:t>
      </w:r>
      <w:r w:rsidRPr="00211DAE">
        <w:t xml:space="preserve">vi vil gi den et navn. Tenk på å deklarere som å sette en merkelapp på en skuff. La oss si at jeg vil ha en variabel som skal brukes til å huske hvor mange ganger brukeren har trykket på en knapp. Jeg vil kalle variabelen </w:t>
      </w:r>
      <w:r w:rsidRPr="009A31E0">
        <w:rPr>
          <w:rStyle w:val="LS2CodeBodytext"/>
        </w:rPr>
        <w:t>teller</w:t>
      </w:r>
      <w:r w:rsidRPr="00211DAE">
        <w:t xml:space="preserve">, og da </w:t>
      </w:r>
      <w:r w:rsidRPr="0050421A">
        <w:rPr>
          <w:rStyle w:val="LS2Kursiv"/>
        </w:rPr>
        <w:t>deklarerer</w:t>
      </w:r>
      <w:r w:rsidRPr="00211DAE">
        <w:t xml:space="preserve"> jeg den slik:</w:t>
      </w:r>
    </w:p>
    <w:p w14:paraId="2F5E229C" w14:textId="77777777" w:rsidR="00291DB3" w:rsidRPr="00017038" w:rsidRDefault="007B48DD" w:rsidP="0079583D">
      <w:pPr>
        <w:pStyle w:val="eks1aff"/>
        <w:rPr>
          <w:rFonts w:ascii="Consolas" w:hAnsi="Consolas"/>
          <w:lang w:val="nb-NO"/>
        </w:rPr>
      </w:pPr>
      <w:r w:rsidRPr="00C83EEE">
        <w:rPr>
          <w:rStyle w:val="LS2Keyword"/>
          <w:highlight w:val="yellow"/>
          <w:lang w:val="nb-NO"/>
          <w:rPrChange w:id="337" w:author="Terje Kolderup" w:date="2020-01-29T15:24:00Z">
            <w:rPr>
              <w:rStyle w:val="LS2Keyword"/>
              <w:lang w:val="nb-NO"/>
            </w:rPr>
          </w:rPrChange>
        </w:rPr>
        <w:t>var</w:t>
      </w:r>
      <w:r w:rsidRPr="00017038">
        <w:rPr>
          <w:rFonts w:ascii="Consolas" w:hAnsi="Consolas"/>
          <w:lang w:val="nb-NO"/>
        </w:rPr>
        <w:t xml:space="preserve"> teller;</w:t>
      </w:r>
    </w:p>
    <w:p w14:paraId="496276FD" w14:textId="255C8E27" w:rsidR="00291DB3" w:rsidRPr="00211DAE" w:rsidRDefault="007B48DD" w:rsidP="0079583D">
      <w:pPr>
        <w:pStyle w:val="b1aff"/>
      </w:pPr>
      <w:r w:rsidRPr="00211DAE">
        <w:t>Tenk på ordet</w:t>
      </w:r>
      <w:r w:rsidR="00741CE8">
        <w:t xml:space="preserve"> </w:t>
      </w:r>
      <w:r w:rsidR="00741CE8" w:rsidRPr="008130AD">
        <w:t>«</w:t>
      </w:r>
      <w:r w:rsidRPr="00211DAE">
        <w:t>var</w:t>
      </w:r>
      <w:r w:rsidR="00741CE8">
        <w:t xml:space="preserve">» </w:t>
      </w:r>
      <w:r w:rsidRPr="00211DAE">
        <w:t>som en forkortelse for</w:t>
      </w:r>
      <w:r w:rsidR="00741CE8">
        <w:t xml:space="preserve"> </w:t>
      </w:r>
      <w:r w:rsidR="00741CE8" w:rsidRPr="008130AD">
        <w:t>«</w:t>
      </w:r>
      <w:r w:rsidRPr="00211DAE">
        <w:t>variabel</w:t>
      </w:r>
      <w:r w:rsidR="00741CE8">
        <w:t>».</w:t>
      </w:r>
      <w:r w:rsidRPr="00211DAE">
        <w:t xml:space="preserve"> Linjen gjør at det holdes av en skuff til dette</w:t>
      </w:r>
      <w:r w:rsidR="00F84644">
        <w:t xml:space="preserve"> – </w:t>
      </w:r>
      <w:r w:rsidRPr="00211DAE">
        <w:t>med merkelappen</w:t>
      </w:r>
      <w:r w:rsidR="00741CE8">
        <w:t xml:space="preserve"> </w:t>
      </w:r>
      <w:r w:rsidR="00741CE8" w:rsidRPr="008130AD">
        <w:t>«</w:t>
      </w:r>
      <w:r w:rsidRPr="00211DAE">
        <w:t>teller</w:t>
      </w:r>
      <w:r w:rsidR="00751880">
        <w:t>»</w:t>
      </w:r>
      <w:r w:rsidRPr="00211DAE">
        <w:t>:</w:t>
      </w:r>
    </w:p>
    <w:p w14:paraId="5549B2B4" w14:textId="40119AE6" w:rsidR="00004B1A" w:rsidRDefault="00004B1A" w:rsidP="00004B1A">
      <w:pPr>
        <w:pStyle w:val="komm1aff"/>
      </w:pPr>
      <w:r>
        <w:t xml:space="preserve">[[figur </w:t>
      </w:r>
      <w:r>
        <w:fldChar w:fldCharType="begin"/>
      </w:r>
      <w:r>
        <w:instrText xml:space="preserve"> seq fig </w:instrText>
      </w:r>
      <w:r>
        <w:fldChar w:fldCharType="separate"/>
      </w:r>
      <w:r>
        <w:rPr>
          <w:noProof/>
        </w:rPr>
        <w:t>43</w:t>
      </w:r>
      <w:r>
        <w:fldChar w:fldCharType="end"/>
      </w:r>
      <w:r>
        <w:t>]]</w:t>
      </w:r>
    </w:p>
    <w:p w14:paraId="617BAA37" w14:textId="77777777" w:rsidR="00291DB3" w:rsidRDefault="00DD709D" w:rsidP="00083F79">
      <w:pPr>
        <w:pStyle w:val="fig1aff"/>
      </w:pPr>
      <w:r>
        <w:rPr>
          <w:noProof/>
          <w:lang w:eastAsia="nb-NO"/>
        </w:rPr>
        <w:lastRenderedPageBreak/>
        <w:drawing>
          <wp:inline distT="0" distB="0" distL="0" distR="0" wp14:anchorId="622B9598" wp14:editId="3D16D2FE">
            <wp:extent cx="2066925" cy="1819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6925" cy="1819275"/>
                    </a:xfrm>
                    <a:prstGeom prst="rect">
                      <a:avLst/>
                    </a:prstGeom>
                  </pic:spPr>
                </pic:pic>
              </a:graphicData>
            </a:graphic>
          </wp:inline>
        </w:drawing>
      </w:r>
    </w:p>
    <w:p w14:paraId="603DE5CE" w14:textId="77777777" w:rsidR="00291DB3" w:rsidRPr="00211DAE" w:rsidRDefault="007B48DD" w:rsidP="00083F79">
      <w:pPr>
        <w:pStyle w:val="b1aff"/>
      </w:pPr>
      <w:r w:rsidRPr="00211DAE">
        <w:t xml:space="preserve">Så kan vi legge noe i skuffen ved hjelp av en </w:t>
      </w:r>
      <w:r w:rsidRPr="00C83EEE">
        <w:rPr>
          <w:rStyle w:val="LS2Kursiv"/>
          <w:highlight w:val="yellow"/>
          <w:rPrChange w:id="338" w:author="Terje Kolderup" w:date="2020-01-29T15:24:00Z">
            <w:rPr>
              <w:rStyle w:val="LS2Kursiv"/>
            </w:rPr>
          </w:rPrChange>
        </w:rPr>
        <w:t>tilordning</w:t>
      </w:r>
      <w:r w:rsidRPr="00211DAE">
        <w:t>:</w:t>
      </w:r>
    </w:p>
    <w:p w14:paraId="41A60A45" w14:textId="77777777" w:rsidR="00291DB3" w:rsidRPr="00017038" w:rsidRDefault="007B48DD" w:rsidP="0079583D">
      <w:pPr>
        <w:pStyle w:val="eks1aff"/>
        <w:rPr>
          <w:rFonts w:ascii="Consolas" w:hAnsi="Consolas"/>
          <w:lang w:val="nb-NO"/>
        </w:rPr>
      </w:pP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NumVal"/>
          <w:lang w:val="nb-NO"/>
        </w:rPr>
        <w:t>0</w:t>
      </w:r>
      <w:r w:rsidRPr="00017038">
        <w:rPr>
          <w:rFonts w:ascii="Consolas" w:hAnsi="Consolas"/>
          <w:lang w:val="nb-NO"/>
        </w:rPr>
        <w:t>;</w:t>
      </w:r>
    </w:p>
    <w:p w14:paraId="19E4CB44" w14:textId="7AD31D7C" w:rsidR="00291DB3" w:rsidRPr="00211DAE" w:rsidRDefault="003826D8" w:rsidP="0079583D">
      <w:pPr>
        <w:pStyle w:val="b1aff"/>
      </w:pPr>
      <w:r>
        <w:t>Vi</w:t>
      </w:r>
      <w:r w:rsidRPr="00211DAE">
        <w:t xml:space="preserve"> </w:t>
      </w:r>
      <w:r w:rsidR="007B48DD" w:rsidRPr="00211DAE">
        <w:t>legger tallet 0 i skuffen:</w:t>
      </w:r>
    </w:p>
    <w:p w14:paraId="587624C1" w14:textId="344F05EF" w:rsidR="00004B1A" w:rsidRDefault="00004B1A" w:rsidP="00004B1A">
      <w:pPr>
        <w:pStyle w:val="komm1aff"/>
      </w:pPr>
      <w:r>
        <w:t xml:space="preserve">[[figur </w:t>
      </w:r>
      <w:r>
        <w:fldChar w:fldCharType="begin"/>
      </w:r>
      <w:r>
        <w:instrText xml:space="preserve"> seq fig </w:instrText>
      </w:r>
      <w:r>
        <w:fldChar w:fldCharType="separate"/>
      </w:r>
      <w:r>
        <w:rPr>
          <w:noProof/>
        </w:rPr>
        <w:t>44</w:t>
      </w:r>
      <w:r>
        <w:fldChar w:fldCharType="end"/>
      </w:r>
      <w:r>
        <w:t>]]</w:t>
      </w:r>
    </w:p>
    <w:p w14:paraId="7956AD24" w14:textId="77777777" w:rsidR="00291DB3" w:rsidRDefault="00DD709D" w:rsidP="00083F79">
      <w:pPr>
        <w:pStyle w:val="fig1aff"/>
      </w:pPr>
      <w:r>
        <w:rPr>
          <w:noProof/>
          <w:lang w:eastAsia="nb-NO"/>
        </w:rPr>
        <w:drawing>
          <wp:inline distT="0" distB="0" distL="0" distR="0" wp14:anchorId="2FA92DE5" wp14:editId="085278F2">
            <wp:extent cx="2066925" cy="1809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925" cy="1809750"/>
                    </a:xfrm>
                    <a:prstGeom prst="rect">
                      <a:avLst/>
                    </a:prstGeom>
                  </pic:spPr>
                </pic:pic>
              </a:graphicData>
            </a:graphic>
          </wp:inline>
        </w:drawing>
      </w:r>
    </w:p>
    <w:p w14:paraId="0D3D3C30" w14:textId="4B80A633" w:rsidR="00291DB3" w:rsidRPr="00211DAE" w:rsidRDefault="007B48DD" w:rsidP="00083F79">
      <w:pPr>
        <w:pStyle w:val="b1aff"/>
      </w:pPr>
      <w:r w:rsidRPr="00211DAE">
        <w:t xml:space="preserve">I </w:t>
      </w:r>
      <w:r w:rsidR="00A03F38">
        <w:t>JavaScript</w:t>
      </w:r>
      <w:r w:rsidRPr="00211DAE">
        <w:t xml:space="preserve"> får vi også lov til å </w:t>
      </w:r>
      <w:r w:rsidRPr="0050421A">
        <w:rPr>
          <w:rStyle w:val="LS2Kursiv"/>
        </w:rPr>
        <w:t>deklarere</w:t>
      </w:r>
      <w:r w:rsidRPr="00211DAE">
        <w:t xml:space="preserve"> og </w:t>
      </w:r>
      <w:r w:rsidRPr="0050421A">
        <w:rPr>
          <w:rStyle w:val="LS2Kursiv"/>
        </w:rPr>
        <w:t>tilordne</w:t>
      </w:r>
      <w:r w:rsidRPr="00211DAE">
        <w:t xml:space="preserve"> </w:t>
      </w:r>
      <w:r w:rsidR="003826D8">
        <w:t>samtidig</w:t>
      </w:r>
      <w:r w:rsidRPr="00211DAE">
        <w:t>:</w:t>
      </w:r>
    </w:p>
    <w:p w14:paraId="013AA587"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7A6D8D">
        <w:rPr>
          <w:rStyle w:val="LS2NumVal"/>
          <w:lang w:val="nb-NO"/>
        </w:rPr>
        <w:t>123</w:t>
      </w:r>
      <w:r w:rsidRPr="00017038">
        <w:rPr>
          <w:rFonts w:ascii="Consolas" w:hAnsi="Consolas"/>
          <w:lang w:val="nb-NO"/>
        </w:rPr>
        <w:t>;</w:t>
      </w:r>
    </w:p>
    <w:p w14:paraId="41ECE656" w14:textId="77777777" w:rsidR="00291DB3" w:rsidRPr="00211DAE" w:rsidRDefault="007B48DD" w:rsidP="0079583D">
      <w:pPr>
        <w:pStyle w:val="b1aff"/>
      </w:pPr>
      <w:r w:rsidRPr="00211DAE">
        <w:t>Da får vi en skuff med merkelapp og innhold på en gang:</w:t>
      </w:r>
    </w:p>
    <w:p w14:paraId="6ABDD03A" w14:textId="55C99D17" w:rsidR="00004B1A" w:rsidRDefault="00004B1A" w:rsidP="00004B1A">
      <w:pPr>
        <w:pStyle w:val="komm1aff"/>
      </w:pPr>
      <w:r>
        <w:t xml:space="preserve">[[figur </w:t>
      </w:r>
      <w:r>
        <w:fldChar w:fldCharType="begin"/>
      </w:r>
      <w:r>
        <w:instrText xml:space="preserve"> seq fig </w:instrText>
      </w:r>
      <w:r>
        <w:fldChar w:fldCharType="separate"/>
      </w:r>
      <w:r>
        <w:rPr>
          <w:noProof/>
        </w:rPr>
        <w:t>45</w:t>
      </w:r>
      <w:r>
        <w:fldChar w:fldCharType="end"/>
      </w:r>
      <w:r>
        <w:t>]]</w:t>
      </w:r>
    </w:p>
    <w:p w14:paraId="384D5739" w14:textId="77777777" w:rsidR="00291DB3" w:rsidRDefault="00DD709D" w:rsidP="00083F79">
      <w:pPr>
        <w:pStyle w:val="fig1aff"/>
      </w:pPr>
      <w:r>
        <w:rPr>
          <w:noProof/>
          <w:lang w:eastAsia="nb-NO"/>
        </w:rPr>
        <w:drawing>
          <wp:inline distT="0" distB="0" distL="0" distR="0" wp14:anchorId="5EF68BB7" wp14:editId="335AE757">
            <wp:extent cx="2019300" cy="1790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300" cy="1790700"/>
                    </a:xfrm>
                    <a:prstGeom prst="rect">
                      <a:avLst/>
                    </a:prstGeom>
                  </pic:spPr>
                </pic:pic>
              </a:graphicData>
            </a:graphic>
          </wp:inline>
        </w:drawing>
      </w:r>
    </w:p>
    <w:p w14:paraId="0A17ECD1" w14:textId="424F0919" w:rsidR="00291DB3" w:rsidRPr="00211DAE" w:rsidRDefault="007B48DD" w:rsidP="00083F79">
      <w:pPr>
        <w:pStyle w:val="b1aff"/>
      </w:pPr>
      <w:r w:rsidRPr="00211DAE">
        <w:t xml:space="preserve">Merk at vi </w:t>
      </w:r>
      <w:r w:rsidR="003826D8">
        <w:t xml:space="preserve">bare </w:t>
      </w:r>
      <w:r w:rsidRPr="00211DAE">
        <w:t xml:space="preserve">deklarerer en variabel én gang. </w:t>
      </w:r>
      <w:r w:rsidR="003826D8">
        <w:t>Det vil si at vi maksimalt bruker</w:t>
      </w:r>
      <w:r w:rsidR="003826D8" w:rsidRPr="00211DAE">
        <w:t xml:space="preserve"> </w:t>
      </w:r>
      <w:r w:rsidRPr="00211DAE">
        <w:t>denne siste skrivemåten én gang per variabel.</w:t>
      </w:r>
    </w:p>
    <w:p w14:paraId="52E4CFDD" w14:textId="6A0F7F4A" w:rsidR="00291DB3" w:rsidRPr="00211DAE" w:rsidRDefault="00AA4D53" w:rsidP="00B179A8">
      <w:pPr>
        <w:pStyle w:val="b1af"/>
      </w:pPr>
      <w:r>
        <w:lastRenderedPageBreak/>
        <w:t>Utover dette kan</w:t>
      </w:r>
      <w:r w:rsidR="007B48DD" w:rsidRPr="00211DAE">
        <w:t xml:space="preserve"> vi </w:t>
      </w:r>
      <w:r>
        <w:t xml:space="preserve">selvsagt </w:t>
      </w:r>
      <w:r w:rsidR="007B48DD" w:rsidRPr="00211DAE">
        <w:t>lese ut innholdet av en variabel. For eksempel vi</w:t>
      </w:r>
      <w:r>
        <w:t>l</w:t>
      </w:r>
      <w:r w:rsidR="007B48DD" w:rsidRPr="00211DAE">
        <w:t xml:space="preserve"> </w:t>
      </w:r>
      <w:r w:rsidR="007B48DD" w:rsidRPr="00B16E57">
        <w:rPr>
          <w:rStyle w:val="LS2CodeBodytext"/>
        </w:rPr>
        <w:t>console.log(tall)</w:t>
      </w:r>
      <w:r w:rsidR="007B48DD" w:rsidRPr="00211DAE">
        <w:t xml:space="preserve"> skrive ut tallet 123. Merk forskjellen</w:t>
      </w:r>
      <w:r>
        <w:t>:</w:t>
      </w:r>
      <w:r w:rsidRPr="00211DAE">
        <w:t xml:space="preserve"> </w:t>
      </w:r>
      <w:r w:rsidR="007B48DD" w:rsidRPr="00B16E57">
        <w:rPr>
          <w:rStyle w:val="LS2CodeBodytext"/>
        </w:rPr>
        <w:t>console.log('tall')</w:t>
      </w:r>
      <w:r w:rsidR="007B48DD" w:rsidRPr="00211DAE">
        <w:t xml:space="preserve"> vil skrive ut teksten</w:t>
      </w:r>
      <w:r w:rsidR="00741CE8">
        <w:t xml:space="preserve"> </w:t>
      </w:r>
      <w:r w:rsidR="00741CE8" w:rsidRPr="008130AD">
        <w:t>«</w:t>
      </w:r>
      <w:r w:rsidR="007B48DD" w:rsidRPr="00211DAE">
        <w:t>tall</w:t>
      </w:r>
      <w:r w:rsidR="00751880">
        <w:t>»</w:t>
      </w:r>
      <w:r w:rsidR="007B48DD" w:rsidRPr="00211DAE">
        <w:t xml:space="preserve">, mens den første varianten altså skriver ut </w:t>
      </w:r>
      <w:r w:rsidR="007B48DD" w:rsidRPr="0050421A">
        <w:rPr>
          <w:rStyle w:val="LS2Kursiv"/>
        </w:rPr>
        <w:t>innholdet</w:t>
      </w:r>
      <w:r w:rsidR="007B48DD" w:rsidRPr="00211DAE">
        <w:t xml:space="preserve"> av variabelen </w:t>
      </w:r>
      <w:r w:rsidR="007B48DD" w:rsidRPr="009A31E0">
        <w:rPr>
          <w:rStyle w:val="LS2CodeBodytext"/>
        </w:rPr>
        <w:t>tall</w:t>
      </w:r>
      <w:r w:rsidR="007B48DD" w:rsidRPr="00211DAE">
        <w:t>.</w:t>
      </w:r>
    </w:p>
    <w:p w14:paraId="2F072522" w14:textId="77777777" w:rsidR="00291DB3" w:rsidRPr="00211DAE" w:rsidRDefault="007B48DD" w:rsidP="00B179A8">
      <w:pPr>
        <w:pStyle w:val="b1af"/>
      </w:pPr>
      <w:r w:rsidRPr="00211DAE">
        <w:t>Vi kan også lese ut innholdet av en variabel og tilordne det til en annen. Anta at begge variablene er deklarert fra før:</w:t>
      </w:r>
    </w:p>
    <w:p w14:paraId="402846A5" w14:textId="45BCBAB1" w:rsidR="00291DB3" w:rsidRPr="00017038" w:rsidRDefault="007B48DD" w:rsidP="0079583D">
      <w:pPr>
        <w:pStyle w:val="eks1aff"/>
        <w:rPr>
          <w:rFonts w:ascii="Consolas" w:hAnsi="Consolas"/>
          <w:lang w:val="nb-NO"/>
        </w:rPr>
      </w:pPr>
      <w:r w:rsidRPr="00017038">
        <w:rPr>
          <w:rFonts w:ascii="Consolas" w:hAnsi="Consolas"/>
          <w:lang w:val="nb-NO"/>
        </w:rPr>
        <w:t xml:space="preserve">a </w:t>
      </w:r>
      <w:r w:rsidRPr="007A6D8D">
        <w:rPr>
          <w:rStyle w:val="LS2Operator"/>
          <w:lang w:val="nb-NO"/>
        </w:rPr>
        <w:t>=</w:t>
      </w:r>
      <w:r w:rsidRPr="00017038">
        <w:rPr>
          <w:rFonts w:ascii="Consolas" w:hAnsi="Consolas"/>
          <w:lang w:val="nb-NO"/>
        </w:rPr>
        <w:t xml:space="preserve"> </w:t>
      </w:r>
      <w:r w:rsidRPr="007A6D8D">
        <w:rPr>
          <w:rStyle w:val="LS2NumVal"/>
          <w:lang w:val="nb-NO"/>
        </w:rPr>
        <w:t>5</w:t>
      </w:r>
      <w:r w:rsidRPr="00017038">
        <w:rPr>
          <w:rFonts w:ascii="Consolas" w:hAnsi="Consolas"/>
          <w:lang w:val="nb-NO"/>
        </w:rPr>
        <w:t>;</w:t>
      </w:r>
      <w:r w:rsidR="00B376ED" w:rsidRPr="00017038">
        <w:rPr>
          <w:rFonts w:ascii="Consolas" w:hAnsi="Consolas"/>
          <w:lang w:val="nb-NO"/>
        </w:rPr>
        <w:t xml:space="preserve"> </w:t>
      </w:r>
      <w:r w:rsidRPr="00017038">
        <w:rPr>
          <w:rFonts w:ascii="Consolas" w:hAnsi="Consolas"/>
          <w:lang w:val="nb-NO"/>
        </w:rPr>
        <w:br/>
        <w:t xml:space="preserve">b </w:t>
      </w:r>
      <w:r w:rsidRPr="007A6D8D">
        <w:rPr>
          <w:rStyle w:val="LS2Operator"/>
          <w:lang w:val="nb-NO"/>
        </w:rPr>
        <w:t>=</w:t>
      </w:r>
      <w:r w:rsidRPr="00017038">
        <w:rPr>
          <w:rFonts w:ascii="Consolas" w:hAnsi="Consolas"/>
          <w:lang w:val="nb-NO"/>
        </w:rPr>
        <w:t xml:space="preserve"> a;</w:t>
      </w:r>
    </w:p>
    <w:p w14:paraId="642AF1BE" w14:textId="77777777" w:rsidR="00291DB3" w:rsidRPr="00211DAE" w:rsidRDefault="007B48DD" w:rsidP="0079583D">
      <w:pPr>
        <w:pStyle w:val="b1aff"/>
      </w:pPr>
      <w:r w:rsidRPr="00211DAE">
        <w:t>Etter dette vil begge variablene ha verdien 5.</w:t>
      </w:r>
    </w:p>
    <w:p w14:paraId="5E890301" w14:textId="6F93343D" w:rsidR="00291DB3" w:rsidRPr="00211DAE" w:rsidRDefault="007B48DD" w:rsidP="00B179A8">
      <w:pPr>
        <w:pStyle w:val="b1af"/>
      </w:pPr>
      <w:r w:rsidRPr="00211DAE">
        <w:t xml:space="preserve">Variabler kan selvsagt </w:t>
      </w:r>
      <w:r w:rsidRPr="0050421A">
        <w:rPr>
          <w:rStyle w:val="LS2Kursiv"/>
        </w:rPr>
        <w:t>variere</w:t>
      </w:r>
      <w:r w:rsidRPr="00211DAE">
        <w:t>, det vil si at innholdet av en variabel kan endres mange ganger i løpet av et program.</w:t>
      </w:r>
    </w:p>
    <w:p w14:paraId="4945164E" w14:textId="77777777" w:rsidR="00291DB3" w:rsidRPr="00017038" w:rsidRDefault="007B48DD" w:rsidP="0079583D">
      <w:pPr>
        <w:pStyle w:val="eks1aff"/>
        <w:rPr>
          <w:rFonts w:ascii="Consolas" w:hAnsi="Consolas"/>
          <w:lang w:val="nb-NO"/>
        </w:rPr>
      </w:pPr>
      <w:r w:rsidRPr="00017038">
        <w:rPr>
          <w:rFonts w:ascii="Consolas" w:hAnsi="Consolas"/>
          <w:lang w:val="nb-NO"/>
        </w:rP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r w:rsidRPr="00017038">
        <w:rPr>
          <w:rFonts w:ascii="Consolas" w:hAnsi="Consolas"/>
          <w:lang w:val="nb-NO"/>
        </w:rPr>
        <w:br/>
        <w:t xml:space="preserve">b </w:t>
      </w:r>
      <w:r w:rsidRPr="007A6D8D">
        <w:rPr>
          <w:rStyle w:val="LS2Operator"/>
          <w:lang w:val="nb-NO"/>
        </w:rPr>
        <w:t>=</w:t>
      </w:r>
      <w:r w:rsidRPr="00017038">
        <w:rPr>
          <w:rFonts w:ascii="Consolas" w:hAnsi="Consolas"/>
          <w:lang w:val="nb-NO"/>
        </w:rPr>
        <w:t xml:space="preserve"> a;</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w:t>
      </w:r>
    </w:p>
    <w:p w14:paraId="7A75791C" w14:textId="7D47F9BF" w:rsidR="00291DB3" w:rsidRPr="00211DAE" w:rsidRDefault="007B48DD" w:rsidP="0079583D">
      <w:pPr>
        <w:pStyle w:val="b1aff"/>
      </w:pPr>
      <w:r w:rsidRPr="00211DAE">
        <w:t xml:space="preserve">Etter denne koden vil </w:t>
      </w:r>
      <w:r w:rsidRPr="001F729B">
        <w:rPr>
          <w:rStyle w:val="LS2CodeBodytext"/>
        </w:rPr>
        <w:t>a</w:t>
      </w:r>
      <w:r w:rsidRPr="00211DAE">
        <w:t xml:space="preserve"> ha verdien 8, mens </w:t>
      </w:r>
      <w:r w:rsidRPr="001F729B">
        <w:rPr>
          <w:rStyle w:val="LS2CodeBodytext"/>
        </w:rPr>
        <w:t>b</w:t>
      </w:r>
      <w:r w:rsidRPr="00211DAE">
        <w:t xml:space="preserve"> vil </w:t>
      </w:r>
      <w:r w:rsidR="00AA4D53">
        <w:t>ha verdien</w:t>
      </w:r>
      <w:r w:rsidR="00AA4D53" w:rsidRPr="00211DAE">
        <w:t xml:space="preserve"> </w:t>
      </w:r>
      <w:r w:rsidRPr="00211DAE">
        <w:t xml:space="preserve">5, fordi </w:t>
      </w:r>
      <w:r w:rsidRPr="001F729B">
        <w:rPr>
          <w:rStyle w:val="LS2CodeBodytext"/>
        </w:rPr>
        <w:t>a</w:t>
      </w:r>
      <w:r w:rsidRPr="00211DAE">
        <w:t xml:space="preserve"> var 5 da vi leste ut verdien av </w:t>
      </w:r>
      <w:r w:rsidRPr="001F729B">
        <w:rPr>
          <w:rStyle w:val="LS2CodeBodytext"/>
        </w:rPr>
        <w:t>a</w:t>
      </w:r>
      <w:r w:rsidRPr="00211DAE">
        <w:t xml:space="preserve"> og tilordnet det til b.</w:t>
      </w:r>
    </w:p>
    <w:p w14:paraId="07B43205" w14:textId="77777777" w:rsidR="00291DB3" w:rsidRPr="00211DAE" w:rsidRDefault="007B48DD" w:rsidP="00374B1F">
      <w:pPr>
        <w:pStyle w:val="m1tt"/>
      </w:pPr>
      <w:bookmarkStart w:id="339" w:name="lagre-tekst-i-variabler"/>
      <w:bookmarkStart w:id="340" w:name="_Toc29047863"/>
      <w:r w:rsidRPr="00211DAE">
        <w:t>Lagre tekst i variabler</w:t>
      </w:r>
      <w:bookmarkEnd w:id="339"/>
      <w:bookmarkEnd w:id="340"/>
    </w:p>
    <w:p w14:paraId="26EF8D42" w14:textId="77777777" w:rsidR="00291DB3" w:rsidRPr="00211DAE" w:rsidRDefault="007B48DD" w:rsidP="00C628A3">
      <w:pPr>
        <w:pStyle w:val="b1af-f"/>
      </w:pPr>
      <w:r w:rsidRPr="00211DAE">
        <w:t xml:space="preserve">Tekst kan lagres i variabler akkurat som tall. Forskjellen er at vi bruker </w:t>
      </w:r>
      <w:r w:rsidRPr="0050421A">
        <w:rPr>
          <w:rStyle w:val="LS2Kursiv"/>
        </w:rPr>
        <w:t>enkeltfnutter</w:t>
      </w:r>
      <w:r w:rsidRPr="00211DAE">
        <w:t xml:space="preserve"> rundt verdien:</w:t>
      </w:r>
    </w:p>
    <w:p w14:paraId="4F0AF398" w14:textId="77777777" w:rsidR="00291DB3" w:rsidRPr="00017038" w:rsidRDefault="007B48DD" w:rsidP="0079583D">
      <w:pPr>
        <w:pStyle w:val="eks1aff"/>
        <w:rPr>
          <w:rFonts w:ascii="Consolas" w:hAnsi="Consolas"/>
        </w:rPr>
      </w:pPr>
      <w:r w:rsidRPr="00796FC8">
        <w:rPr>
          <w:rStyle w:val="LS2Keyword"/>
        </w:rPr>
        <w:t>var</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Terje</w:t>
      </w:r>
      <w:r w:rsidRPr="00017038">
        <w:rPr>
          <w:rFonts w:ascii="Consolas" w:hAnsi="Consolas"/>
        </w:rPr>
        <w:t>';</w:t>
      </w:r>
    </w:p>
    <w:p w14:paraId="707FFF99" w14:textId="31357F95" w:rsidR="00004B1A" w:rsidRDefault="00004B1A" w:rsidP="00004B1A">
      <w:pPr>
        <w:pStyle w:val="komm1aff"/>
      </w:pPr>
      <w:r>
        <w:t xml:space="preserve">[[figur </w:t>
      </w:r>
      <w:r>
        <w:fldChar w:fldCharType="begin"/>
      </w:r>
      <w:r>
        <w:instrText xml:space="preserve"> seq fig </w:instrText>
      </w:r>
      <w:r>
        <w:fldChar w:fldCharType="separate"/>
      </w:r>
      <w:r>
        <w:rPr>
          <w:noProof/>
        </w:rPr>
        <w:t>46</w:t>
      </w:r>
      <w:r>
        <w:fldChar w:fldCharType="end"/>
      </w:r>
      <w:r>
        <w:t>]]</w:t>
      </w:r>
    </w:p>
    <w:p w14:paraId="722FE728" w14:textId="77777777" w:rsidR="00291DB3" w:rsidRDefault="00DD709D" w:rsidP="00083F79">
      <w:pPr>
        <w:pStyle w:val="fig1aff"/>
      </w:pPr>
      <w:r>
        <w:rPr>
          <w:noProof/>
          <w:lang w:eastAsia="nb-NO"/>
        </w:rPr>
        <w:drawing>
          <wp:inline distT="0" distB="0" distL="0" distR="0" wp14:anchorId="4169B1BF" wp14:editId="0ED4CE9F">
            <wp:extent cx="2124075" cy="18002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24075" cy="1800225"/>
                    </a:xfrm>
                    <a:prstGeom prst="rect">
                      <a:avLst/>
                    </a:prstGeom>
                  </pic:spPr>
                </pic:pic>
              </a:graphicData>
            </a:graphic>
          </wp:inline>
        </w:drawing>
      </w:r>
    </w:p>
    <w:p w14:paraId="32C3DAAD" w14:textId="08E400CE" w:rsidR="00291DB3" w:rsidRPr="00211DAE" w:rsidRDefault="007B48DD" w:rsidP="00083F79">
      <w:pPr>
        <w:pStyle w:val="b1aff"/>
      </w:pPr>
      <w:r w:rsidRPr="00211DAE">
        <w:t>Uten fnutter ville det samme bety</w:t>
      </w:r>
      <w:r w:rsidR="00741CE8">
        <w:t xml:space="preserve"> </w:t>
      </w:r>
      <w:r w:rsidR="00741CE8" w:rsidRPr="008130AD">
        <w:t>«</w:t>
      </w:r>
      <w:r w:rsidRPr="00211DAE">
        <w:t xml:space="preserve">sett verdien av variabelen </w:t>
      </w:r>
      <w:r w:rsidRPr="001F729B">
        <w:rPr>
          <w:rStyle w:val="LS2CodeBodytext"/>
        </w:rPr>
        <w:t>navn</w:t>
      </w:r>
      <w:r w:rsidRPr="00211DAE">
        <w:t xml:space="preserve"> til innholdet av variabelen Terje</w:t>
      </w:r>
      <w:r w:rsidR="00751880">
        <w:t>»</w:t>
      </w:r>
      <w:r w:rsidRPr="00211DAE">
        <w:t>:</w:t>
      </w:r>
    </w:p>
    <w:p w14:paraId="1EA8DD1E"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Terje;</w:t>
      </w:r>
    </w:p>
    <w:p w14:paraId="4F377933" w14:textId="17303693" w:rsidR="00291DB3" w:rsidRPr="00211DAE" w:rsidRDefault="00A03F38" w:rsidP="0079583D">
      <w:pPr>
        <w:pStyle w:val="b1aff"/>
      </w:pPr>
      <w:r>
        <w:t>JavaScript</w:t>
      </w:r>
      <w:r w:rsidR="007B48DD" w:rsidRPr="00211DAE">
        <w:t xml:space="preserve"> skiller mellom stor</w:t>
      </w:r>
      <w:r w:rsidR="00AA4D53">
        <w:t>e</w:t>
      </w:r>
      <w:r w:rsidR="007B48DD" w:rsidRPr="00211DAE">
        <w:t xml:space="preserve"> og små bokstaver, så </w:t>
      </w:r>
      <w:r w:rsidR="007B48DD" w:rsidRPr="001F729B">
        <w:rPr>
          <w:rStyle w:val="LS2CodeBodytext"/>
        </w:rPr>
        <w:t>Terje</w:t>
      </w:r>
      <w:r w:rsidR="007B48DD" w:rsidRPr="00211DAE">
        <w:t xml:space="preserve"> og </w:t>
      </w:r>
      <w:r w:rsidR="007B48DD" w:rsidRPr="001F729B">
        <w:rPr>
          <w:rStyle w:val="LS2CodeBodytext"/>
        </w:rPr>
        <w:t>terje</w:t>
      </w:r>
      <w:r w:rsidR="007B48DD" w:rsidRPr="00211DAE">
        <w:t xml:space="preserve"> ville referert til to forskjellige variabler.</w:t>
      </w:r>
    </w:p>
    <w:p w14:paraId="1E31874D" w14:textId="385F3C09" w:rsidR="00291DB3" w:rsidRPr="00211DAE" w:rsidRDefault="007B48DD" w:rsidP="00B179A8">
      <w:pPr>
        <w:pStyle w:val="b1af"/>
      </w:pPr>
      <w:r w:rsidRPr="00211DAE">
        <w:lastRenderedPageBreak/>
        <w:t>Når vi tilordner en variabel</w:t>
      </w:r>
      <w:r w:rsidR="00AA4D53">
        <w:t>,</w:t>
      </w:r>
      <w:r w:rsidRPr="00211DAE">
        <w:t xml:space="preserve"> kan vi bruke et hvilket som helst gyldig </w:t>
      </w:r>
      <w:r w:rsidR="00A03F38">
        <w:t>JavaScript</w:t>
      </w:r>
      <w:r w:rsidRPr="00211DAE">
        <w:t>-uttrykk. I ferdighet 6 så vi at vi kan sette sammen flere tekster til én</w:t>
      </w:r>
      <w:r w:rsidR="00AA4D53">
        <w:t xml:space="preserve">, og at vi kan </w:t>
      </w:r>
      <w:r w:rsidRPr="00211DAE">
        <w:t xml:space="preserve">tilordne </w:t>
      </w:r>
      <w:r w:rsidR="00AA4D53">
        <w:t xml:space="preserve">resultatet </w:t>
      </w:r>
      <w:r w:rsidRPr="00211DAE">
        <w:t>til en variabel:</w:t>
      </w:r>
    </w:p>
    <w:p w14:paraId="6D204C6B"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Hei</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på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deg!</w:t>
      </w:r>
      <w:r w:rsidRPr="00017038">
        <w:rPr>
          <w:rFonts w:ascii="Consolas" w:hAnsi="Consolas"/>
          <w:lang w:val="nb-NO"/>
        </w:rPr>
        <w:t>';</w:t>
      </w:r>
      <w:r w:rsidRPr="00017038">
        <w:rPr>
          <w:rFonts w:ascii="Consolas" w:hAnsi="Consolas"/>
          <w:lang w:val="nb-NO"/>
        </w:rPr>
        <w:br/>
        <w:t>console.log(tekst);</w:t>
      </w:r>
    </w:p>
    <w:p w14:paraId="0B208E99" w14:textId="4CA6D5BF" w:rsidR="00291DB3" w:rsidRPr="00211DAE" w:rsidRDefault="007B48DD" w:rsidP="0079583D">
      <w:pPr>
        <w:pStyle w:val="b1aff"/>
      </w:pPr>
      <w:r w:rsidRPr="00211DAE">
        <w:t>Dette skriver</w:t>
      </w:r>
      <w:r w:rsidR="00741CE8">
        <w:t xml:space="preserve"> </w:t>
      </w:r>
      <w:r w:rsidR="00741CE8" w:rsidRPr="008130AD">
        <w:t>«</w:t>
      </w:r>
      <w:r w:rsidRPr="00211DAE">
        <w:t>Hei på deg!</w:t>
      </w:r>
      <w:r w:rsidR="00741CE8">
        <w:t xml:space="preserve">» </w:t>
      </w:r>
      <w:r w:rsidRPr="00211DAE">
        <w:t xml:space="preserve">til </w:t>
      </w:r>
      <w:r w:rsidR="00AA4D53" w:rsidRPr="00211DAE">
        <w:t>konsolle</w:t>
      </w:r>
      <w:r w:rsidR="00AA4D53">
        <w:t>n</w:t>
      </w:r>
      <w:r w:rsidRPr="00211DAE">
        <w:t>. Å trekker ut verdier i en variabel gjør det lettere å lese og forstå koden.</w:t>
      </w:r>
    </w:p>
    <w:p w14:paraId="7B0B4272" w14:textId="77777777" w:rsidR="00291DB3" w:rsidRPr="00211DAE" w:rsidRDefault="007B48DD" w:rsidP="00B179A8">
      <w:pPr>
        <w:pStyle w:val="b1af"/>
      </w:pPr>
      <w:r w:rsidRPr="00211DAE">
        <w:t>Vi kan også hente ut innholdet i en div til en variabel:</w:t>
      </w:r>
    </w:p>
    <w:p w14:paraId="7A00F876"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divHtml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4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div5</w:t>
      </w:r>
      <w:r w:rsidRPr="00017038">
        <w:rPr>
          <w:rFonts w:ascii="Consolas" w:hAnsi="Consolas"/>
          <w:lang w:val="nb-NO"/>
        </w:rPr>
        <w:t>').innerHTML;</w:t>
      </w:r>
    </w:p>
    <w:p w14:paraId="0B1B6589" w14:textId="77777777" w:rsidR="00291DB3" w:rsidRPr="00211DAE" w:rsidRDefault="007B48DD" w:rsidP="00374B1F">
      <w:pPr>
        <w:pStyle w:val="m1tt"/>
      </w:pPr>
      <w:bookmarkStart w:id="342" w:name="lagre-objekter-i-variabler"/>
      <w:bookmarkStart w:id="343" w:name="_Toc29047864"/>
      <w:r w:rsidRPr="00211DAE">
        <w:t xml:space="preserve">Lagre </w:t>
      </w:r>
      <w:r w:rsidRPr="00C83EEE">
        <w:rPr>
          <w:highlight w:val="yellow"/>
          <w:rPrChange w:id="344" w:author="Terje Kolderup" w:date="2020-01-29T15:25:00Z">
            <w:rPr/>
          </w:rPrChange>
        </w:rPr>
        <w:t>objekter</w:t>
      </w:r>
      <w:r w:rsidRPr="00211DAE">
        <w:t xml:space="preserve"> i variabler</w:t>
      </w:r>
      <w:bookmarkEnd w:id="342"/>
      <w:bookmarkEnd w:id="343"/>
    </w:p>
    <w:p w14:paraId="3512DEAF" w14:textId="608A4A98" w:rsidR="00291DB3" w:rsidRPr="00211DAE" w:rsidRDefault="007B48DD" w:rsidP="00C628A3">
      <w:pPr>
        <w:pStyle w:val="b1af-f"/>
      </w:pPr>
      <w:r w:rsidRPr="00211DAE">
        <w:t xml:space="preserve">Alle gyldige verdier i </w:t>
      </w:r>
      <w:r w:rsidR="00A03F38">
        <w:t>JavaScript</w:t>
      </w:r>
      <w:r w:rsidRPr="00211DAE">
        <w:t xml:space="preserve"> kan lagres i en variabel. Et eksempel på noe annet enn tekst og tall er et objekt som </w:t>
      </w:r>
      <w:r w:rsidR="008F0A08">
        <w:t xml:space="preserve">for eksempel </w:t>
      </w:r>
      <w:r w:rsidRPr="00211DAE">
        <w:t xml:space="preserve">referer til en tagg i DOM, dvs. </w:t>
      </w:r>
      <w:r w:rsidRPr="0050421A">
        <w:rPr>
          <w:rStyle w:val="LS2Kursiv"/>
        </w:rPr>
        <w:t>document object model</w:t>
      </w:r>
      <w:r w:rsidRPr="00211DAE">
        <w:t>.</w:t>
      </w:r>
    </w:p>
    <w:p w14:paraId="2FF5B5F8" w14:textId="77777777" w:rsidR="00291DB3" w:rsidRPr="00211DAE" w:rsidRDefault="007B48DD" w:rsidP="00B179A8">
      <w:pPr>
        <w:pStyle w:val="b1af"/>
      </w:pPr>
      <w:r w:rsidRPr="00211DAE">
        <w:t xml:space="preserve">Gitt at vi har en </w:t>
      </w:r>
      <w:r w:rsidRPr="009A31E0">
        <w:rPr>
          <w:rStyle w:val="LS2CodeBodytext"/>
        </w:rPr>
        <w:t>&lt;div id="mainContent"&gt;A&lt;/div&gt;</w:t>
      </w:r>
      <w:r w:rsidRPr="00211DAE">
        <w:t>, så kan vi som kjent endre innholdet av denne ved hjelp av kommandoen:</w:t>
      </w:r>
    </w:p>
    <w:p w14:paraId="0052AF22" w14:textId="77777777" w:rsidR="00291DB3" w:rsidRPr="00017038" w:rsidRDefault="007B48DD" w:rsidP="0079583D">
      <w:pPr>
        <w:pStyle w:val="eks1aff"/>
        <w:rPr>
          <w:rFonts w:ascii="Consolas" w:hAnsi="Consolas"/>
        </w:rPr>
      </w:pPr>
      <w:proofErr w:type="spellStart"/>
      <w:proofErr w:type="gramStart"/>
      <w:r w:rsidRPr="00017038">
        <w:rPr>
          <w:rFonts w:ascii="Consolas" w:hAnsi="Consolas"/>
          <w:rPrChange w:id="345" w:author="Terje Kolderup" w:date="2020-01-24T13:09: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proofErr w:type="spellStart"/>
      <w:r>
        <w:rPr>
          <w:rStyle w:val="LS2String"/>
        </w:rPr>
        <w:t>mainContent</w:t>
      </w:r>
      <w:proofErr w:type="spellEnd"/>
      <w:r w:rsidRPr="00017038">
        <w:rPr>
          <w:rFonts w:ascii="Consolas" w:hAnsi="Consolas"/>
        </w:rPr>
        <w:t>').</w:t>
      </w:r>
      <w:proofErr w:type="spellStart"/>
      <w:r w:rsidRPr="00017038">
        <w:rPr>
          <w:rFonts w:ascii="Consolas" w:hAnsi="Consolas"/>
        </w:rPr>
        <w:t>innerHTML</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B!</w:t>
      </w:r>
      <w:r w:rsidRPr="00017038">
        <w:rPr>
          <w:rFonts w:ascii="Consolas" w:hAnsi="Consolas"/>
        </w:rPr>
        <w:t>';</w:t>
      </w:r>
    </w:p>
    <w:p w14:paraId="7F155C20" w14:textId="68D3184A" w:rsidR="00291DB3" w:rsidRPr="00211DAE" w:rsidRDefault="007B48DD" w:rsidP="0079583D">
      <w:pPr>
        <w:pStyle w:val="b1aff"/>
      </w:pPr>
      <w:r w:rsidRPr="00211DAE">
        <w:t>Dette lange uttrykket kan vi gjøre me</w:t>
      </w:r>
      <w:r w:rsidR="00AA4D53">
        <w:t>r</w:t>
      </w:r>
      <w:r w:rsidRPr="00211DAE">
        <w:t xml:space="preserve"> </w:t>
      </w:r>
      <w:r w:rsidR="00AF53F6">
        <w:t>lesbart</w:t>
      </w:r>
      <w:r w:rsidR="00AF53F6" w:rsidRPr="00211DAE">
        <w:t xml:space="preserve"> </w:t>
      </w:r>
      <w:r w:rsidRPr="00211DAE">
        <w:t>ved å dele det i to:</w:t>
      </w:r>
    </w:p>
    <w:p w14:paraId="717C4158" w14:textId="77777777" w:rsidR="00291DB3" w:rsidRPr="00017038" w:rsidRDefault="007B48DD" w:rsidP="0079583D">
      <w:pPr>
        <w:pStyle w:val="eks1aff"/>
        <w:rPr>
          <w:rFonts w:ascii="Consolas" w:hAnsi="Consolas"/>
        </w:rPr>
      </w:pPr>
      <w:r w:rsidRPr="00796FC8">
        <w:rPr>
          <w:rStyle w:val="LS2Keyword"/>
        </w:rPr>
        <w:t>var</w:t>
      </w:r>
      <w:r w:rsidRPr="00017038">
        <w:rPr>
          <w:rFonts w:ascii="Consolas" w:hAnsi="Consolas"/>
        </w:rPr>
        <w:t xml:space="preserve"> </w:t>
      </w:r>
      <w:proofErr w:type="spellStart"/>
      <w:r w:rsidRPr="00017038">
        <w:rPr>
          <w:rFonts w:ascii="Consolas" w:hAnsi="Consolas"/>
        </w:rPr>
        <w:t>mainContentDiv</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proofErr w:type="spellStart"/>
      <w:proofErr w:type="gramStart"/>
      <w:r w:rsidRPr="00017038">
        <w:rPr>
          <w:rFonts w:ascii="Consolas" w:hAnsi="Consolas"/>
          <w:rPrChange w:id="346" w:author="Terje Kolderup" w:date="2020-01-24T13:09: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proofErr w:type="spellStart"/>
      <w:r>
        <w:rPr>
          <w:rStyle w:val="LS2String"/>
        </w:rPr>
        <w:t>mainContent</w:t>
      </w:r>
      <w:proofErr w:type="spellEnd"/>
      <w:r w:rsidRPr="00017038">
        <w:rPr>
          <w:rFonts w:ascii="Consolas" w:hAnsi="Consolas"/>
        </w:rPr>
        <w:t>');</w:t>
      </w:r>
      <w:r w:rsidRPr="00017038">
        <w:rPr>
          <w:rFonts w:ascii="Consolas" w:hAnsi="Consolas"/>
        </w:rPr>
        <w:br/>
      </w:r>
      <w:proofErr w:type="spellStart"/>
      <w:r w:rsidRPr="00017038">
        <w:rPr>
          <w:rFonts w:ascii="Consolas" w:hAnsi="Consolas"/>
        </w:rPr>
        <w:t>mainContentDiv.innerHTML</w:t>
      </w:r>
      <w:proofErr w:type="spellEnd"/>
      <w:r w:rsidRPr="00017038">
        <w:rPr>
          <w:rFonts w:ascii="Consolas" w:hAnsi="Consolas"/>
        </w:rPr>
        <w:t xml:space="preserve"> </w:t>
      </w:r>
      <w:r w:rsidRPr="007C1A2A">
        <w:rPr>
          <w:rStyle w:val="LS2Operator"/>
        </w:rPr>
        <w:t>=</w:t>
      </w:r>
      <w:r w:rsidRPr="00017038">
        <w:rPr>
          <w:rFonts w:ascii="Consolas" w:hAnsi="Consolas"/>
        </w:rPr>
        <w:t xml:space="preserve"> '</w:t>
      </w:r>
      <w:r>
        <w:rPr>
          <w:rStyle w:val="LS2String"/>
        </w:rPr>
        <w:t>B!</w:t>
      </w:r>
      <w:r w:rsidRPr="00017038">
        <w:rPr>
          <w:rFonts w:ascii="Consolas" w:hAnsi="Consolas"/>
        </w:rPr>
        <w:t>';</w:t>
      </w:r>
    </w:p>
    <w:p w14:paraId="46E3AFA6" w14:textId="0557B65D" w:rsidR="00291DB3" w:rsidRPr="00211DAE" w:rsidRDefault="007B48DD" w:rsidP="0079583D">
      <w:pPr>
        <w:pStyle w:val="b1aff"/>
      </w:pPr>
      <w:r w:rsidRPr="00211DAE">
        <w:t xml:space="preserve">Spesielt om vi har behov for å referere til </w:t>
      </w:r>
      <w:r w:rsidRPr="001F729B">
        <w:rPr>
          <w:rStyle w:val="LS2CodeBodytext"/>
        </w:rPr>
        <w:t>document.getElementById</w:t>
      </w:r>
      <w:r w:rsidRPr="00211DAE">
        <w:t xml:space="preserve"> flere ganger med samme id, vil koden bli enklere ved å mellomlagre elementet i en variabel.</w:t>
      </w:r>
    </w:p>
    <w:p w14:paraId="27D655B0" w14:textId="72462550" w:rsidR="00291DB3" w:rsidRPr="00211DAE" w:rsidRDefault="007B48DD" w:rsidP="00B179A8">
      <w:pPr>
        <w:pStyle w:val="b1af"/>
      </w:pPr>
      <w:r w:rsidRPr="00211DAE">
        <w:t xml:space="preserve">La oss se på et eksempel </w:t>
      </w:r>
      <w:r w:rsidR="006433B2">
        <w:t>der</w:t>
      </w:r>
      <w:r w:rsidR="006433B2" w:rsidRPr="00211DAE">
        <w:t xml:space="preserve"> </w:t>
      </w:r>
      <w:r w:rsidRPr="00211DAE">
        <w:t>vi har to div-er med id</w:t>
      </w:r>
      <w:r w:rsidR="00741CE8">
        <w:t xml:space="preserve"> </w:t>
      </w:r>
      <w:r w:rsidR="00741CE8" w:rsidRPr="008130AD">
        <w:t>«</w:t>
      </w:r>
      <w:r w:rsidRPr="00211DAE">
        <w:t>divA</w:t>
      </w:r>
      <w:r w:rsidR="00741CE8">
        <w:t xml:space="preserve">» </w:t>
      </w:r>
      <w:r w:rsidRPr="00211DAE">
        <w:t>og</w:t>
      </w:r>
      <w:r w:rsidR="00741CE8">
        <w:t xml:space="preserve"> </w:t>
      </w:r>
      <w:r w:rsidR="00741CE8" w:rsidRPr="008130AD">
        <w:t>«</w:t>
      </w:r>
      <w:r w:rsidRPr="00211DAE">
        <w:t>divB</w:t>
      </w:r>
      <w:r w:rsidR="00741CE8">
        <w:t>»</w:t>
      </w:r>
      <w:r w:rsidR="006433B2">
        <w:t>,</w:t>
      </w:r>
      <w:r w:rsidR="00741CE8">
        <w:t xml:space="preserve"> </w:t>
      </w:r>
      <w:r w:rsidR="006433B2">
        <w:t>der</w:t>
      </w:r>
      <w:r w:rsidRPr="00211DAE">
        <w:t xml:space="preserve"> vi ønsker å bytte innholdet mellom de to. Vi må sette inneholdet av divA til innholdet av divB og vice versa. </w:t>
      </w:r>
      <w:r w:rsidRPr="0050421A">
        <w:rPr>
          <w:rStyle w:val="LS2Kursiv"/>
        </w:rPr>
        <w:t>Men</w:t>
      </w:r>
      <w:r w:rsidRPr="00211DAE">
        <w:t xml:space="preserve"> idet vi setter innholdet av divA til innholdet av divB, har vi mistet det opprinnelige innholdet av divA. Derfor må vi </w:t>
      </w:r>
      <w:r w:rsidR="006433B2">
        <w:t>starte</w:t>
      </w:r>
      <w:r w:rsidR="006433B2" w:rsidRPr="00211DAE">
        <w:t xml:space="preserve"> </w:t>
      </w:r>
      <w:r w:rsidRPr="00211DAE">
        <w:t>med å hente ut dette og lagre det i en variabel:</w:t>
      </w:r>
    </w:p>
    <w:p w14:paraId="64A2075E"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contentTmp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4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').innerHTML;</w:t>
      </w:r>
      <w:r w:rsidRPr="00017038">
        <w:rPr>
          <w:rFonts w:ascii="Consolas" w:hAnsi="Consolas"/>
          <w:lang w:val="nb-NO"/>
        </w:rPr>
        <w:br/>
      </w:r>
      <w:r w:rsidRPr="00017038">
        <w:rPr>
          <w:rFonts w:ascii="Consolas" w:hAnsi="Consolas"/>
          <w:lang w:val="nb-NO"/>
          <w:rPrChange w:id="348"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Change w:id="349"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').innerHTML;</w:t>
      </w:r>
      <w:r w:rsidRPr="00017038">
        <w:rPr>
          <w:rFonts w:ascii="Consolas" w:hAnsi="Consolas"/>
          <w:lang w:val="nb-NO"/>
        </w:rPr>
        <w:br/>
      </w:r>
      <w:r w:rsidRPr="00017038">
        <w:rPr>
          <w:rFonts w:ascii="Consolas" w:hAnsi="Consolas"/>
          <w:lang w:val="nb-NO"/>
          <w:rPrChange w:id="35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contentTmp;</w:t>
      </w:r>
    </w:p>
    <w:p w14:paraId="37019776" w14:textId="47D9294B" w:rsidR="00291DB3" w:rsidRPr="00211DAE" w:rsidRDefault="007B48DD" w:rsidP="0079583D">
      <w:pPr>
        <w:pStyle w:val="b1aff"/>
      </w:pPr>
      <w:r w:rsidRPr="00211DAE">
        <w:t>Merk at en kommando kan gå over flere linjer</w:t>
      </w:r>
      <w:r w:rsidR="00AF53F6">
        <w:t>,</w:t>
      </w:r>
      <w:r w:rsidRPr="00211DAE">
        <w:t xml:space="preserve"> som den i midten i eksemplet over.</w:t>
      </w:r>
    </w:p>
    <w:p w14:paraId="531C5C70" w14:textId="77777777" w:rsidR="00291DB3" w:rsidRPr="00211DAE" w:rsidRDefault="007B48DD" w:rsidP="00B179A8">
      <w:pPr>
        <w:pStyle w:val="b1af"/>
      </w:pPr>
      <w:r w:rsidRPr="00211DAE">
        <w:t>Den samme koden kan gjøres mer lesbar og bedre ved å hente ut elementene for divA og divB i egne variabler:</w:t>
      </w:r>
    </w:p>
    <w:p w14:paraId="021314F9" w14:textId="77777777" w:rsidR="00291DB3" w:rsidRPr="00017038" w:rsidRDefault="007B48DD" w:rsidP="00CE4B66">
      <w:pPr>
        <w:pStyle w:val="eks1aff"/>
        <w:rPr>
          <w:rFonts w:ascii="Consolas" w:hAnsi="Consolas"/>
          <w:lang w:val="nb-NO"/>
        </w:rPr>
      </w:pPr>
      <w:r w:rsidRPr="007A6D8D">
        <w:rPr>
          <w:rStyle w:val="LS2Keyword"/>
          <w:lang w:val="nb-NO"/>
        </w:rPr>
        <w:t>var</w:t>
      </w:r>
      <w:r w:rsidRPr="00017038">
        <w:rPr>
          <w:rFonts w:ascii="Consolas" w:hAnsi="Consolas"/>
          <w:lang w:val="nb-NO"/>
        </w:rPr>
        <w:t xml:space="preserve"> divA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5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divB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52"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contentTmp </w:t>
      </w:r>
      <w:r w:rsidRPr="007A6D8D">
        <w:rPr>
          <w:rStyle w:val="LS2Operator"/>
          <w:lang w:val="nb-NO"/>
        </w:rPr>
        <w:t>=</w:t>
      </w:r>
      <w:r w:rsidRPr="00017038">
        <w:rPr>
          <w:rFonts w:ascii="Consolas" w:hAnsi="Consolas"/>
          <w:lang w:val="nb-NO"/>
        </w:rPr>
        <w:t xml:space="preserve"> divA.innerHTML;</w:t>
      </w:r>
      <w:r w:rsidRPr="00017038">
        <w:rPr>
          <w:rFonts w:ascii="Consolas" w:hAnsi="Consolas"/>
          <w:lang w:val="nb-NO"/>
        </w:rPr>
        <w:br/>
      </w:r>
      <w:r w:rsidRPr="00017038">
        <w:rPr>
          <w:rFonts w:ascii="Consolas" w:hAnsi="Consolas"/>
          <w:lang w:val="nb-NO"/>
        </w:rPr>
        <w:lastRenderedPageBreak/>
        <w:t xml:space="preserve">divA.innerHTML </w:t>
      </w:r>
      <w:r w:rsidRPr="007A6D8D">
        <w:rPr>
          <w:rStyle w:val="LS2Operator"/>
          <w:lang w:val="nb-NO"/>
        </w:rPr>
        <w:t>=</w:t>
      </w:r>
      <w:r w:rsidRPr="00017038">
        <w:rPr>
          <w:rFonts w:ascii="Consolas" w:hAnsi="Consolas"/>
          <w:lang w:val="nb-NO"/>
        </w:rPr>
        <w:t xml:space="preserve"> divB.innerHTML;</w:t>
      </w:r>
      <w:r w:rsidRPr="00017038">
        <w:rPr>
          <w:rFonts w:ascii="Consolas" w:hAnsi="Consolas"/>
          <w:lang w:val="nb-NO"/>
        </w:rPr>
        <w:br/>
        <w:t xml:space="preserve">divB.innerHTML </w:t>
      </w:r>
      <w:r w:rsidRPr="007A6D8D">
        <w:rPr>
          <w:rStyle w:val="LS2Operator"/>
          <w:lang w:val="nb-NO"/>
        </w:rPr>
        <w:t>=</w:t>
      </w:r>
      <w:r w:rsidRPr="00017038">
        <w:rPr>
          <w:rFonts w:ascii="Consolas" w:hAnsi="Consolas"/>
          <w:lang w:val="nb-NO"/>
        </w:rPr>
        <w:t xml:space="preserve"> contentTmp;</w:t>
      </w:r>
    </w:p>
    <w:p w14:paraId="31185798" w14:textId="08126C65" w:rsidR="00291DB3" w:rsidRPr="00211DAE" w:rsidRDefault="007B48DD" w:rsidP="00374B1F">
      <w:pPr>
        <w:pStyle w:val="m1tt"/>
      </w:pPr>
      <w:bookmarkStart w:id="353" w:name="bygge-html-ved-å-sette-sammen-tekst-av-f"/>
      <w:bookmarkStart w:id="354" w:name="_Toc29047865"/>
      <w:r w:rsidRPr="00211DAE">
        <w:t xml:space="preserve">Bygge </w:t>
      </w:r>
      <w:r w:rsidR="004A630C">
        <w:t>HTML</w:t>
      </w:r>
      <w:r w:rsidR="004A630C" w:rsidRPr="00211DAE">
        <w:t xml:space="preserve"> </w:t>
      </w:r>
      <w:r w:rsidRPr="00211DAE">
        <w:t>ved å sette sammen tekst av flere deler</w:t>
      </w:r>
      <w:bookmarkEnd w:id="353"/>
      <w:bookmarkEnd w:id="354"/>
    </w:p>
    <w:p w14:paraId="0DE53279" w14:textId="5CB50144" w:rsidR="00291DB3" w:rsidRPr="00211DAE" w:rsidRDefault="007B48DD" w:rsidP="00C628A3">
      <w:pPr>
        <w:pStyle w:val="b1af-f"/>
      </w:pPr>
      <w:r w:rsidRPr="00211DAE">
        <w:t>Vi har sett at vi kan</w:t>
      </w:r>
      <w:r w:rsidR="00741CE8">
        <w:t xml:space="preserve"> </w:t>
      </w:r>
      <w:r w:rsidR="00741CE8" w:rsidRPr="008130AD">
        <w:t>«</w:t>
      </w:r>
      <w:r w:rsidRPr="00211DAE">
        <w:t>plusse</w:t>
      </w:r>
      <w:r w:rsidR="00741CE8">
        <w:t xml:space="preserve">» </w:t>
      </w:r>
      <w:r w:rsidRPr="00211DAE">
        <w:t xml:space="preserve">sammen flere tekster til én. Dette kan vi bruke til å bygge </w:t>
      </w:r>
      <w:r w:rsidR="004A630C">
        <w:t>HTML</w:t>
      </w:r>
      <w:r w:rsidR="004A630C" w:rsidRPr="00211DAE">
        <w:t xml:space="preserve"> </w:t>
      </w:r>
      <w:r w:rsidRPr="00211DAE">
        <w:t xml:space="preserve">dynamisk ved hjelp av </w:t>
      </w:r>
      <w:r w:rsidR="00A03F38">
        <w:t>JavaScript</w:t>
      </w:r>
      <w:r w:rsidRPr="00211DAE">
        <w:t>.</w:t>
      </w:r>
    </w:p>
    <w:p w14:paraId="2CCE04AE" w14:textId="4D214865" w:rsidR="00291DB3" w:rsidRPr="00211DAE" w:rsidRDefault="007B48DD" w:rsidP="00327DF6">
      <w:pPr>
        <w:pStyle w:val="b1af"/>
      </w:pPr>
      <w:r w:rsidRPr="00211DAE">
        <w:t xml:space="preserve">La oss lage et eksempel med en </w:t>
      </w:r>
      <w:r w:rsidRPr="009A31E0">
        <w:rPr>
          <w:rStyle w:val="LS2CodeBodytext"/>
        </w:rPr>
        <w:t>div</w:t>
      </w:r>
      <w:r w:rsidRPr="00211DAE">
        <w:t xml:space="preserve"> og en knapp. Når </w:t>
      </w:r>
      <w:r w:rsidR="00AF53F6">
        <w:t>vi</w:t>
      </w:r>
      <w:r w:rsidR="00AF53F6" w:rsidRPr="00211DAE">
        <w:t xml:space="preserve"> </w:t>
      </w:r>
      <w:r w:rsidRPr="00211DAE">
        <w:t xml:space="preserve">trykker på knappen, skal innholdet i div-en byttes ut med en punktliste med to punkter, </w:t>
      </w:r>
      <w:r w:rsidR="00AF53F6">
        <w:t>der</w:t>
      </w:r>
      <w:r w:rsidR="00AF53F6" w:rsidRPr="00211DAE">
        <w:t xml:space="preserve"> </w:t>
      </w:r>
      <w:r w:rsidRPr="00211DAE">
        <w:t>hvert punkt inneholder det div-en inneholdt fra før:</w:t>
      </w:r>
    </w:p>
    <w:p w14:paraId="76964DF1" w14:textId="4700F919" w:rsidR="00291DB3" w:rsidRPr="004A3263" w:rsidRDefault="007B48DD" w:rsidP="00662AFA">
      <w:pPr>
        <w:pStyle w:val="eks1aff"/>
        <w:rPr>
          <w:rStyle w:val="LS2Tag"/>
          <w:color w:val="auto"/>
          <w:lang w:val="nb-NO"/>
        </w:rPr>
      </w:pPr>
      <w:r w:rsidRPr="004A3263">
        <w:rPr>
          <w:rStyle w:val="LS2Tag"/>
          <w:lang w:val="nb-NO"/>
        </w:rPr>
        <w:t>&lt;div</w:t>
      </w:r>
      <w:r w:rsidRPr="004A3263">
        <w:rPr>
          <w:rStyle w:val="LS2Attribute"/>
          <w:lang w:val="nb-NO"/>
        </w:rPr>
        <w:t xml:space="preserve"> id=</w:t>
      </w:r>
      <w:r w:rsidRPr="004A3263">
        <w:rPr>
          <w:rStyle w:val="LS2String"/>
          <w:lang w:val="nb-NO"/>
        </w:rPr>
        <w:t>"content"</w:t>
      </w:r>
      <w:r w:rsidRPr="004A3263">
        <w:rPr>
          <w:rStyle w:val="LS2Tag"/>
          <w:lang w:val="nb-NO"/>
        </w:rPr>
        <w:t>&gt;</w:t>
      </w:r>
      <w:r w:rsidRPr="00017038">
        <w:rPr>
          <w:rFonts w:ascii="Consolas" w:hAnsi="Consolas"/>
          <w:lang w:val="nb-NO"/>
        </w:rPr>
        <w:t>Hallo!</w:t>
      </w:r>
      <w:r w:rsidRPr="004A3263">
        <w:rPr>
          <w:rStyle w:val="LS2Tag"/>
          <w:lang w:val="nb-NO"/>
        </w:rPr>
        <w:t>&lt;/div&gt;</w:t>
      </w:r>
      <w:r w:rsidRPr="00017038">
        <w:rPr>
          <w:rFonts w:ascii="Consolas" w:hAnsi="Consolas"/>
          <w:lang w:val="nb-NO"/>
        </w:rPr>
        <w:br/>
      </w:r>
      <w:r w:rsidRPr="004A3263">
        <w:rPr>
          <w:rStyle w:val="LS2Tag"/>
          <w:lang w:val="nb-NO"/>
        </w:rPr>
        <w:t>&lt;button</w:t>
      </w:r>
      <w:r w:rsidRPr="004A3263">
        <w:rPr>
          <w:rStyle w:val="LS2Attribute"/>
          <w:lang w:val="nb-NO"/>
        </w:rPr>
        <w:t xml:space="preserve"> onclick=</w:t>
      </w:r>
      <w:r w:rsidRPr="004A3263">
        <w:rPr>
          <w:rStyle w:val="LS2String"/>
          <w:lang w:val="nb-NO"/>
        </w:rPr>
        <w:t>"wrap()"</w:t>
      </w:r>
      <w:r w:rsidRPr="004A3263">
        <w:rPr>
          <w:rStyle w:val="LS2Tag"/>
          <w:lang w:val="nb-NO"/>
        </w:rPr>
        <w:t>&gt;</w:t>
      </w:r>
      <w:r w:rsidRPr="00017038">
        <w:rPr>
          <w:rFonts w:ascii="Consolas" w:hAnsi="Consolas"/>
          <w:lang w:val="nb-NO"/>
        </w:rPr>
        <w:t>Wrap!</w:t>
      </w:r>
      <w:r w:rsidRPr="004A3263">
        <w:rPr>
          <w:rStyle w:val="LS2Tag"/>
          <w:lang w:val="nb-NO"/>
        </w:rPr>
        <w:t>&lt;/button&gt;</w:t>
      </w:r>
      <w:r w:rsidR="00662AFA" w:rsidRPr="004A3263">
        <w:rPr>
          <w:rStyle w:val="LS2Tag"/>
          <w:lang w:val="nb-NO"/>
        </w:rPr>
        <w:br/>
        <w:t>&lt;script&gt;</w:t>
      </w:r>
      <w:r w:rsidR="00662AFA" w:rsidRPr="004A3263">
        <w:rPr>
          <w:rStyle w:val="LS2Tag"/>
          <w:lang w:val="nb-NO"/>
        </w:rPr>
        <w:br/>
      </w:r>
      <w:r w:rsidR="00662AFA" w:rsidRPr="00017038">
        <w:rPr>
          <w:rFonts w:ascii="Consolas" w:hAnsi="Consolas"/>
          <w:lang w:val="nb-NO"/>
        </w:rPr>
        <w:t xml:space="preserve">    </w:t>
      </w:r>
      <w:r w:rsidR="00662AFA" w:rsidRPr="00CC5D44">
        <w:rPr>
          <w:rStyle w:val="LS2Tag"/>
          <w:bCs w:val="0"/>
          <w:lang w:val="nb-NO"/>
          <w:rPrChange w:id="355" w:author="Terje Kolderup" w:date="2020-01-29T09:55:00Z">
            <w:rPr>
              <w:rStyle w:val="LS2Tag"/>
              <w:bCs w:val="0"/>
            </w:rPr>
          </w:rPrChange>
        </w:rPr>
        <w:t>function</w:t>
      </w:r>
      <w:r w:rsidR="00662AFA" w:rsidRPr="00017038">
        <w:rPr>
          <w:rFonts w:ascii="Consolas" w:hAnsi="Consolas"/>
          <w:lang w:val="nb-NO"/>
        </w:rPr>
        <w:t xml:space="preserve"> </w:t>
      </w:r>
      <w:r w:rsidR="00662AFA" w:rsidRPr="00CC5D44">
        <w:rPr>
          <w:rStyle w:val="LS2Object"/>
          <w:lang w:val="nb-NO"/>
          <w:rPrChange w:id="356" w:author="Terje Kolderup" w:date="2020-01-29T09:55:00Z">
            <w:rPr>
              <w:rStyle w:val="LS2Object"/>
            </w:rPr>
          </w:rPrChange>
        </w:rPr>
        <w:t>wrap</w:t>
      </w:r>
      <w:r w:rsidR="00662AFA" w:rsidRPr="00017038">
        <w:rPr>
          <w:rFonts w:ascii="Consolas" w:hAnsi="Consolas"/>
          <w:lang w:val="nb-NO"/>
        </w:rPr>
        <w:t>() {</w:t>
      </w:r>
      <w:r w:rsidR="00662AFA" w:rsidRPr="00017038">
        <w:rPr>
          <w:rFonts w:ascii="Consolas" w:hAnsi="Consolas"/>
          <w:lang w:val="nb-NO"/>
        </w:rPr>
        <w:br/>
        <w:t xml:space="preserve">        </w:t>
      </w:r>
      <w:r w:rsidR="00662AFA" w:rsidRPr="004A3263">
        <w:rPr>
          <w:rStyle w:val="LS2Keyword"/>
          <w:lang w:val="nb-NO"/>
        </w:rPr>
        <w:t>var</w:t>
      </w:r>
      <w:r w:rsidR="00662AFA" w:rsidRPr="00017038">
        <w:rPr>
          <w:rFonts w:ascii="Consolas" w:hAnsi="Consolas"/>
          <w:lang w:val="nb-NO"/>
        </w:rPr>
        <w:t xml:space="preserve"> contentDiv </w:t>
      </w:r>
      <w:r w:rsidR="00662AFA" w:rsidRPr="004A3263">
        <w:rPr>
          <w:rStyle w:val="LS2Operator"/>
          <w:lang w:val="nb-NO"/>
        </w:rPr>
        <w:t>=</w:t>
      </w:r>
      <w:r w:rsidR="00662AFA" w:rsidRPr="00017038">
        <w:rPr>
          <w:rFonts w:ascii="Consolas" w:hAnsi="Consolas"/>
          <w:lang w:val="nb-NO"/>
        </w:rPr>
        <w:t xml:space="preserve"> </w:t>
      </w:r>
      <w:r w:rsidR="00662AFA" w:rsidRPr="00017038">
        <w:rPr>
          <w:rFonts w:ascii="Consolas" w:hAnsi="Consolas"/>
          <w:lang w:val="nb-NO"/>
          <w:rPrChange w:id="357" w:author="Terje Kolderup" w:date="2020-01-29T09:55:00Z">
            <w:rPr/>
          </w:rPrChange>
        </w:rPr>
        <w:t>document</w:t>
      </w:r>
      <w:r w:rsidR="00662AFA" w:rsidRPr="00017038">
        <w:rPr>
          <w:rFonts w:ascii="Consolas" w:hAnsi="Consolas"/>
          <w:lang w:val="nb-NO"/>
        </w:rPr>
        <w:t>.getElementById('</w:t>
      </w:r>
      <w:r w:rsidR="00662AFA" w:rsidRPr="004A3263">
        <w:rPr>
          <w:rStyle w:val="LS2String"/>
          <w:lang w:val="nb-NO"/>
        </w:rPr>
        <w:t>content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Keyword"/>
          <w:lang w:val="nb-NO"/>
        </w:rPr>
        <w:t>var</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contentDiv.innerHTML;</w:t>
      </w:r>
      <w:r w:rsidR="00662AFA" w:rsidRPr="00017038">
        <w:rPr>
          <w:rFonts w:ascii="Consolas" w:hAnsi="Consolas"/>
          <w:lang w:val="nb-NO"/>
        </w:rPr>
        <w:br/>
        <w:t xml:space="preserve">        contentDiv.innerHTML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&lt;ul&gt;&lt;li&gt;</w:t>
      </w:r>
      <w:r w:rsidR="00662AFA" w:rsidRPr="00017038">
        <w:rPr>
          <w:rFonts w:ascii="Consolas" w:hAnsi="Consolas"/>
          <w:lang w:val="nb-NO"/>
        </w:rPr>
        <w:t xml:space="preserve">' </w:t>
      </w:r>
      <w:r w:rsidR="00662AFA" w:rsidRPr="004A3263">
        <w:rPr>
          <w:rStyle w:val="LS2Operator"/>
          <w:lang w:val="nb-NO"/>
        </w:rPr>
        <w:t>+</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&lt;/li&gt;&lt;li&gt;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Operator"/>
          <w:lang w:val="nb-NO"/>
        </w:rPr>
        <w:t>+</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&lt;/li&gt;&lt;/ul&gt;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Tag"/>
          <w:lang w:val="nb-NO"/>
        </w:rPr>
        <w:br/>
        <w:t>&lt;/script&gt;</w:t>
      </w:r>
    </w:p>
    <w:p w14:paraId="491CDF09" w14:textId="77777777" w:rsidR="00291DB3" w:rsidRPr="00211DAE" w:rsidRDefault="007B48DD" w:rsidP="002F2CFA">
      <w:pPr>
        <w:pStyle w:val="b1aff"/>
      </w:pPr>
      <w:r w:rsidRPr="00211DAE">
        <w:t>Når vi laster siden, får vi dette:</w:t>
      </w:r>
    </w:p>
    <w:p w14:paraId="73A54517" w14:textId="77777777" w:rsidR="00291DB3" w:rsidRPr="00211DAE" w:rsidRDefault="007B48DD" w:rsidP="00F6139E">
      <w:pPr>
        <w:pStyle w:val="b2aff"/>
      </w:pPr>
      <w:r w:rsidRPr="00211DAE">
        <w:t>Hallo!</w:t>
      </w:r>
    </w:p>
    <w:p w14:paraId="265887FB" w14:textId="59C2266D" w:rsidR="00291DB3" w:rsidRPr="00211DAE" w:rsidRDefault="007B48DD" w:rsidP="000C7291">
      <w:pPr>
        <w:pStyle w:val="b1aff"/>
      </w:pPr>
      <w:r w:rsidRPr="00211DAE">
        <w:t>Etter ett trykk</w:t>
      </w:r>
      <w:r w:rsidR="00AF53F6">
        <w:t xml:space="preserve"> får vi dette</w:t>
      </w:r>
      <w:r w:rsidRPr="00211DAE">
        <w:t>:</w:t>
      </w:r>
    </w:p>
    <w:p w14:paraId="2D656F24" w14:textId="77777777" w:rsidR="00291DB3" w:rsidRPr="00211DAE" w:rsidRDefault="007B48DD" w:rsidP="00F6139E">
      <w:pPr>
        <w:pStyle w:val="b2aff"/>
      </w:pPr>
      <w:r w:rsidRPr="00211DAE">
        <w:t>Hallo!</w:t>
      </w:r>
    </w:p>
    <w:p w14:paraId="27659272" w14:textId="77777777" w:rsidR="00291DB3" w:rsidRPr="00211DAE" w:rsidRDefault="007B48DD" w:rsidP="00F6139E">
      <w:pPr>
        <w:pStyle w:val="b2af-f"/>
      </w:pPr>
      <w:r w:rsidRPr="00211DAE">
        <w:t>Hallo!</w:t>
      </w:r>
    </w:p>
    <w:p w14:paraId="7EAFD522" w14:textId="08491172" w:rsidR="00291DB3" w:rsidRPr="00211DAE" w:rsidRDefault="007B48DD" w:rsidP="000C7291">
      <w:pPr>
        <w:pStyle w:val="b1aff"/>
      </w:pPr>
      <w:r w:rsidRPr="00211DAE">
        <w:t>Og etter to trykk</w:t>
      </w:r>
      <w:r w:rsidR="00AF53F6">
        <w:t xml:space="preserve"> får vi dette</w:t>
      </w:r>
      <w:r w:rsidRPr="00211DAE">
        <w:t>:</w:t>
      </w:r>
    </w:p>
    <w:p w14:paraId="3A90829F" w14:textId="77777777" w:rsidR="00291DB3" w:rsidRPr="00211DAE" w:rsidRDefault="007B48DD" w:rsidP="00F6139E">
      <w:pPr>
        <w:pStyle w:val="b2aff"/>
      </w:pPr>
      <w:bookmarkStart w:id="358" w:name="content"/>
      <w:r w:rsidRPr="00211DAE">
        <w:t>Hallo!</w:t>
      </w:r>
    </w:p>
    <w:p w14:paraId="54EFDE9C" w14:textId="77777777" w:rsidR="00291DB3" w:rsidRPr="00211DAE" w:rsidRDefault="007B48DD" w:rsidP="00F6139E">
      <w:pPr>
        <w:pStyle w:val="b2af-f"/>
      </w:pPr>
      <w:r w:rsidRPr="00211DAE">
        <w:t>Hallo!</w:t>
      </w:r>
    </w:p>
    <w:p w14:paraId="113BE024" w14:textId="77777777" w:rsidR="00291DB3" w:rsidRPr="00211DAE" w:rsidRDefault="007B48DD" w:rsidP="00F6139E">
      <w:pPr>
        <w:pStyle w:val="b2af-f"/>
      </w:pPr>
      <w:r w:rsidRPr="00211DAE">
        <w:t>Hallo!</w:t>
      </w:r>
    </w:p>
    <w:p w14:paraId="411273E9" w14:textId="77777777" w:rsidR="00291DB3" w:rsidRPr="00211DAE" w:rsidRDefault="007B48DD" w:rsidP="00F6139E">
      <w:pPr>
        <w:pStyle w:val="b2af-f"/>
      </w:pPr>
      <w:r w:rsidRPr="00211DAE">
        <w:t>Hallo!</w:t>
      </w:r>
    </w:p>
    <w:bookmarkEnd w:id="358"/>
    <w:p w14:paraId="7BF57946" w14:textId="31CA1734" w:rsidR="00291DB3" w:rsidRPr="00211DAE" w:rsidRDefault="007B48DD" w:rsidP="000C7291">
      <w:pPr>
        <w:pStyle w:val="b1aff"/>
      </w:pPr>
      <w:r w:rsidRPr="00211DAE">
        <w:t>Vi kan også gjøre det samme med den andre syntaksen for å binde sammen tekst med innholdet av variable</w:t>
      </w:r>
      <w:r w:rsidR="00AF53F6">
        <w:t>r</w:t>
      </w:r>
      <w:r w:rsidRPr="00211DAE">
        <w:t>. Da drar vi full nytte av at vi kan gå over flere linjer:</w:t>
      </w:r>
    </w:p>
    <w:p w14:paraId="133A6526" w14:textId="77777777" w:rsidR="00291DB3" w:rsidRPr="00017038" w:rsidRDefault="007B48DD" w:rsidP="000C7291">
      <w:pPr>
        <w:pStyle w:val="eks1aff"/>
        <w:rPr>
          <w:rFonts w:ascii="Consolas" w:hAnsi="Consolas"/>
          <w:lang w:val="nb-NO"/>
        </w:rPr>
      </w:pPr>
      <w:r w:rsidRPr="00CC5D44">
        <w:rPr>
          <w:rStyle w:val="LS2Tag"/>
          <w:bCs w:val="0"/>
          <w:lang w:val="nb-NO"/>
          <w:rPrChange w:id="359"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360" w:author="Terje Kolderup" w:date="2020-01-29T09:55:00Z">
            <w:rPr>
              <w:lang w:val="nb-NO"/>
            </w:rPr>
          </w:rPrChange>
        </w:rPr>
        <w:t>wrap</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contentDiv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6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content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innhold </w:t>
      </w:r>
      <w:r w:rsidRPr="007A6D8D">
        <w:rPr>
          <w:rStyle w:val="LS2Operator"/>
          <w:lang w:val="nb-NO"/>
        </w:rPr>
        <w:t>=</w:t>
      </w:r>
      <w:r w:rsidRPr="00017038">
        <w:rPr>
          <w:rFonts w:ascii="Consolas" w:hAnsi="Consolas"/>
          <w:lang w:val="nb-NO"/>
        </w:rPr>
        <w:t xml:space="preserve"> contentDiv.innerHTML;</w:t>
      </w:r>
      <w:r w:rsidRPr="00017038">
        <w:rPr>
          <w:rFonts w:ascii="Consolas" w:hAnsi="Consolas"/>
          <w:lang w:val="nb-NO"/>
        </w:rPr>
        <w:br/>
        <w:t xml:space="preserve">    contentDiv.innerHTML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lastRenderedPageBreak/>
        <w:t xml:space="preserve">        &lt;ul&gt;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${innhold}</w:t>
      </w:r>
      <w:r w:rsidRPr="007A6D8D">
        <w:rPr>
          <w:rStyle w:val="LS2String"/>
          <w:lang w:val="nb-NO"/>
        </w:rPr>
        <w:t>&lt;/li&gt;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${innhold}</w:t>
      </w:r>
      <w:r w:rsidRPr="007A6D8D">
        <w:rPr>
          <w:rStyle w:val="LS2String"/>
          <w:lang w:val="nb-NO"/>
        </w:rPr>
        <w:t>&lt;/li&gt;</w:t>
      </w:r>
      <w:r w:rsidRPr="00017038">
        <w:rPr>
          <w:rFonts w:ascii="Consolas" w:hAnsi="Consolas"/>
          <w:lang w:val="nb-NO"/>
        </w:rPr>
        <w:br/>
      </w:r>
      <w:r w:rsidRPr="007A6D8D">
        <w:rPr>
          <w:rStyle w:val="LS2String"/>
          <w:lang w:val="nb-NO"/>
        </w:rPr>
        <w:t xml:space="preserve">        &lt;/ul&gt;`</w:t>
      </w:r>
      <w:r w:rsidRPr="00017038">
        <w:rPr>
          <w:rFonts w:ascii="Consolas" w:hAnsi="Consolas"/>
          <w:lang w:val="nb-NO"/>
        </w:rPr>
        <w:t>;</w:t>
      </w:r>
      <w:r w:rsidRPr="00017038">
        <w:rPr>
          <w:rFonts w:ascii="Consolas" w:hAnsi="Consolas"/>
          <w:lang w:val="nb-NO"/>
        </w:rPr>
        <w:br/>
        <w:t>}</w:t>
      </w:r>
    </w:p>
    <w:p w14:paraId="424719E1" w14:textId="77777777" w:rsidR="00291DB3" w:rsidRPr="00211DAE" w:rsidRDefault="007B48DD" w:rsidP="000C7291">
      <w:pPr>
        <w:pStyle w:val="b1aff"/>
      </w:pPr>
      <w:r w:rsidRPr="00211DAE">
        <w:t>Her blir det lettere å se strukturen i HTML-koden vi lager.</w:t>
      </w:r>
    </w:p>
    <w:p w14:paraId="3CB8939F" w14:textId="7F7BE20F" w:rsidR="00291DB3" w:rsidRPr="00211DAE" w:rsidRDefault="007B48DD" w:rsidP="00374B1F">
      <w:pPr>
        <w:pStyle w:val="m1tt"/>
      </w:pPr>
      <w:bookmarkStart w:id="362" w:name="variable---innenfor-og-utenfor-funksjon"/>
      <w:bookmarkStart w:id="363" w:name="_Toc29047866"/>
      <w:r w:rsidRPr="00211DAE">
        <w:t>Variable</w:t>
      </w:r>
      <w:r w:rsidR="00AF53F6">
        <w:t>r</w:t>
      </w:r>
      <w:r w:rsidR="00F84644">
        <w:t xml:space="preserve"> – </w:t>
      </w:r>
      <w:r w:rsidRPr="00211DAE">
        <w:t>innenfor og utenfor funksjon</w:t>
      </w:r>
      <w:bookmarkEnd w:id="362"/>
      <w:bookmarkEnd w:id="363"/>
    </w:p>
    <w:p w14:paraId="10040E29" w14:textId="168B736F" w:rsidR="00291DB3" w:rsidRPr="00211DAE" w:rsidRDefault="007B48DD" w:rsidP="00C628A3">
      <w:pPr>
        <w:pStyle w:val="b1af-f"/>
      </w:pPr>
      <w:r w:rsidRPr="00211DAE">
        <w:t xml:space="preserve">En variabel som deklareres </w:t>
      </w:r>
      <w:r w:rsidRPr="0050421A">
        <w:rPr>
          <w:rStyle w:val="LS2Kursiv"/>
        </w:rPr>
        <w:t>inne i</w:t>
      </w:r>
      <w:r w:rsidRPr="00211DAE">
        <w:t xml:space="preserve"> en funksjon</w:t>
      </w:r>
      <w:r w:rsidR="00AF53F6">
        <w:t>,</w:t>
      </w:r>
      <w:r w:rsidRPr="00211DAE">
        <w:t xml:space="preserve"> lever bare mens funksjonen kjører. Det vil si at når funksjonen starter, holdes det av en skuff, og denne kan brukes av all koden inne i funksjonen</w:t>
      </w:r>
      <w:r w:rsidR="00AF53F6">
        <w:t>. M</w:t>
      </w:r>
      <w:r w:rsidRPr="00211DAE">
        <w:t>en når funksjonen er ferdig, forsvinner variabelen igjen. Merkelappen på skuffen fjernes</w:t>
      </w:r>
      <w:r w:rsidR="00AF53F6">
        <w:t>,</w:t>
      </w:r>
      <w:r w:rsidRPr="00211DAE">
        <w:t xml:space="preserve"> og skuffen er ledig til annen bruk.</w:t>
      </w:r>
    </w:p>
    <w:p w14:paraId="069FF4BE" w14:textId="7ED81C0C" w:rsidR="00291DB3" w:rsidRPr="00211DAE" w:rsidRDefault="007B48DD" w:rsidP="00B179A8">
      <w:pPr>
        <w:pStyle w:val="b1af"/>
      </w:pPr>
      <w:r w:rsidRPr="00211DAE">
        <w:t xml:space="preserve">En slik variabel kan derfor ikke brukes til for eksempel å telle opp hvor mange ganger man har trykket på en knapp. </w:t>
      </w:r>
      <w:r w:rsidR="003E7D50">
        <w:t xml:space="preserve">Hvis man vil </w:t>
      </w:r>
      <w:r w:rsidRPr="00211DAE">
        <w:t>få til det</w:t>
      </w:r>
      <w:r w:rsidR="003E7D50">
        <w:t>,</w:t>
      </w:r>
      <w:r w:rsidRPr="00211DAE">
        <w:t xml:space="preserve"> må man deklarere variabelen </w:t>
      </w:r>
      <w:r w:rsidRPr="0050421A">
        <w:rPr>
          <w:rStyle w:val="LS2Kursiv"/>
        </w:rPr>
        <w:t>utenfor</w:t>
      </w:r>
      <w:r w:rsidRPr="00211DAE">
        <w:t xml:space="preserve"> funksjonen. Da blir det en såkalt </w:t>
      </w:r>
      <w:r w:rsidRPr="00C83EEE">
        <w:rPr>
          <w:highlight w:val="yellow"/>
          <w:rPrChange w:id="364" w:author="Terje Kolderup" w:date="2020-01-29T15:25:00Z">
            <w:rPr/>
          </w:rPrChange>
        </w:rPr>
        <w:t>global variabel</w:t>
      </w:r>
      <w:r w:rsidRPr="00211DAE">
        <w:t>.</w:t>
      </w:r>
    </w:p>
    <w:p w14:paraId="417CD931" w14:textId="0A891DA5" w:rsidR="00291DB3" w:rsidRPr="00211DAE" w:rsidRDefault="007B48DD" w:rsidP="00B179A8">
      <w:pPr>
        <w:pStyle w:val="b1af"/>
      </w:pPr>
      <w:r w:rsidRPr="00211DAE">
        <w:t xml:space="preserve">Gitt en </w:t>
      </w:r>
      <w:r w:rsidRPr="009A31E0">
        <w:rPr>
          <w:rStyle w:val="LS2CodeBodytext"/>
        </w:rPr>
        <w:t>&lt;button onclick="tell()"&gt;Tell&lt;/button&gt;</w:t>
      </w:r>
      <w:r w:rsidRPr="00211DAE">
        <w:t xml:space="preserve"> vil følgende </w:t>
      </w:r>
      <w:r w:rsidR="00A03F38">
        <w:t>JavaScript</w:t>
      </w:r>
      <w:r w:rsidRPr="00211DAE">
        <w:t>-kode telle antall klikk på knappen:</w:t>
      </w:r>
    </w:p>
    <w:p w14:paraId="6DA5012B"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bCs w:val="0"/>
          <w:lang w:val="nb-NO"/>
          <w:rPrChange w:id="365"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366" w:author="Terje Kolderup" w:date="2020-01-29T09:55:00Z">
            <w:rPr>
              <w:lang w:val="nb-NO"/>
            </w:rPr>
          </w:rPrChange>
        </w:rPr>
        <w:t>tell</w:t>
      </w:r>
      <w:r w:rsidRPr="00017038">
        <w:rPr>
          <w:rFonts w:ascii="Consolas" w:hAnsi="Consolas"/>
          <w:lang w:val="nb-NO"/>
        </w:rPr>
        <w:t>() {</w:t>
      </w:r>
      <w:r w:rsidRPr="00017038">
        <w:rPr>
          <w:rFonts w:ascii="Consolas" w:hAnsi="Consolas"/>
          <w:lang w:val="nb-NO"/>
        </w:rPr>
        <w:br/>
        <w:t xml:space="preserve">    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console.log(antallKlikk);</w:t>
      </w:r>
      <w:r w:rsidRPr="00017038">
        <w:rPr>
          <w:rFonts w:ascii="Consolas" w:hAnsi="Consolas"/>
          <w:lang w:val="nb-NO"/>
        </w:rPr>
        <w:br/>
        <w:t>}</w:t>
      </w:r>
    </w:p>
    <w:p w14:paraId="6E2ABCB0" w14:textId="4CEC8DBA" w:rsidR="00291DB3" w:rsidRPr="00211DAE" w:rsidRDefault="007B48DD" w:rsidP="0079583D">
      <w:pPr>
        <w:pStyle w:val="b1aff"/>
      </w:pPr>
      <w:r w:rsidRPr="00211DAE">
        <w:t xml:space="preserve">I tillegg til </w:t>
      </w:r>
      <w:r w:rsidR="003E7D50">
        <w:t>at vi</w:t>
      </w:r>
      <w:r w:rsidR="003E7D50" w:rsidRPr="00211DAE">
        <w:t xml:space="preserve"> </w:t>
      </w:r>
      <w:r w:rsidRPr="00211DAE">
        <w:t>øke</w:t>
      </w:r>
      <w:r w:rsidR="003E7D50">
        <w:t>r</w:t>
      </w:r>
      <w:r w:rsidRPr="00211DAE">
        <w:t xml:space="preserve"> variabelen, logger vi her også verdien til konsolle</w:t>
      </w:r>
      <w:r w:rsidR="00AA4D53">
        <w:t>n</w:t>
      </w:r>
      <w:r w:rsidRPr="00211DAE">
        <w:t xml:space="preserve">. Hvis vi hadde hatt </w:t>
      </w:r>
      <w:r w:rsidRPr="001F729B">
        <w:rPr>
          <w:rStyle w:val="LS2CodeBodytext"/>
        </w:rPr>
        <w:t>var antallKlikk = 0;</w:t>
      </w:r>
      <w:r w:rsidRPr="00211DAE">
        <w:t xml:space="preserve"> </w:t>
      </w:r>
      <w:r w:rsidRPr="0050421A">
        <w:rPr>
          <w:rStyle w:val="LS2Kursiv"/>
        </w:rPr>
        <w:t>inne i</w:t>
      </w:r>
      <w:r w:rsidRPr="00211DAE">
        <w:t xml:space="preserve"> funksjonen, ville ikke dette fungert. Da ville verdien begynt på 0 hver gang vi trykket på knappen, og den ville da alltid telle opp til 1 hver gang.</w:t>
      </w:r>
    </w:p>
    <w:p w14:paraId="7895A5B1" w14:textId="77777777" w:rsidR="00291DB3" w:rsidRPr="00503824" w:rsidRDefault="007B48DD" w:rsidP="00B179A8">
      <w:pPr>
        <w:pStyle w:val="b1af"/>
        <w:rPr>
          <w:lang w:val="en-US"/>
        </w:rPr>
      </w:pPr>
      <w:r w:rsidRPr="00211DAE">
        <w:t xml:space="preserve">La oss se på et annet eksempel. </w:t>
      </w:r>
      <w:r w:rsidRPr="00503824">
        <w:rPr>
          <w:lang w:val="en-US"/>
        </w:rPr>
        <w:t xml:space="preserve">Vi har </w:t>
      </w:r>
      <w:proofErr w:type="spellStart"/>
      <w:r w:rsidRPr="00503824">
        <w:rPr>
          <w:lang w:val="en-US"/>
        </w:rPr>
        <w:t>tre</w:t>
      </w:r>
      <w:proofErr w:type="spellEnd"/>
      <w:r w:rsidRPr="00503824">
        <w:rPr>
          <w:lang w:val="en-US"/>
        </w:rPr>
        <w:t xml:space="preserve"> </w:t>
      </w:r>
      <w:proofErr w:type="spellStart"/>
      <w:r w:rsidRPr="00503824">
        <w:rPr>
          <w:lang w:val="en-US"/>
        </w:rPr>
        <w:t>knapper</w:t>
      </w:r>
      <w:proofErr w:type="spellEnd"/>
      <w:r w:rsidRPr="00503824">
        <w:rPr>
          <w:lang w:val="en-US"/>
        </w:rPr>
        <w:t>:</w:t>
      </w:r>
    </w:p>
    <w:p w14:paraId="20027DF3" w14:textId="77777777" w:rsidR="00291DB3" w:rsidRPr="00017038" w:rsidRDefault="007B48DD" w:rsidP="0079583D">
      <w:pPr>
        <w:pStyle w:val="eks1aff"/>
        <w:rPr>
          <w:rFonts w:ascii="Consolas" w:hAnsi="Consolas"/>
        </w:rPr>
      </w:pP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A</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B</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C</w:t>
      </w:r>
      <w:r>
        <w:rPr>
          <w:rStyle w:val="LS2Tag"/>
        </w:rPr>
        <w:t>&lt;/button&gt;</w:t>
      </w:r>
    </w:p>
    <w:p w14:paraId="1AA6967E" w14:textId="2A05E6B9" w:rsidR="00291DB3" w:rsidRPr="00211DAE" w:rsidRDefault="007B48DD" w:rsidP="0079583D">
      <w:pPr>
        <w:pStyle w:val="b1aff"/>
      </w:pPr>
      <w:r w:rsidRPr="00211DAE">
        <w:t xml:space="preserve">Når </w:t>
      </w:r>
      <w:r w:rsidR="003E7D50">
        <w:t>vi</w:t>
      </w:r>
      <w:r w:rsidR="003E7D50" w:rsidRPr="00211DAE">
        <w:t xml:space="preserve"> </w:t>
      </w:r>
      <w:r w:rsidRPr="00211DAE">
        <w:t>trykker på en knapp, skal den valgte knappen få en markering, for eksempel en stiplet oransje ramme. Det kan vi gjøre slik:</w:t>
      </w:r>
    </w:p>
    <w:p w14:paraId="03E810A1" w14:textId="77777777" w:rsidR="00291DB3" w:rsidRPr="00017038" w:rsidRDefault="007B48DD" w:rsidP="0079583D">
      <w:pPr>
        <w:pStyle w:val="eks1aff"/>
        <w:rPr>
          <w:rFonts w:ascii="Consolas" w:hAnsi="Consolas"/>
          <w:lang w:val="nb-NO"/>
        </w:rPr>
      </w:pPr>
      <w:r w:rsidRPr="00D148A9">
        <w:rPr>
          <w:rStyle w:val="LS2Tag"/>
          <w:bCs w:val="0"/>
          <w:lang w:val="nb-NO"/>
          <w:rPrChange w:id="367" w:author="Terje Kolderup" w:date="2020-01-29T10:02:00Z">
            <w:rPr>
              <w:rStyle w:val="LS2Keyword"/>
              <w:lang w:val="nb-NO"/>
            </w:rPr>
          </w:rPrChange>
        </w:rPr>
        <w:t>function</w:t>
      </w:r>
      <w:r w:rsidRPr="00017038">
        <w:rPr>
          <w:rFonts w:ascii="Consolas" w:hAnsi="Consolas"/>
          <w:lang w:val="nb-NO"/>
        </w:rPr>
        <w:t xml:space="preserve"> </w:t>
      </w:r>
      <w:r w:rsidRPr="00D148A9">
        <w:rPr>
          <w:rStyle w:val="LS2Object"/>
          <w:lang w:val="nb-NO"/>
          <w:rPrChange w:id="368" w:author="Terje Kolderup" w:date="2020-01-29T10:02:00Z">
            <w:rPr>
              <w:lang w:val="nb-NO"/>
            </w:rPr>
          </w:rPrChange>
        </w:rPr>
        <w:t>merk</w:t>
      </w:r>
      <w:r w:rsidRPr="00017038">
        <w:rPr>
          <w:rFonts w:ascii="Consolas" w:hAnsi="Consolas"/>
          <w:lang w:val="nb-NO"/>
        </w:rPr>
        <w:t>(element){</w:t>
      </w:r>
      <w:r w:rsidRPr="00017038">
        <w:rPr>
          <w:rFonts w:ascii="Consolas" w:hAnsi="Consolas"/>
          <w:lang w:val="nb-NO"/>
        </w:rPr>
        <w:br/>
        <w:t xml:space="preserve">  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dashed orange 2px</w:t>
      </w:r>
      <w:r w:rsidRPr="00017038">
        <w:rPr>
          <w:rFonts w:ascii="Consolas" w:hAnsi="Consolas"/>
          <w:lang w:val="nb-NO"/>
        </w:rPr>
        <w:t>';</w:t>
      </w:r>
      <w:r w:rsidRPr="00017038">
        <w:rPr>
          <w:rFonts w:ascii="Consolas" w:hAnsi="Consolas"/>
          <w:lang w:val="nb-NO"/>
        </w:rPr>
        <w:br/>
        <w:t>}</w:t>
      </w:r>
    </w:p>
    <w:p w14:paraId="78D2B472" w14:textId="6EE5DF5F" w:rsidR="00291DB3" w:rsidRPr="00211DAE" w:rsidRDefault="007B48DD" w:rsidP="0079583D">
      <w:pPr>
        <w:pStyle w:val="b1aff"/>
      </w:pPr>
      <w:r w:rsidRPr="00211DAE">
        <w:lastRenderedPageBreak/>
        <w:t xml:space="preserve">Nå vil alle knapper </w:t>
      </w:r>
      <w:r w:rsidR="003E7D50">
        <w:t>vi</w:t>
      </w:r>
      <w:r w:rsidR="003E7D50" w:rsidRPr="00211DAE">
        <w:t xml:space="preserve"> </w:t>
      </w:r>
      <w:r w:rsidRPr="00211DAE">
        <w:t xml:space="preserve">trykker på, få denne effekten. </w:t>
      </w:r>
      <w:r w:rsidRPr="0050421A">
        <w:rPr>
          <w:rStyle w:val="LS2Kursiv"/>
        </w:rPr>
        <w:t>Men vi vil bare ha den på den siste knappen som ble trykket på</w:t>
      </w:r>
      <w:r w:rsidRPr="0050421A">
        <w:t>.</w:t>
      </w:r>
      <w:r w:rsidRPr="00211DAE">
        <w:t xml:space="preserve"> For </w:t>
      </w:r>
      <w:r w:rsidR="003E7D50">
        <w:t>at vi skal</w:t>
      </w:r>
      <w:r w:rsidR="003E7D50" w:rsidRPr="00211DAE">
        <w:t xml:space="preserve"> </w:t>
      </w:r>
      <w:r w:rsidRPr="00211DAE">
        <w:t>få til det</w:t>
      </w:r>
      <w:r w:rsidR="003E7D50">
        <w:t>,</w:t>
      </w:r>
      <w:r w:rsidRPr="00211DAE">
        <w:t xml:space="preserve"> må vi lagre, i en variabel, elementet som ble trykket på forrige gang:</w:t>
      </w:r>
    </w:p>
    <w:p w14:paraId="46616FF3"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forrigeElement;</w:t>
      </w:r>
      <w:r w:rsidRPr="00017038">
        <w:rPr>
          <w:rFonts w:ascii="Consolas" w:hAnsi="Consolas"/>
          <w:lang w:val="nb-NO"/>
        </w:rPr>
        <w:br/>
      </w:r>
      <w:r w:rsidRPr="00017038">
        <w:rPr>
          <w:rFonts w:ascii="Consolas" w:hAnsi="Consolas"/>
          <w:lang w:val="nb-NO"/>
        </w:rPr>
        <w:br/>
      </w:r>
      <w:r w:rsidRPr="00CC5D44">
        <w:rPr>
          <w:rStyle w:val="LS2Tag"/>
          <w:bCs w:val="0"/>
          <w:lang w:val="nb-NO"/>
          <w:rPrChange w:id="369"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370" w:author="Terje Kolderup" w:date="2020-01-29T09:55:00Z">
            <w:rPr>
              <w:lang w:val="nb-NO"/>
            </w:rPr>
          </w:rPrChange>
        </w:rPr>
        <w:t>merk</w:t>
      </w:r>
      <w:r w:rsidRPr="00017038">
        <w:rPr>
          <w:rFonts w:ascii="Consolas" w:hAnsi="Consolas"/>
          <w:lang w:val="nb-NO"/>
        </w:rPr>
        <w:t>(element){</w:t>
      </w:r>
      <w:r w:rsidRPr="00017038">
        <w:rPr>
          <w:rFonts w:ascii="Consolas" w:hAnsi="Consolas"/>
          <w:lang w:val="nb-NO"/>
        </w:rPr>
        <w:br/>
        <w:t xml:space="preserve">  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dashed orange 2px</w:t>
      </w:r>
      <w:r w:rsidRPr="00017038">
        <w:rPr>
          <w:rFonts w:ascii="Consolas" w:hAnsi="Consolas"/>
          <w:lang w:val="nb-NO"/>
        </w:rPr>
        <w:t>';</w:t>
      </w:r>
      <w:r w:rsidRPr="00017038">
        <w:rPr>
          <w:rFonts w:ascii="Consolas" w:hAnsi="Consolas"/>
          <w:lang w:val="nb-NO"/>
        </w:rPr>
        <w:br/>
        <w:t xml:space="preserve">  forrigeElement.style.border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none</w:t>
      </w:r>
      <w:r w:rsidRPr="00017038">
        <w:rPr>
          <w:rFonts w:ascii="Consolas" w:hAnsi="Consolas"/>
          <w:lang w:val="nb-NO"/>
        </w:rPr>
        <w:t>';</w:t>
      </w:r>
      <w:r w:rsidRPr="00017038">
        <w:rPr>
          <w:rFonts w:ascii="Consolas" w:hAnsi="Consolas"/>
          <w:lang w:val="nb-NO"/>
        </w:rPr>
        <w:br/>
        <w:t xml:space="preserve">  forrigeElement </w:t>
      </w:r>
      <w:r w:rsidRPr="007A6D8D">
        <w:rPr>
          <w:rStyle w:val="LS2Operator"/>
          <w:lang w:val="nb-NO"/>
        </w:rPr>
        <w:t>=</w:t>
      </w:r>
      <w:r w:rsidRPr="00017038">
        <w:rPr>
          <w:rFonts w:ascii="Consolas" w:hAnsi="Consolas"/>
          <w:lang w:val="nb-NO"/>
        </w:rPr>
        <w:t xml:space="preserve"> element;</w:t>
      </w:r>
      <w:r w:rsidRPr="00017038">
        <w:rPr>
          <w:rFonts w:ascii="Consolas" w:hAnsi="Consolas"/>
          <w:lang w:val="nb-NO"/>
        </w:rPr>
        <w:br/>
        <w:t>}</w:t>
      </w:r>
    </w:p>
    <w:p w14:paraId="2310A4E8" w14:textId="235437DC" w:rsidR="00291DB3" w:rsidRPr="00211DAE" w:rsidRDefault="007B48DD" w:rsidP="0079583D">
      <w:pPr>
        <w:pStyle w:val="b1aff"/>
      </w:pPr>
      <w:r w:rsidRPr="00211DAE">
        <w:t xml:space="preserve">Problemet med dette er at første gang vi kommer til </w:t>
      </w:r>
      <w:r w:rsidRPr="001F729B">
        <w:rPr>
          <w:rStyle w:val="LS2CodeBodytext"/>
        </w:rPr>
        <w:t>forrigeElement.style.border = 'none';</w:t>
      </w:r>
      <w:r w:rsidRPr="00211DAE">
        <w:t xml:space="preserve">, har ikke </w:t>
      </w:r>
      <w:r w:rsidRPr="001F729B">
        <w:rPr>
          <w:rStyle w:val="LS2CodeBodytext"/>
        </w:rPr>
        <w:t>forrigeElement</w:t>
      </w:r>
      <w:r w:rsidRPr="00211DAE">
        <w:t xml:space="preserve"> noen verdi, og linjen vil feile. (Og dermed blir ikke </w:t>
      </w:r>
      <w:r w:rsidRPr="001F729B">
        <w:rPr>
          <w:rStyle w:val="LS2CodeBodytext"/>
        </w:rPr>
        <w:t>forrigeElement</w:t>
      </w:r>
      <w:r w:rsidRPr="00211DAE">
        <w:t xml:space="preserve"> satt til en verdi til neste gang heller.)</w:t>
      </w:r>
    </w:p>
    <w:p w14:paraId="509313C6" w14:textId="77777777" w:rsidR="00291DB3" w:rsidRPr="00211DAE" w:rsidRDefault="007B48DD" w:rsidP="00B179A8">
      <w:pPr>
        <w:pStyle w:val="b1af"/>
      </w:pPr>
      <w:r w:rsidRPr="00211DAE">
        <w:t xml:space="preserve">Løsningen på dette er å gi variabelen </w:t>
      </w:r>
      <w:r w:rsidRPr="009A31E0">
        <w:rPr>
          <w:rStyle w:val="LS2CodeBodytext"/>
        </w:rPr>
        <w:t>forrigeElement</w:t>
      </w:r>
      <w:r w:rsidRPr="00211DAE">
        <w:t xml:space="preserve"> verdi fra start. Det kan vi få til slik:</w:t>
      </w:r>
    </w:p>
    <w:p w14:paraId="356A7550" w14:textId="6DCBD398" w:rsidR="00291DB3" w:rsidRPr="00017038" w:rsidRDefault="007B48DD" w:rsidP="00A0677D">
      <w:pPr>
        <w:pStyle w:val="eks1aff"/>
        <w:rPr>
          <w:rFonts w:ascii="Consolas" w:hAnsi="Consolas"/>
          <w:lang w:val="nb-NO"/>
        </w:rPr>
      </w:pPr>
      <w:r w:rsidRPr="00A0677D">
        <w:rPr>
          <w:rStyle w:val="LS2Tag"/>
          <w:lang w:val="nb-NO"/>
        </w:rPr>
        <w:t>&lt;button</w:t>
      </w:r>
      <w:r w:rsidRPr="00A0677D">
        <w:rPr>
          <w:rStyle w:val="LS2Attribute"/>
          <w:lang w:val="nb-NO"/>
        </w:rPr>
        <w:t xml:space="preserve"> id=</w:t>
      </w:r>
      <w:r w:rsidRPr="00A0677D">
        <w:rPr>
          <w:rStyle w:val="LS2String"/>
          <w:lang w:val="nb-NO"/>
        </w:rPr>
        <w:t>"knappA"</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A</w:t>
      </w:r>
      <w:r w:rsidRPr="00A0677D">
        <w:rPr>
          <w:rStyle w:val="LS2Tag"/>
          <w:lang w:val="nb-NO"/>
        </w:rPr>
        <w:t>&lt;/button&gt;</w:t>
      </w:r>
      <w:r w:rsidRPr="00017038">
        <w:rPr>
          <w:rFonts w:ascii="Consolas" w:hAnsi="Consolas"/>
          <w:lang w:val="nb-NO"/>
        </w:rPr>
        <w:br/>
      </w:r>
      <w:r w:rsidRPr="00A0677D">
        <w:rPr>
          <w:rStyle w:val="LS2Tag"/>
          <w:lang w:val="nb-NO"/>
        </w:rPr>
        <w:t>&lt;button</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B</w:t>
      </w:r>
      <w:r w:rsidRPr="00A0677D">
        <w:rPr>
          <w:rStyle w:val="LS2Tag"/>
          <w:lang w:val="nb-NO"/>
        </w:rPr>
        <w:t>&lt;/button&gt;</w:t>
      </w:r>
      <w:r w:rsidRPr="00017038">
        <w:rPr>
          <w:rFonts w:ascii="Consolas" w:hAnsi="Consolas"/>
          <w:lang w:val="nb-NO"/>
        </w:rPr>
        <w:br/>
      </w:r>
      <w:r w:rsidRPr="00A0677D">
        <w:rPr>
          <w:rStyle w:val="LS2Tag"/>
          <w:lang w:val="nb-NO"/>
        </w:rPr>
        <w:t>&lt;button</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C</w:t>
      </w:r>
      <w:r w:rsidRPr="00A0677D">
        <w:rPr>
          <w:rStyle w:val="LS2Tag"/>
          <w:lang w:val="nb-NO"/>
        </w:rPr>
        <w:t>&lt;/button&gt;</w:t>
      </w:r>
      <w:r w:rsidR="00A0677D" w:rsidRPr="00A0677D">
        <w:rPr>
          <w:rStyle w:val="LS2Tag"/>
          <w:lang w:val="nb-NO"/>
        </w:rPr>
        <w:br/>
      </w:r>
      <w:r w:rsidR="00A0677D" w:rsidRPr="004528C8">
        <w:rPr>
          <w:rStyle w:val="LS2Tag"/>
          <w:lang w:val="nb-NO"/>
        </w:rPr>
        <w:t>&lt;</w:t>
      </w:r>
      <w:r w:rsidR="00A0677D">
        <w:rPr>
          <w:rStyle w:val="LS2Tag"/>
          <w:lang w:val="nb-NO"/>
        </w:rPr>
        <w:t>script&gt;</w:t>
      </w:r>
      <w:r w:rsidR="00A0677D">
        <w:rPr>
          <w:rStyle w:val="LS2Tag"/>
          <w:lang w:val="nb-NO"/>
        </w:rPr>
        <w:br/>
      </w:r>
      <w:r w:rsidR="00A0677D">
        <w:rPr>
          <w:rStyle w:val="LS2Keyword"/>
          <w:lang w:val="nb-NO"/>
        </w:rPr>
        <w:t xml:space="preserve">    </w:t>
      </w:r>
      <w:r w:rsidR="00A0677D" w:rsidRPr="00C83ECF">
        <w:rPr>
          <w:rStyle w:val="LS2Keyword"/>
          <w:lang w:val="nb-NO"/>
        </w:rPr>
        <w:t>var</w:t>
      </w:r>
      <w:r w:rsidR="00A0677D" w:rsidRPr="00017038">
        <w:rPr>
          <w:rFonts w:ascii="Consolas" w:hAnsi="Consolas"/>
          <w:lang w:val="nb-NO"/>
        </w:rPr>
        <w:t xml:space="preserve"> forrigeElement </w:t>
      </w:r>
      <w:r w:rsidR="00A0677D" w:rsidRPr="00C83ECF">
        <w:rPr>
          <w:rStyle w:val="LS2Operator"/>
          <w:lang w:val="nb-NO"/>
        </w:rPr>
        <w:t>=</w:t>
      </w:r>
      <w:r w:rsidR="00A0677D" w:rsidRPr="00017038">
        <w:rPr>
          <w:rFonts w:ascii="Consolas" w:hAnsi="Consolas"/>
          <w:lang w:val="nb-NO"/>
        </w:rPr>
        <w:t xml:space="preserve"> </w:t>
      </w:r>
      <w:r w:rsidR="00A0677D" w:rsidRPr="00C83ECF">
        <w:rPr>
          <w:rStyle w:val="LS2Object"/>
          <w:lang w:val="nb-NO"/>
        </w:rPr>
        <w:t>document</w:t>
      </w:r>
      <w:r w:rsidR="00A0677D" w:rsidRPr="00017038">
        <w:rPr>
          <w:rFonts w:ascii="Consolas" w:hAnsi="Consolas"/>
          <w:lang w:val="nb-NO"/>
        </w:rPr>
        <w:t>.getElementById('</w:t>
      </w:r>
      <w:r w:rsidR="00A0677D" w:rsidRPr="00211DAE">
        <w:rPr>
          <w:rStyle w:val="LS2String"/>
          <w:lang w:val="nb-NO"/>
        </w:rPr>
        <w:t>knappA</w:t>
      </w:r>
      <w:r w:rsidR="00A0677D" w:rsidRPr="00017038">
        <w:rPr>
          <w:rFonts w:ascii="Consolas" w:hAnsi="Consolas"/>
          <w:lang w:val="nb-NO"/>
        </w:rPr>
        <w:t>');</w:t>
      </w:r>
      <w:r w:rsidR="00A0677D" w:rsidRPr="00017038">
        <w:rPr>
          <w:rFonts w:ascii="Consolas" w:hAnsi="Consolas"/>
          <w:lang w:val="nb-NO"/>
        </w:rPr>
        <w:br/>
      </w:r>
      <w:r w:rsidR="00A0677D" w:rsidRPr="00017038">
        <w:rPr>
          <w:rFonts w:ascii="Consolas" w:hAnsi="Consolas"/>
          <w:lang w:val="nb-NO"/>
        </w:rPr>
        <w:br/>
      </w:r>
      <w:r w:rsidR="00A0677D">
        <w:rPr>
          <w:rStyle w:val="LS2Keyword"/>
          <w:lang w:val="nb-NO"/>
        </w:rPr>
        <w:t xml:space="preserve">    </w:t>
      </w:r>
      <w:r w:rsidR="00A0677D" w:rsidRPr="00CC5D44">
        <w:rPr>
          <w:rStyle w:val="LS2Tag"/>
          <w:lang w:val="nb-NO"/>
          <w:rPrChange w:id="371" w:author="Terje Kolderup" w:date="2020-01-29T09:55:00Z">
            <w:rPr>
              <w:rStyle w:val="LS2Tag"/>
            </w:rPr>
          </w:rPrChange>
        </w:rPr>
        <w:t>function</w:t>
      </w:r>
      <w:r w:rsidR="00A0677D" w:rsidRPr="00017038">
        <w:rPr>
          <w:rFonts w:ascii="Consolas" w:hAnsi="Consolas"/>
          <w:lang w:val="nb-NO"/>
        </w:rPr>
        <w:t xml:space="preserve"> merk(element){</w:t>
      </w:r>
      <w:r w:rsidR="00A0677D" w:rsidRPr="00017038">
        <w:rPr>
          <w:rFonts w:ascii="Consolas" w:hAnsi="Consolas"/>
          <w:lang w:val="nb-NO"/>
        </w:rPr>
        <w:br/>
        <w:t xml:space="preserve">      element.style.border </w:t>
      </w:r>
      <w:r w:rsidR="00A0677D" w:rsidRPr="00C83ECF">
        <w:rPr>
          <w:rStyle w:val="LS2Operator"/>
          <w:lang w:val="nb-NO"/>
        </w:rPr>
        <w:t>=</w:t>
      </w:r>
      <w:r w:rsidR="00A0677D" w:rsidRPr="00017038">
        <w:rPr>
          <w:rFonts w:ascii="Consolas" w:hAnsi="Consolas"/>
          <w:lang w:val="nb-NO"/>
        </w:rPr>
        <w:t xml:space="preserve"> '</w:t>
      </w:r>
      <w:r w:rsidR="00A0677D" w:rsidRPr="00211DAE">
        <w:rPr>
          <w:rStyle w:val="LS2String"/>
          <w:lang w:val="nb-NO"/>
        </w:rPr>
        <w:t>dashed orange 2px</w:t>
      </w:r>
      <w:r w:rsidR="00A0677D" w:rsidRPr="00017038">
        <w:rPr>
          <w:rFonts w:ascii="Consolas" w:hAnsi="Consolas"/>
          <w:lang w:val="nb-NO"/>
        </w:rPr>
        <w:t>';</w:t>
      </w:r>
      <w:r w:rsidR="00A0677D" w:rsidRPr="00017038">
        <w:rPr>
          <w:rFonts w:ascii="Consolas" w:hAnsi="Consolas"/>
          <w:lang w:val="nb-NO"/>
        </w:rPr>
        <w:br/>
        <w:t xml:space="preserve">      forrigeElement.style.border </w:t>
      </w:r>
      <w:r w:rsidR="00A0677D" w:rsidRPr="00C83ECF">
        <w:rPr>
          <w:rStyle w:val="LS2Operator"/>
          <w:lang w:val="nb-NO"/>
        </w:rPr>
        <w:t>=</w:t>
      </w:r>
      <w:r w:rsidR="00A0677D" w:rsidRPr="00017038">
        <w:rPr>
          <w:rFonts w:ascii="Consolas" w:hAnsi="Consolas"/>
          <w:lang w:val="nb-NO"/>
        </w:rPr>
        <w:t xml:space="preserve"> '</w:t>
      </w:r>
      <w:r w:rsidR="00A0677D" w:rsidRPr="00211DAE">
        <w:rPr>
          <w:rStyle w:val="LS2String"/>
          <w:lang w:val="nb-NO"/>
        </w:rPr>
        <w:t>none</w:t>
      </w:r>
      <w:r w:rsidR="00A0677D" w:rsidRPr="00017038">
        <w:rPr>
          <w:rFonts w:ascii="Consolas" w:hAnsi="Consolas"/>
          <w:lang w:val="nb-NO"/>
        </w:rPr>
        <w:t>';</w:t>
      </w:r>
      <w:r w:rsidR="00A0677D" w:rsidRPr="00017038">
        <w:rPr>
          <w:rFonts w:ascii="Consolas" w:hAnsi="Consolas"/>
          <w:lang w:val="nb-NO"/>
        </w:rPr>
        <w:br/>
        <w:t xml:space="preserve">      forrigeElement </w:t>
      </w:r>
      <w:r w:rsidR="00A0677D" w:rsidRPr="00C83ECF">
        <w:rPr>
          <w:rStyle w:val="LS2Operator"/>
          <w:lang w:val="nb-NO"/>
        </w:rPr>
        <w:t>=</w:t>
      </w:r>
      <w:r w:rsidR="00A0677D" w:rsidRPr="00017038">
        <w:rPr>
          <w:rFonts w:ascii="Consolas" w:hAnsi="Consolas"/>
          <w:lang w:val="nb-NO"/>
        </w:rPr>
        <w:t xml:space="preserve"> element;</w:t>
      </w:r>
      <w:r w:rsidR="00A0677D" w:rsidRPr="00017038">
        <w:rPr>
          <w:rFonts w:ascii="Consolas" w:hAnsi="Consolas"/>
          <w:lang w:val="nb-NO"/>
        </w:rPr>
        <w:br/>
        <w:t xml:space="preserve">    }</w:t>
      </w:r>
      <w:r w:rsidR="00A0677D" w:rsidRPr="00017038">
        <w:rPr>
          <w:rFonts w:ascii="Consolas" w:hAnsi="Consolas"/>
          <w:lang w:val="nb-NO"/>
        </w:rPr>
        <w:br/>
        <w:t>&lt;/script&gt;</w:t>
      </w:r>
    </w:p>
    <w:p w14:paraId="5023447F" w14:textId="5E388944" w:rsidR="00291DB3" w:rsidRPr="00C83ECF" w:rsidRDefault="00C83ECF" w:rsidP="004A3263">
      <w:pPr>
        <w:pStyle w:val="komm1aff"/>
      </w:pPr>
      <w:r w:rsidRPr="00C83ECF">
        <w:t>[</w:t>
      </w:r>
    </w:p>
    <w:p w14:paraId="74078C15" w14:textId="77777777" w:rsidR="00291DB3" w:rsidRPr="00211DAE" w:rsidRDefault="007B48DD" w:rsidP="00FE7DCA">
      <w:pPr>
        <w:pStyle w:val="b1aff"/>
      </w:pPr>
      <w:r w:rsidRPr="00211DAE">
        <w:t xml:space="preserve">Da vil dette virke som vi ønsker, nemlig at hver gang vi trykker på en ny knapp, får denne markering </w:t>
      </w:r>
      <w:r w:rsidRPr="0050421A">
        <w:rPr>
          <w:rStyle w:val="LS2Kursiv"/>
        </w:rPr>
        <w:t>i tillegg til</w:t>
      </w:r>
      <w:r w:rsidRPr="00211DAE">
        <w:t xml:space="preserve"> at markeringen fjernes fra den knappen som var markert.</w:t>
      </w:r>
    </w:p>
    <w:p w14:paraId="6095FA90" w14:textId="77777777" w:rsidR="00291DB3" w:rsidRPr="00211DAE" w:rsidRDefault="007B48DD" w:rsidP="00374B1F">
      <w:pPr>
        <w:pStyle w:val="m1tt"/>
      </w:pPr>
      <w:bookmarkStart w:id="372" w:name="sette-variabel-til-resultat-av-et-regnes"/>
      <w:bookmarkStart w:id="373" w:name="_Toc29047867"/>
      <w:r w:rsidRPr="00211DAE">
        <w:t>Sette variabel til resultat av et regnestykke</w:t>
      </w:r>
      <w:bookmarkEnd w:id="372"/>
      <w:bookmarkEnd w:id="373"/>
    </w:p>
    <w:p w14:paraId="74BA46BE" w14:textId="279E27EF" w:rsidR="00291DB3" w:rsidRPr="00211DAE" w:rsidRDefault="007B48DD" w:rsidP="00C628A3">
      <w:pPr>
        <w:pStyle w:val="b1af-f"/>
      </w:pPr>
      <w:r w:rsidRPr="00211DAE">
        <w:t xml:space="preserve">I </w:t>
      </w:r>
      <w:r w:rsidR="00A03F38">
        <w:t>JavaScript</w:t>
      </w:r>
      <w:r w:rsidRPr="00211DAE">
        <w:t xml:space="preserve"> har vi tilgang til alle de vanlige matematiske operasjonene. De fire grunnleggende regneartene er tilgjengelige som </w:t>
      </w:r>
      <w:r w:rsidRPr="00C83EEE">
        <w:rPr>
          <w:rStyle w:val="LS2Kursiv"/>
          <w:highlight w:val="yellow"/>
          <w:rPrChange w:id="374" w:author="Terje Kolderup" w:date="2020-01-29T15:26:00Z">
            <w:rPr>
              <w:rStyle w:val="LS2Kursiv"/>
            </w:rPr>
          </w:rPrChange>
        </w:rPr>
        <w:t>operator</w:t>
      </w:r>
      <w:r w:rsidRPr="0050421A">
        <w:rPr>
          <w:rStyle w:val="LS2Kursiv"/>
        </w:rPr>
        <w:t>er</w:t>
      </w:r>
      <w:r w:rsidRPr="00211DAE">
        <w:t xml:space="preserve">. For eksempel vil </w:t>
      </w:r>
      <w:r w:rsidRPr="000D5199">
        <w:rPr>
          <w:rStyle w:val="LS2CodeBodytext"/>
        </w:rPr>
        <w:t>var x = 1 + 2</w:t>
      </w:r>
      <w:r w:rsidRPr="00211DAE">
        <w:t xml:space="preserve"> sette variabelen </w:t>
      </w:r>
      <w:r w:rsidRPr="000D5199">
        <w:rPr>
          <w:rStyle w:val="LS2CodeBodytext"/>
        </w:rPr>
        <w:t>x</w:t>
      </w:r>
      <w:r w:rsidRPr="00211DAE">
        <w:t xml:space="preserve"> til summen av 1 og 2, altså 3. </w:t>
      </w:r>
      <w:r w:rsidRPr="000D5199">
        <w:rPr>
          <w:rStyle w:val="LS2CodeBodytext"/>
        </w:rPr>
        <w:t>var x = a + b</w:t>
      </w:r>
      <w:r w:rsidRPr="00211DAE">
        <w:t xml:space="preserve"> vil på samme måte sette verdien av </w:t>
      </w:r>
      <w:r w:rsidRPr="000D5199">
        <w:rPr>
          <w:rStyle w:val="LS2CodeBodytext"/>
        </w:rPr>
        <w:t>x</w:t>
      </w:r>
      <w:r w:rsidRPr="00211DAE">
        <w:t xml:space="preserve"> til summen av verdiene av innholdet av variabel </w:t>
      </w:r>
      <w:r w:rsidRPr="000D5199">
        <w:rPr>
          <w:rStyle w:val="LS2CodeBodytext"/>
        </w:rPr>
        <w:t>a</w:t>
      </w:r>
      <w:r w:rsidRPr="00211DAE">
        <w:t xml:space="preserve"> og variabel </w:t>
      </w:r>
      <w:r w:rsidRPr="000D5199">
        <w:rPr>
          <w:rStyle w:val="LS2CodeBodytext"/>
        </w:rPr>
        <w:t>b</w:t>
      </w:r>
      <w:r w:rsidRPr="00211DAE">
        <w:t>.</w:t>
      </w:r>
    </w:p>
    <w:p w14:paraId="2938DE76" w14:textId="2AB75B90" w:rsidR="00291DB3" w:rsidRPr="00211DAE" w:rsidRDefault="007B48DD" w:rsidP="00B179A8">
      <w:pPr>
        <w:pStyle w:val="b1af"/>
      </w:pPr>
      <w:r w:rsidRPr="00211DAE">
        <w:t xml:space="preserve">Merk at om en eller begge variabler inneholder tekst, vil </w:t>
      </w:r>
      <w:r w:rsidRPr="009A31E0">
        <w:rPr>
          <w:rStyle w:val="LS2CodeBodytext"/>
        </w:rPr>
        <w:t>+</w:t>
      </w:r>
      <w:r w:rsidRPr="00211DAE">
        <w:t xml:space="preserve"> bety </w:t>
      </w:r>
      <w:r w:rsidRPr="0050421A">
        <w:rPr>
          <w:rStyle w:val="LS2Kursiv"/>
        </w:rPr>
        <w:t>konkatenering</w:t>
      </w:r>
      <w:r w:rsidRPr="00211DAE">
        <w:t xml:space="preserve">, dvs. å sette sammen tekst av flere deler. </w:t>
      </w:r>
      <w:r w:rsidRPr="009A31E0">
        <w:rPr>
          <w:rStyle w:val="LS2CodeBodytext"/>
        </w:rPr>
        <w:t>'1' + 1</w:t>
      </w:r>
      <w:r w:rsidRPr="00211DAE">
        <w:t xml:space="preserve"> vil altså ikke bli 2, men teksten </w:t>
      </w:r>
      <w:r w:rsidRPr="009A31E0">
        <w:rPr>
          <w:rStyle w:val="LS2CodeBodytext"/>
        </w:rPr>
        <w:t>'11'</w:t>
      </w:r>
      <w:r w:rsidRPr="00211DAE">
        <w:t xml:space="preserve">. Man kan tvinge </w:t>
      </w:r>
      <w:r w:rsidR="00A03F38">
        <w:t>JavaScript</w:t>
      </w:r>
      <w:r w:rsidRPr="00211DAE">
        <w:t xml:space="preserve"> til å tolke en verdi som tall ved hjelp av funksjonen parseInt. </w:t>
      </w:r>
      <w:r w:rsidRPr="00B16E57">
        <w:rPr>
          <w:rStyle w:val="LS2CodeBodytext"/>
        </w:rPr>
        <w:t>var x = parseInt(a) + parseInt(b)</w:t>
      </w:r>
      <w:r w:rsidRPr="00211DAE">
        <w:t xml:space="preserve"> vil alltid bli addisjon av tall</w:t>
      </w:r>
      <w:r w:rsidR="007C062C">
        <w:t>,</w:t>
      </w:r>
      <w:r w:rsidRPr="00211DAE">
        <w:t xml:space="preserve"> aldri konkatenering av tekst. Dersom innholdet i a eller b ikke kan konverteres til tall, vil </w:t>
      </w:r>
      <w:r w:rsidRPr="00211DAE">
        <w:lastRenderedPageBreak/>
        <w:t>programmet feile. Man kan selvsagt gjør dette i flere steg og mellomlagre i egne variabler</w:t>
      </w:r>
      <w:r w:rsidR="007C062C">
        <w:t>,</w:t>
      </w:r>
      <w:r w:rsidRPr="00211DAE">
        <w:t xml:space="preserve"> som i følgende eksempel</w:t>
      </w:r>
      <w:r w:rsidR="007C062C">
        <w:t>, der</w:t>
      </w:r>
      <w:r w:rsidRPr="00211DAE">
        <w:t xml:space="preserve"> x får verdien 12:</w:t>
      </w:r>
    </w:p>
    <w:p w14:paraId="05BB1D07" w14:textId="1E63974B" w:rsidR="00291DB3" w:rsidRPr="00017038" w:rsidRDefault="007B48DD" w:rsidP="00FE7DCA">
      <w:pPr>
        <w:pStyle w:val="eks1aff"/>
        <w:rPr>
          <w:rFonts w:ascii="Consolas" w:hAnsi="Consolas"/>
          <w:lang w:val="nb-NO"/>
        </w:rPr>
      </w:pPr>
      <w:r w:rsidRPr="0009731A">
        <w:rPr>
          <w:rStyle w:val="LS2Keyword"/>
          <w:lang w:val="nb-NO"/>
        </w:rPr>
        <w:t>var</w:t>
      </w:r>
      <w:r w:rsidRPr="00017038">
        <w:rPr>
          <w:rFonts w:ascii="Consolas" w:hAnsi="Consolas"/>
          <w:lang w:val="nb-NO"/>
        </w:rPr>
        <w:t xml:space="preserve"> tekstA </w:t>
      </w:r>
      <w:r w:rsidRPr="0009731A">
        <w:rPr>
          <w:rStyle w:val="LS2Operator"/>
          <w:lang w:val="nb-NO"/>
        </w:rPr>
        <w:t>=</w:t>
      </w:r>
      <w:r w:rsidRPr="00017038">
        <w:rPr>
          <w:rFonts w:ascii="Consolas" w:hAnsi="Consolas"/>
          <w:lang w:val="nb-NO"/>
        </w:rPr>
        <w:t xml:space="preserve"> '</w:t>
      </w:r>
      <w:r w:rsidRPr="00211DAE">
        <w:rPr>
          <w:rStyle w:val="LS2String"/>
          <w:lang w:val="nb-NO"/>
        </w:rPr>
        <w:t>5</w:t>
      </w:r>
      <w:r w:rsidRPr="00017038">
        <w:rPr>
          <w:rFonts w:ascii="Consolas" w:hAnsi="Consolas"/>
          <w:lang w:val="nb-NO"/>
        </w:rPr>
        <w:t>';</w:t>
      </w:r>
      <w:r w:rsidRPr="00017038">
        <w:rPr>
          <w:rFonts w:ascii="Consolas" w:hAnsi="Consolas"/>
          <w:lang w:val="nb-NO"/>
        </w:rPr>
        <w:br/>
      </w:r>
      <w:r w:rsidRPr="0009731A">
        <w:rPr>
          <w:rStyle w:val="LS2Keyword"/>
          <w:lang w:val="nb-NO"/>
        </w:rPr>
        <w:t>var</w:t>
      </w:r>
      <w:r w:rsidRPr="00017038">
        <w:rPr>
          <w:rFonts w:ascii="Consolas" w:hAnsi="Consolas"/>
          <w:lang w:val="nb-NO"/>
        </w:rPr>
        <w:t xml:space="preserve"> tekstB </w:t>
      </w:r>
      <w:r w:rsidRPr="0009731A">
        <w:rPr>
          <w:rStyle w:val="LS2Operator"/>
          <w:lang w:val="nb-NO"/>
        </w:rPr>
        <w:t>=</w:t>
      </w:r>
      <w:r w:rsidRPr="00017038">
        <w:rPr>
          <w:rFonts w:ascii="Consolas" w:hAnsi="Consolas"/>
          <w:lang w:val="nb-NO"/>
        </w:rPr>
        <w:t xml:space="preserve"> '</w:t>
      </w:r>
      <w:r w:rsidRPr="00211DAE">
        <w:rPr>
          <w:rStyle w:val="LS2String"/>
          <w:lang w:val="nb-NO"/>
        </w:rPr>
        <w:t>7</w:t>
      </w:r>
      <w:r w:rsidRPr="00017038">
        <w:rPr>
          <w:rFonts w:ascii="Consolas" w:hAnsi="Consolas"/>
          <w:lang w:val="nb-NO"/>
        </w:rPr>
        <w:t>';</w:t>
      </w:r>
      <w:r w:rsidRPr="00017038">
        <w:rPr>
          <w:rFonts w:ascii="Consolas" w:hAnsi="Consolas"/>
          <w:lang w:val="nb-NO"/>
        </w:rPr>
        <w:br/>
      </w:r>
      <w:r w:rsidRPr="0009731A">
        <w:rPr>
          <w:rStyle w:val="LS2Keyword"/>
          <w:lang w:val="nb-NO"/>
        </w:rPr>
        <w:t>var</w:t>
      </w:r>
      <w:r w:rsidRPr="00017038">
        <w:rPr>
          <w:rFonts w:ascii="Consolas" w:hAnsi="Consolas"/>
          <w:lang w:val="nb-NO"/>
        </w:rPr>
        <w:t xml:space="preserve"> tallA </w:t>
      </w:r>
      <w:r w:rsidRPr="0009731A">
        <w:rPr>
          <w:rStyle w:val="LS2Operator"/>
          <w:lang w:val="nb-NO"/>
        </w:rPr>
        <w:t>=</w:t>
      </w:r>
      <w:r w:rsidRPr="00017038">
        <w:rPr>
          <w:rFonts w:ascii="Consolas" w:hAnsi="Consolas"/>
          <w:lang w:val="nb-NO"/>
        </w:rPr>
        <w:t xml:space="preserve"> </w:t>
      </w:r>
      <w:r w:rsidRPr="00017038">
        <w:rPr>
          <w:rFonts w:ascii="Consolas" w:hAnsi="Consolas"/>
          <w:lang w:val="nb-NO"/>
          <w:rPrChange w:id="375" w:author="Terje Kolderup" w:date="2020-01-29T09:55:00Z">
            <w:rPr>
              <w:rStyle w:val="LS2Object"/>
              <w:lang w:val="nb-NO"/>
            </w:rPr>
          </w:rPrChange>
        </w:rPr>
        <w:t>parseInt</w:t>
      </w:r>
      <w:r w:rsidRPr="00017038">
        <w:rPr>
          <w:rFonts w:ascii="Consolas" w:hAnsi="Consolas"/>
          <w:lang w:val="nb-NO"/>
        </w:rPr>
        <w:t>(tekstA);</w:t>
      </w:r>
      <w:r w:rsidRPr="00017038">
        <w:rPr>
          <w:rFonts w:ascii="Consolas" w:hAnsi="Consolas"/>
          <w:lang w:val="nb-NO"/>
        </w:rPr>
        <w:br/>
      </w:r>
      <w:r w:rsidRPr="0009731A">
        <w:rPr>
          <w:rStyle w:val="LS2Keyword"/>
          <w:lang w:val="nb-NO"/>
        </w:rPr>
        <w:t>var</w:t>
      </w:r>
      <w:r w:rsidRPr="00017038">
        <w:rPr>
          <w:rFonts w:ascii="Consolas" w:hAnsi="Consolas"/>
          <w:lang w:val="nb-NO"/>
        </w:rPr>
        <w:t xml:space="preserve"> tallB </w:t>
      </w:r>
      <w:r w:rsidRPr="0009731A">
        <w:rPr>
          <w:rStyle w:val="LS2Operator"/>
          <w:lang w:val="nb-NO"/>
        </w:rPr>
        <w:t>=</w:t>
      </w:r>
      <w:r w:rsidRPr="00017038">
        <w:rPr>
          <w:rFonts w:ascii="Consolas" w:hAnsi="Consolas"/>
          <w:lang w:val="nb-NO"/>
        </w:rPr>
        <w:t xml:space="preserve"> </w:t>
      </w:r>
      <w:r w:rsidRPr="00017038">
        <w:rPr>
          <w:rFonts w:ascii="Consolas" w:hAnsi="Consolas"/>
          <w:lang w:val="nb-NO"/>
          <w:rPrChange w:id="376" w:author="Terje Kolderup" w:date="2020-01-29T09:55:00Z">
            <w:rPr/>
          </w:rPrChange>
        </w:rPr>
        <w:t>parseInt</w:t>
      </w:r>
      <w:r w:rsidRPr="00017038">
        <w:rPr>
          <w:rFonts w:ascii="Consolas" w:hAnsi="Consolas"/>
          <w:lang w:val="nb-NO"/>
        </w:rPr>
        <w:t>(tekstB);</w:t>
      </w:r>
      <w:r w:rsidRPr="00017038">
        <w:rPr>
          <w:rFonts w:ascii="Consolas" w:hAnsi="Consolas"/>
          <w:lang w:val="nb-NO"/>
        </w:rPr>
        <w:br/>
      </w:r>
      <w:r w:rsidRPr="0009731A">
        <w:rPr>
          <w:rStyle w:val="LS2Keyword"/>
          <w:lang w:val="nb-NO"/>
        </w:rPr>
        <w:t>var</w:t>
      </w:r>
      <w:r w:rsidRPr="00017038">
        <w:rPr>
          <w:rFonts w:ascii="Consolas" w:hAnsi="Consolas"/>
          <w:lang w:val="nb-NO"/>
        </w:rPr>
        <w:t xml:space="preserve"> x </w:t>
      </w:r>
      <w:r w:rsidRPr="0009731A">
        <w:rPr>
          <w:rStyle w:val="LS2Operator"/>
          <w:lang w:val="nb-NO"/>
        </w:rPr>
        <w:t>=</w:t>
      </w:r>
      <w:r w:rsidRPr="00017038">
        <w:rPr>
          <w:rFonts w:ascii="Consolas" w:hAnsi="Consolas"/>
          <w:lang w:val="nb-NO"/>
        </w:rPr>
        <w:t xml:space="preserve"> tallA </w:t>
      </w:r>
      <w:r w:rsidRPr="0009731A">
        <w:rPr>
          <w:rStyle w:val="LS2Operator"/>
          <w:lang w:val="nb-NO"/>
        </w:rPr>
        <w:t>+</w:t>
      </w:r>
      <w:r w:rsidRPr="00017038">
        <w:rPr>
          <w:rFonts w:ascii="Consolas" w:hAnsi="Consolas"/>
          <w:lang w:val="nb-NO"/>
        </w:rPr>
        <w:t xml:space="preserve"> tallB;</w:t>
      </w:r>
    </w:p>
    <w:p w14:paraId="765545F2" w14:textId="1E3E46E9" w:rsidR="00291DB3" w:rsidRPr="00211DAE" w:rsidRDefault="007B48DD" w:rsidP="00FE7DCA">
      <w:pPr>
        <w:pStyle w:val="b1aff"/>
      </w:pPr>
      <w:r w:rsidRPr="00211DAE">
        <w:t>Eksemplet under lager to slidere som lar brukeren velge to tall. Programmet viser hele tiden resultatet av alle de fire regneartene på de to tallene, altså pluss, minus, gange og dele.</w:t>
      </w:r>
    </w:p>
    <w:p w14:paraId="40693BCA" w14:textId="77777777" w:rsidR="00291DB3" w:rsidRPr="00017038" w:rsidRDefault="007B48DD" w:rsidP="00FE7DCA">
      <w:pPr>
        <w:pStyle w:val="eks1aff"/>
        <w:rPr>
          <w:rFonts w:ascii="Consolas" w:hAnsi="Consolas"/>
          <w:lang w:val="nb-NO"/>
        </w:rPr>
      </w:pPr>
      <w:r w:rsidRPr="00211DAE">
        <w:rPr>
          <w:rStyle w:val="LS2Tag"/>
          <w:lang w:val="nb-NO"/>
        </w:rPr>
        <w:t>&lt;input</w:t>
      </w:r>
      <w:r w:rsidRPr="00211DAE">
        <w:rPr>
          <w:rStyle w:val="LS2Attribute"/>
          <w:lang w:val="nb-NO"/>
        </w:rPr>
        <w:t xml:space="preserve"> id=</w:t>
      </w:r>
      <w:r w:rsidRPr="00211DAE">
        <w:rPr>
          <w:rStyle w:val="LS2String"/>
          <w:lang w:val="nb-NO"/>
        </w:rPr>
        <w:t>"tallA"</w:t>
      </w:r>
      <w:r w:rsidRPr="00211DAE">
        <w:rPr>
          <w:rStyle w:val="LS2Attribute"/>
          <w:lang w:val="nb-NO"/>
        </w:rPr>
        <w:t xml:space="preserve"> type=</w:t>
      </w:r>
      <w:r w:rsidRPr="00211DAE">
        <w:rPr>
          <w:rStyle w:val="LS2String"/>
          <w:lang w:val="nb-NO"/>
        </w:rPr>
        <w:t>"range"</w:t>
      </w:r>
      <w:r w:rsidRPr="00211DAE">
        <w:rPr>
          <w:rStyle w:val="LS2Attribute"/>
          <w:lang w:val="nb-NO"/>
        </w:rPr>
        <w:t xml:space="preserve"> min=</w:t>
      </w:r>
      <w:r w:rsidRPr="00211DAE">
        <w:rPr>
          <w:rStyle w:val="LS2String"/>
          <w:lang w:val="nb-NO"/>
        </w:rPr>
        <w:t>"1"</w:t>
      </w:r>
      <w:r w:rsidRPr="00211DAE">
        <w:rPr>
          <w:rStyle w:val="LS2Attribute"/>
          <w:lang w:val="nb-NO"/>
        </w:rPr>
        <w:t xml:space="preserve"> max=</w:t>
      </w:r>
      <w:r w:rsidRPr="00211DAE">
        <w:rPr>
          <w:rStyle w:val="LS2String"/>
          <w:lang w:val="nb-NO"/>
        </w:rPr>
        <w:t>"100"</w:t>
      </w:r>
      <w:r w:rsidRPr="00211DAE">
        <w:rPr>
          <w:rStyle w:val="LS2Attribute"/>
          <w:lang w:val="nb-NO"/>
        </w:rPr>
        <w:t xml:space="preserve"> step=</w:t>
      </w:r>
      <w:r w:rsidRPr="00211DAE">
        <w:rPr>
          <w:rStyle w:val="LS2String"/>
          <w:lang w:val="nb-NO"/>
        </w:rPr>
        <w:t>"1"</w:t>
      </w:r>
      <w:r w:rsidRPr="00211DAE">
        <w:rPr>
          <w:rStyle w:val="LS2Attribute"/>
          <w:lang w:val="nb-NO"/>
        </w:rPr>
        <w:t xml:space="preserve"> value=</w:t>
      </w:r>
      <w:r w:rsidRPr="00211DAE">
        <w:rPr>
          <w:rStyle w:val="LS2String"/>
          <w:lang w:val="nb-NO"/>
        </w:rPr>
        <w:t>"2"</w:t>
      </w:r>
      <w:r w:rsidRPr="00017038">
        <w:rPr>
          <w:rFonts w:ascii="Consolas" w:hAnsi="Consolas"/>
          <w:lang w:val="nb-NO"/>
        </w:rPr>
        <w:t xml:space="preserve"> </w:t>
      </w:r>
      <w:r w:rsidRPr="00017038">
        <w:rPr>
          <w:rFonts w:ascii="Consolas" w:hAnsi="Consolas"/>
          <w:lang w:val="nb-NO"/>
        </w:rPr>
        <w:br/>
      </w:r>
      <w:r w:rsidRPr="00211DAE">
        <w:rPr>
          <w:rStyle w:val="LS2Attribute"/>
          <w:lang w:val="nb-NO"/>
        </w:rPr>
        <w:t xml:space="preserve">       oninput=</w:t>
      </w:r>
      <w:r w:rsidRPr="00211DAE">
        <w:rPr>
          <w:rStyle w:val="LS2String"/>
          <w:lang w:val="nb-NO"/>
        </w:rPr>
        <w:t>"calculate()"</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"tallB"</w:t>
      </w:r>
      <w:r w:rsidRPr="00211DAE">
        <w:rPr>
          <w:rStyle w:val="LS2Attribute"/>
          <w:lang w:val="nb-NO"/>
        </w:rPr>
        <w:t xml:space="preserve"> type=</w:t>
      </w:r>
      <w:r w:rsidRPr="00211DAE">
        <w:rPr>
          <w:rStyle w:val="LS2String"/>
          <w:lang w:val="nb-NO"/>
        </w:rPr>
        <w:t>"range"</w:t>
      </w:r>
      <w:r w:rsidRPr="00211DAE">
        <w:rPr>
          <w:rStyle w:val="LS2Attribute"/>
          <w:lang w:val="nb-NO"/>
        </w:rPr>
        <w:t xml:space="preserve"> min=</w:t>
      </w:r>
      <w:r w:rsidRPr="00211DAE">
        <w:rPr>
          <w:rStyle w:val="LS2String"/>
          <w:lang w:val="nb-NO"/>
        </w:rPr>
        <w:t>"1"</w:t>
      </w:r>
      <w:r w:rsidRPr="00211DAE">
        <w:rPr>
          <w:rStyle w:val="LS2Attribute"/>
          <w:lang w:val="nb-NO"/>
        </w:rPr>
        <w:t xml:space="preserve"> max=</w:t>
      </w:r>
      <w:r w:rsidRPr="00211DAE">
        <w:rPr>
          <w:rStyle w:val="LS2String"/>
          <w:lang w:val="nb-NO"/>
        </w:rPr>
        <w:t>"100"</w:t>
      </w:r>
      <w:r w:rsidRPr="00211DAE">
        <w:rPr>
          <w:rStyle w:val="LS2Attribute"/>
          <w:lang w:val="nb-NO"/>
        </w:rPr>
        <w:t xml:space="preserve"> step=</w:t>
      </w:r>
      <w:r w:rsidRPr="00211DAE">
        <w:rPr>
          <w:rStyle w:val="LS2String"/>
          <w:lang w:val="nb-NO"/>
        </w:rPr>
        <w:t>"1"</w:t>
      </w:r>
      <w:r w:rsidRPr="00211DAE">
        <w:rPr>
          <w:rStyle w:val="LS2Attribute"/>
          <w:lang w:val="nb-NO"/>
        </w:rPr>
        <w:t xml:space="preserve"> value=</w:t>
      </w:r>
      <w:r w:rsidRPr="00211DAE">
        <w:rPr>
          <w:rStyle w:val="LS2String"/>
          <w:lang w:val="nb-NO"/>
        </w:rPr>
        <w:t>"2"</w:t>
      </w:r>
      <w:r w:rsidRPr="00017038">
        <w:rPr>
          <w:rFonts w:ascii="Consolas" w:hAnsi="Consolas"/>
          <w:lang w:val="nb-NO"/>
        </w:rPr>
        <w:t xml:space="preserve"> </w:t>
      </w:r>
      <w:r w:rsidRPr="00017038">
        <w:rPr>
          <w:rFonts w:ascii="Consolas" w:hAnsi="Consolas"/>
          <w:lang w:val="nb-NO"/>
        </w:rPr>
        <w:br/>
      </w:r>
      <w:r w:rsidRPr="00211DAE">
        <w:rPr>
          <w:rStyle w:val="LS2Attribute"/>
          <w:lang w:val="nb-NO"/>
        </w:rPr>
        <w:t xml:space="preserve">       oninput=</w:t>
      </w:r>
      <w:r w:rsidRPr="00211DAE">
        <w:rPr>
          <w:rStyle w:val="LS2String"/>
          <w:lang w:val="nb-NO"/>
        </w:rPr>
        <w:t>"calculate()"</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resultatDiv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tallAInput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tallA</w:t>
      </w:r>
      <w:r w:rsidRPr="00017038">
        <w:rPr>
          <w:rFonts w:ascii="Consolas" w:hAnsi="Consolas"/>
          <w:lang w:val="nb-NO"/>
        </w:rPr>
        <w: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tallBInput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tallB</w:t>
      </w:r>
      <w:r w:rsidRPr="00017038">
        <w:rPr>
          <w:rFonts w:ascii="Consolas" w:hAnsi="Consolas"/>
          <w:lang w:val="nb-NO"/>
        </w:rPr>
        <w:t>');</w:t>
      </w:r>
      <w:r w:rsidRPr="00017038">
        <w:rPr>
          <w:rFonts w:ascii="Consolas" w:hAnsi="Consolas"/>
          <w:lang w:val="nb-NO"/>
        </w:rPr>
        <w:br/>
        <w:t xml:space="preserve">    calculate();</w:t>
      </w:r>
      <w:r w:rsidRPr="00017038">
        <w:rPr>
          <w:rFonts w:ascii="Consolas" w:hAnsi="Consolas"/>
          <w:lang w:val="nb-NO"/>
        </w:rPr>
        <w:br/>
        <w:t xml:space="preserve">    </w:t>
      </w:r>
      <w:r w:rsidRPr="00D148A9">
        <w:rPr>
          <w:rStyle w:val="LS2Tag"/>
          <w:bCs w:val="0"/>
          <w:lang w:val="nb-NO"/>
          <w:rPrChange w:id="377" w:author="Terje Kolderup" w:date="2020-01-29T10:02:00Z">
            <w:rPr>
              <w:rStyle w:val="LS2Keyword"/>
              <w:lang w:val="nb-NO"/>
            </w:rPr>
          </w:rPrChange>
        </w:rPr>
        <w:t>function</w:t>
      </w:r>
      <w:r w:rsidRPr="00017038">
        <w:rPr>
          <w:rFonts w:ascii="Consolas" w:hAnsi="Consolas"/>
          <w:lang w:val="nb-NO"/>
        </w:rPr>
        <w:t xml:space="preserve"> calculate() {</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parseInt(tallAInput.value);</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parseInt(tallBInput.value);</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tallA </w:t>
      </w:r>
      <w:r w:rsidRPr="00050689">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kvotient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resultatDiv.innerHTML </w:t>
      </w:r>
      <w:r w:rsidRPr="007A6D8D">
        <w:rPr>
          <w:rStyle w:val="LS2Operator"/>
          <w:lang w:val="nb-NO"/>
        </w:rPr>
        <w:t>=</w:t>
      </w:r>
      <w:r w:rsidRPr="00017038">
        <w:rPr>
          <w:rFonts w:ascii="Consolas" w:hAnsi="Consolas"/>
          <w:lang w:val="nb-NO"/>
        </w:rPr>
        <w:t xml:space="preserve"> '' </w:t>
      </w:r>
      <w:r w:rsidRPr="00050689">
        <w:rPr>
          <w:rStyle w:val="LS2Operator"/>
          <w:lang w:val="nb-NO"/>
        </w:rPr>
        <w:t>+</w:t>
      </w:r>
      <w:r w:rsidRPr="00017038">
        <w:rPr>
          <w:rFonts w:ascii="Consolas" w:hAnsi="Consolas"/>
          <w:lang w:val="nb-NO"/>
        </w:rPr>
        <w:br/>
        <w:t xml:space="preserve">            tallA </w:t>
      </w:r>
      <w:r w:rsidRPr="00050689">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kvotient;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0279D5C" w14:textId="5D847011" w:rsidR="00291DB3" w:rsidRPr="00211DAE" w:rsidRDefault="007B48DD" w:rsidP="00FE7DCA">
      <w:pPr>
        <w:pStyle w:val="b1aff"/>
      </w:pPr>
      <w:r w:rsidRPr="00211DAE">
        <w:t xml:space="preserve">Merk at matematikken (også i </w:t>
      </w:r>
      <w:r w:rsidR="00A03F38">
        <w:t>JavaScript</w:t>
      </w:r>
      <w:r w:rsidRPr="00211DAE">
        <w:t xml:space="preserve">) har regler for hvilke regneoperasjoner som gjøres først. For eksempel regnes multiplikasjon før addisjon, så </w:t>
      </w:r>
      <w:r w:rsidRPr="001F729B">
        <w:rPr>
          <w:rStyle w:val="LS2CodeBodytext"/>
        </w:rPr>
        <w:t>2+3*4</w:t>
      </w:r>
      <w:r w:rsidRPr="00211DAE">
        <w:t xml:space="preserve"> blir 14. </w:t>
      </w:r>
      <w:r w:rsidRPr="001F729B">
        <w:rPr>
          <w:rStyle w:val="LS2CodeBodytext"/>
        </w:rPr>
        <w:t>3*4</w:t>
      </w:r>
      <w:r w:rsidRPr="00211DAE">
        <w:t xml:space="preserve"> regnes ut først. Det blir 12. Så regnes </w:t>
      </w:r>
      <w:r w:rsidRPr="001F729B">
        <w:rPr>
          <w:rStyle w:val="LS2CodeBodytext"/>
        </w:rPr>
        <w:t>2+12</w:t>
      </w:r>
      <w:r w:rsidR="007C062C">
        <w:rPr>
          <w:rStyle w:val="LS2CodeBodytext"/>
        </w:rPr>
        <w:t xml:space="preserve"> </w:t>
      </w:r>
      <w:r w:rsidR="007C062C" w:rsidRPr="00211DAE">
        <w:t>ut</w:t>
      </w:r>
      <w:r w:rsidRPr="00211DAE">
        <w:t>. Dersom man vil overstyre dette</w:t>
      </w:r>
      <w:r w:rsidR="007C062C">
        <w:t>,</w:t>
      </w:r>
      <w:r w:rsidR="00F84644">
        <w:t xml:space="preserve"> </w:t>
      </w:r>
      <w:r w:rsidRPr="00211DAE">
        <w:t xml:space="preserve">eller bare være helt sikker på at rekkefølgen blir som man ønsker, kan man bruke parenteser. Dersom man ønsker at </w:t>
      </w:r>
      <w:r w:rsidRPr="001F729B">
        <w:rPr>
          <w:rStyle w:val="LS2CodeBodytext"/>
        </w:rPr>
        <w:t>2+3</w:t>
      </w:r>
      <w:r w:rsidRPr="00211DAE">
        <w:t xml:space="preserve"> blir regnet ut først i eksemplet, må man altså skrive </w:t>
      </w:r>
      <w:r w:rsidRPr="001F729B">
        <w:rPr>
          <w:rStyle w:val="LS2CodeBodytext"/>
        </w:rPr>
        <w:t>(2+3)*</w:t>
      </w:r>
      <w:r w:rsidR="00C526BA" w:rsidRPr="001F729B">
        <w:rPr>
          <w:rStyle w:val="LS2CodeBodytext"/>
        </w:rPr>
        <w:t>4</w:t>
      </w:r>
      <w:r w:rsidRPr="00211DAE">
        <w:t>.</w:t>
      </w:r>
    </w:p>
    <w:p w14:paraId="2ACC9842" w14:textId="77777777" w:rsidR="00291DB3" w:rsidRPr="00211DAE" w:rsidRDefault="007B48DD" w:rsidP="00374B1F">
      <w:pPr>
        <w:pStyle w:val="m1tt"/>
      </w:pPr>
      <w:bookmarkStart w:id="378" w:name="sette-variabel-til-tilfeldig-tall"/>
      <w:bookmarkStart w:id="379" w:name="_Toc29047868"/>
      <w:r w:rsidRPr="00211DAE">
        <w:lastRenderedPageBreak/>
        <w:t xml:space="preserve">Sette variabel til </w:t>
      </w:r>
      <w:r w:rsidRPr="00C83EEE">
        <w:rPr>
          <w:highlight w:val="yellow"/>
          <w:rPrChange w:id="380" w:author="Terje Kolderup" w:date="2020-01-29T15:26:00Z">
            <w:rPr/>
          </w:rPrChange>
        </w:rPr>
        <w:t>tilfeldig</w:t>
      </w:r>
      <w:r w:rsidRPr="00211DAE">
        <w:t xml:space="preserve"> tall</w:t>
      </w:r>
      <w:bookmarkEnd w:id="378"/>
      <w:bookmarkEnd w:id="379"/>
    </w:p>
    <w:p w14:paraId="05F9DA8C" w14:textId="7DFC5788" w:rsidR="00291DB3" w:rsidRPr="00211DAE" w:rsidRDefault="007B48DD" w:rsidP="00C628A3">
      <w:pPr>
        <w:pStyle w:val="b1af-f"/>
      </w:pPr>
      <w:r w:rsidRPr="00211DAE">
        <w:t xml:space="preserve">Mer avanserte matematiske funksjoner i </w:t>
      </w:r>
      <w:r w:rsidR="00A03F38">
        <w:t>JavaScript</w:t>
      </w:r>
      <w:r w:rsidRPr="00211DAE">
        <w:t xml:space="preserve"> </w:t>
      </w:r>
      <w:r w:rsidR="007C062C" w:rsidRPr="00211DAE">
        <w:t xml:space="preserve">ligger </w:t>
      </w:r>
      <w:r w:rsidRPr="00211DAE">
        <w:t xml:space="preserve">i et objekt som heter Math. For eksempel kan du regne ut kvadratrot ved hjelp av </w:t>
      </w:r>
      <w:r w:rsidRPr="000D5199">
        <w:rPr>
          <w:rStyle w:val="LS2CodeBodytext"/>
        </w:rPr>
        <w:t>Math.sqrt(81)</w:t>
      </w:r>
      <w:r w:rsidRPr="00211DAE">
        <w:t>.</w:t>
      </w:r>
    </w:p>
    <w:p w14:paraId="5D41D3AC" w14:textId="6776A837" w:rsidR="00291DB3" w:rsidRPr="00211DAE" w:rsidRDefault="007B48DD" w:rsidP="00B179A8">
      <w:pPr>
        <w:pStyle w:val="b1af"/>
      </w:pPr>
      <w:r w:rsidRPr="00211DAE">
        <w:t>Andre nyttige funksjoner derfra er Math.round, som runder av tall, Math.pow som regner ut potens, samt Math.max og Math.min</w:t>
      </w:r>
      <w:r w:rsidR="007C062C">
        <w:t>,</w:t>
      </w:r>
      <w:r w:rsidRPr="00211DAE">
        <w:t xml:space="preserve"> som finner det høyeste eller laveste tallet av to eller flere tall.</w:t>
      </w:r>
    </w:p>
    <w:p w14:paraId="41624AC5" w14:textId="5A8AD4A0" w:rsidR="00291DB3" w:rsidRPr="00211DAE" w:rsidRDefault="007B48DD" w:rsidP="00B179A8">
      <w:pPr>
        <w:pStyle w:val="b1af"/>
      </w:pPr>
      <w:r w:rsidRPr="00211DAE">
        <w:t xml:space="preserve">Math.random gir oss tilfeldige tall, men den gir alltid tall mellom 0 og 1, så vi må jobbe litt med det </w:t>
      </w:r>
      <w:r w:rsidR="007C062C">
        <w:t>ders</w:t>
      </w:r>
      <w:r w:rsidRPr="00211DAE">
        <w:t>om vi f.eks.</w:t>
      </w:r>
      <w:r w:rsidR="007C062C">
        <w:t xml:space="preserve"> </w:t>
      </w:r>
      <w:r w:rsidR="007C062C" w:rsidRPr="00211DAE">
        <w:t>vil ha</w:t>
      </w:r>
      <w:r w:rsidRPr="00211DAE">
        <w:t xml:space="preserve"> et helt tall mellom 1 og 10. For å få til det kan vi gjøre </w:t>
      </w:r>
      <w:r w:rsidRPr="009A31E0">
        <w:rPr>
          <w:rStyle w:val="LS2CodeBodytext"/>
        </w:rPr>
        <w:t>Math.random() * 10</w:t>
      </w:r>
      <w:r w:rsidRPr="00211DAE">
        <w:t xml:space="preserve">, men vi vil fortsatt få med en masse desimaler. For å fjerne dem kan vi runde av, men Math.round runder </w:t>
      </w:r>
      <w:r w:rsidR="007C062C">
        <w:t xml:space="preserve">opp </w:t>
      </w:r>
      <w:r w:rsidRPr="00211DAE">
        <w:t>alt fra 0,5, så det er bedre å bruke Math.floor, som alltid runder ned</w:t>
      </w:r>
      <w:r w:rsidR="00F84644">
        <w:t xml:space="preserve"> – </w:t>
      </w:r>
      <w:r w:rsidR="007C062C">
        <w:t xml:space="preserve">altså som </w:t>
      </w:r>
      <w:r w:rsidRPr="00211DAE">
        <w:t>rett og slett fjerner desimalene.</w:t>
      </w:r>
    </w:p>
    <w:p w14:paraId="72DB46DF" w14:textId="2814E3B0" w:rsidR="00291DB3" w:rsidRPr="00211DAE" w:rsidRDefault="007B48DD" w:rsidP="00B179A8">
      <w:pPr>
        <w:pStyle w:val="b1af"/>
      </w:pPr>
      <w:r w:rsidRPr="00B16E57">
        <w:rPr>
          <w:rStyle w:val="LS2CodeBodytext"/>
        </w:rPr>
        <w:t>Math.floor( Math.random() * 10 )</w:t>
      </w:r>
      <w:r w:rsidRPr="00211DAE">
        <w:t xml:space="preserve"> gir oss derfor et tilfeldig tall som er minimum 0 og maksimum 9. Dersom vi ønsker minimum 1 og maksium 10, må vil legge til 1, dvs. </w:t>
      </w:r>
      <w:r w:rsidRPr="00B16E57">
        <w:rPr>
          <w:rStyle w:val="LS2CodeBodytext"/>
        </w:rPr>
        <w:t>1 + Math.floor( Math.random() * 10 )</w:t>
      </w:r>
      <w:r w:rsidRPr="00211DAE">
        <w:t xml:space="preserve">. Dersom vi vil ha et tilfeldig tall som er minimum 10 og maksimum 19, må vi legge til 10, altså </w:t>
      </w:r>
      <w:r w:rsidRPr="00B16E57">
        <w:rPr>
          <w:rStyle w:val="LS2CodeBodytext"/>
        </w:rPr>
        <w:t>10 + Math.floor( Math.random() * 10 )</w:t>
      </w:r>
      <w:r w:rsidR="00D7388E">
        <w:t>. O</w:t>
      </w:r>
      <w:r w:rsidRPr="00211DAE">
        <w:t xml:space="preserve">m vi ønsker minimum 10 og maksium 99, blir det </w:t>
      </w:r>
      <w:r w:rsidRPr="00B16E57">
        <w:rPr>
          <w:rStyle w:val="LS2CodeBodytext"/>
        </w:rPr>
        <w:t>10 + Math.floor( Math.random() * 90 )</w:t>
      </w:r>
      <w:r w:rsidRPr="00211DAE">
        <w:t xml:space="preserve">. Det er fordi </w:t>
      </w:r>
      <w:r w:rsidRPr="009A31E0">
        <w:rPr>
          <w:rStyle w:val="LS2CodeBodytext"/>
        </w:rPr>
        <w:t>Math.random() * 90</w:t>
      </w:r>
      <w:r w:rsidRPr="00211DAE">
        <w:t xml:space="preserve"> kan bli maksimalt 89,999999… og dermed</w:t>
      </w:r>
      <w:r w:rsidR="000729EE">
        <w:t xml:space="preserve"> bare </w:t>
      </w:r>
      <w:r w:rsidRPr="00211DAE">
        <w:t>89 etter at desimalene er fjernet.</w:t>
      </w:r>
    </w:p>
    <w:p w14:paraId="613ADB03" w14:textId="446FA5FD" w:rsidR="00291DB3" w:rsidRPr="00211DAE" w:rsidRDefault="007B48DD" w:rsidP="00B179A8">
      <w:pPr>
        <w:pStyle w:val="b1af"/>
      </w:pPr>
      <w:r w:rsidRPr="00211DAE">
        <w:t xml:space="preserve">I eksemplet under er </w:t>
      </w:r>
      <w:r w:rsidR="00D7388E">
        <w:t xml:space="preserve">det </w:t>
      </w:r>
      <w:r w:rsidRPr="00211DAE">
        <w:t>skrevet om slik at det velges to tilfeldige tall istedenfor at brukeren velger dem vha. slidere:</w:t>
      </w:r>
    </w:p>
    <w:p w14:paraId="29F0E1A0"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resultatDiv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w:t>
      </w:r>
      <w:r w:rsidRPr="00017038">
        <w:rPr>
          <w:rFonts w:ascii="Consolas" w:hAnsi="Consolas"/>
          <w:lang w:val="nb-NO"/>
        </w:rPr>
        <w:br/>
        <w:t>calculate();</w:t>
      </w:r>
      <w:r w:rsidRPr="00017038">
        <w:rPr>
          <w:rFonts w:ascii="Consolas" w:hAnsi="Consolas"/>
          <w:lang w:val="nb-NO"/>
        </w:rPr>
        <w:br/>
      </w:r>
      <w:r w:rsidRPr="00D148A9">
        <w:rPr>
          <w:rStyle w:val="LS2Tag"/>
          <w:bCs w:val="0"/>
          <w:lang w:val="nb-NO"/>
          <w:rPrChange w:id="381" w:author="Terje Kolderup" w:date="2020-01-29T10:02:00Z">
            <w:rPr>
              <w:rStyle w:val="LS2Keyword"/>
              <w:lang w:val="nb-NO"/>
            </w:rPr>
          </w:rPrChange>
        </w:rPr>
        <w:t>function</w:t>
      </w:r>
      <w:r w:rsidRPr="00017038">
        <w:rPr>
          <w:rFonts w:ascii="Consolas" w:hAnsi="Consolas"/>
          <w:lang w:val="nb-NO"/>
        </w:rPr>
        <w:t xml:space="preserve"> calculate()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.floor(</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.floor(</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kvotient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resultatDiv.innerHTML </w:t>
      </w:r>
      <w:r w:rsidRPr="007A6D8D">
        <w:rPr>
          <w:rStyle w:val="LS2Operator"/>
          <w:lang w:val="nb-NO"/>
        </w:rPr>
        <w:t>=</w:t>
      </w:r>
      <w:r w:rsidRPr="00017038">
        <w:rPr>
          <w:rFonts w:ascii="Consolas" w:hAnsi="Consolas"/>
          <w:lang w:val="nb-NO"/>
        </w:rPr>
        <w:t xml:space="preserve"> ''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kvotient;</w:t>
      </w:r>
      <w:r w:rsidRPr="00017038">
        <w:rPr>
          <w:rFonts w:ascii="Consolas" w:hAnsi="Consolas"/>
          <w:lang w:val="nb-NO"/>
        </w:rPr>
        <w:br/>
        <w:t>}</w:t>
      </w:r>
    </w:p>
    <w:p w14:paraId="3D6F172F" w14:textId="69D929F5" w:rsidR="007355AE" w:rsidRDefault="007355AE" w:rsidP="007355AE">
      <w:pPr>
        <w:pStyle w:val="kap1starts"/>
      </w:pPr>
      <w:bookmarkStart w:id="382" w:name="valgsetninger"/>
      <w:r>
        <w:lastRenderedPageBreak/>
        <w:t>[start kap]</w:t>
      </w:r>
    </w:p>
    <w:p w14:paraId="139C0305" w14:textId="632C8173" w:rsidR="007355AE" w:rsidRDefault="007B48DD" w:rsidP="007355AE">
      <w:pPr>
        <w:pStyle w:val="kap1nums"/>
      </w:pPr>
      <w:bookmarkStart w:id="383" w:name="_Toc28544389"/>
      <w:bookmarkStart w:id="384" w:name="_Toc28544524"/>
      <w:bookmarkStart w:id="385" w:name="_Toc29047869"/>
      <w:r w:rsidRPr="00211DAE">
        <w:t>6</w:t>
      </w:r>
      <w:bookmarkEnd w:id="383"/>
      <w:bookmarkEnd w:id="384"/>
      <w:bookmarkEnd w:id="385"/>
    </w:p>
    <w:p w14:paraId="02F48E0D" w14:textId="02A1C8AB" w:rsidR="00291DB3" w:rsidRPr="00211DAE" w:rsidRDefault="007B48DD" w:rsidP="007355AE">
      <w:pPr>
        <w:pStyle w:val="kap1titts"/>
      </w:pPr>
      <w:bookmarkStart w:id="386" w:name="_Toc29047870"/>
      <w:r w:rsidRPr="00211DAE">
        <w:t>Valgsetninger</w:t>
      </w:r>
      <w:bookmarkEnd w:id="382"/>
      <w:bookmarkEnd w:id="386"/>
    </w:p>
    <w:p w14:paraId="7AFA353A" w14:textId="0D336555" w:rsidR="00291DB3" w:rsidRPr="00211DAE" w:rsidRDefault="007B48DD" w:rsidP="007355AE">
      <w:pPr>
        <w:pStyle w:val="b1af-f"/>
      </w:pPr>
      <w:r w:rsidRPr="00C83EEE">
        <w:rPr>
          <w:highlight w:val="yellow"/>
          <w:rPrChange w:id="387" w:author="Terje Kolderup" w:date="2020-01-29T15:26:00Z">
            <w:rPr/>
          </w:rPrChange>
        </w:rPr>
        <w:t>Valgsetninger</w:t>
      </w:r>
      <w:r w:rsidRPr="00211DAE">
        <w:t xml:space="preserve"> gjør det mulig å kjøre en eller flere kommandoer bare i visse tilfeller. For å avgjøre om kommandoene skal kjøres eller ikke</w:t>
      </w:r>
      <w:r w:rsidR="00D7388E">
        <w:t>,</w:t>
      </w:r>
      <w:r w:rsidRPr="00211DAE">
        <w:t xml:space="preserve"> må vi angi en </w:t>
      </w:r>
      <w:r w:rsidRPr="00C83EEE">
        <w:rPr>
          <w:rStyle w:val="LS2Kursiv"/>
          <w:highlight w:val="yellow"/>
          <w:rPrChange w:id="388" w:author="Terje Kolderup" w:date="2020-01-29T15:27:00Z">
            <w:rPr>
              <w:rStyle w:val="LS2Kursiv"/>
            </w:rPr>
          </w:rPrChange>
        </w:rPr>
        <w:t>logisk verdi</w:t>
      </w:r>
      <w:r w:rsidRPr="00211DAE">
        <w:t xml:space="preserve">, også kalt et </w:t>
      </w:r>
      <w:r w:rsidRPr="0050421A">
        <w:rPr>
          <w:rStyle w:val="LS2Kursiv"/>
        </w:rPr>
        <w:t>logisk uttrykk</w:t>
      </w:r>
      <w:r w:rsidRPr="00211DAE">
        <w:t xml:space="preserve">. Logiske uttrykk er alltid enten sanne eller usanne, og i </w:t>
      </w:r>
      <w:r w:rsidR="00A03F38">
        <w:t>JavaScript</w:t>
      </w:r>
      <w:r w:rsidRPr="00211DAE">
        <w:t xml:space="preserve"> skrives dette som </w:t>
      </w:r>
      <w:r w:rsidRPr="000D5199">
        <w:rPr>
          <w:rStyle w:val="LS2CodeBodytext"/>
        </w:rPr>
        <w:t>true</w:t>
      </w:r>
      <w:r w:rsidRPr="00211DAE">
        <w:t xml:space="preserve"> og </w:t>
      </w:r>
      <w:r w:rsidRPr="000D5199">
        <w:rPr>
          <w:rStyle w:val="LS2CodeBodytext"/>
        </w:rPr>
        <w:t>false</w:t>
      </w:r>
      <w:r w:rsidRPr="00211DAE">
        <w:t>.</w:t>
      </w:r>
    </w:p>
    <w:p w14:paraId="6BD8EE3A" w14:textId="33511EB5" w:rsidR="00291DB3" w:rsidRPr="00211DAE" w:rsidRDefault="007B48DD" w:rsidP="00B179A8">
      <w:pPr>
        <w:pStyle w:val="b1af"/>
      </w:pPr>
      <w:r w:rsidRPr="00211DAE">
        <w:t>Vi skal se</w:t>
      </w:r>
      <w:r w:rsidR="00D7388E">
        <w:t xml:space="preserve"> på</w:t>
      </w:r>
      <w:r w:rsidRPr="00211DAE">
        <w:t xml:space="preserve"> mange former </w:t>
      </w:r>
      <w:r w:rsidR="00F73987">
        <w:t xml:space="preserve">for </w:t>
      </w:r>
      <w:r w:rsidRPr="00211DAE">
        <w:t>logiske uttrykk, men i denne omgang skal vi se på sammen</w:t>
      </w:r>
      <w:r w:rsidR="00166A72">
        <w:t>likn</w:t>
      </w:r>
      <w:r w:rsidRPr="00211DAE">
        <w:t>ing av tall. La oss gå tilbake til eksemplet som teller hvor mange ganger brukeren har klikket på en knapp</w:t>
      </w:r>
      <w:r w:rsidR="00D7388E">
        <w:t xml:space="preserve">. Her er det </w:t>
      </w:r>
      <w:r w:rsidRPr="00211DAE">
        <w:t>omskrevet</w:t>
      </w:r>
      <w:r w:rsidR="00D7388E">
        <w:t>,</w:t>
      </w:r>
      <w:r w:rsidRPr="00211DAE">
        <w:t xml:space="preserve"> slik at vi viser teksten i en div istedenfor i </w:t>
      </w:r>
      <w:r w:rsidR="00AA4D53">
        <w:t>konsollen</w:t>
      </w:r>
      <w:r w:rsidRPr="00211DAE">
        <w:t>:</w:t>
      </w:r>
    </w:p>
    <w:p w14:paraId="7C381716" w14:textId="77777777" w:rsidR="00291DB3" w:rsidRPr="00017038" w:rsidRDefault="007B48DD" w:rsidP="00FE7DCA">
      <w:pPr>
        <w:pStyle w:val="eks1aff"/>
        <w:rPr>
          <w:rFonts w:ascii="Consolas" w:hAnsi="Consolas"/>
          <w:lang w:val="nb-NO"/>
        </w:rPr>
      </w:pPr>
      <w:r w:rsidRPr="00211DAE">
        <w:rPr>
          <w:rStyle w:val="LS2Tag"/>
          <w:lang w:val="nb-NO"/>
        </w:rPr>
        <w:t>&lt;button</w:t>
      </w:r>
      <w:r w:rsidRPr="00211DAE">
        <w:rPr>
          <w:rStyle w:val="LS2Attribute"/>
          <w:lang w:val="nb-NO"/>
        </w:rPr>
        <w:t xml:space="preserve"> onclick=</w:t>
      </w:r>
      <w:r w:rsidRPr="00211DAE">
        <w:rPr>
          <w:rStyle w:val="LS2String"/>
          <w:lang w:val="nb-NO"/>
        </w:rPr>
        <w:t>"tell()"</w:t>
      </w:r>
      <w:r w:rsidRPr="00211DAE">
        <w:rPr>
          <w:rStyle w:val="LS2Tag"/>
          <w:lang w:val="nb-NO"/>
        </w:rPr>
        <w:t>&gt;</w:t>
      </w:r>
      <w:r w:rsidRPr="00017038">
        <w:rPr>
          <w:rFonts w:ascii="Consolas" w:hAnsi="Consolas"/>
          <w:lang w:val="nb-NO"/>
        </w:rPr>
        <w:t>Tell</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var</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389"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lang w:val="nb-NO"/>
          <w:rPrChange w:id="390" w:author="Terje Kolderup" w:date="2020-01-29T09:55:00Z">
            <w:rPr>
              <w:rStyle w:val="LS2Keyword"/>
              <w:lang w:val="nb-NO"/>
            </w:rPr>
          </w:rPrChange>
        </w:rPr>
        <w:t>function</w:t>
      </w:r>
      <w:r w:rsidRPr="00017038">
        <w:rPr>
          <w:rFonts w:ascii="Consolas" w:hAnsi="Consolas"/>
          <w:lang w:val="nb-NO"/>
        </w:rPr>
        <w:t xml:space="preserve"> </w:t>
      </w:r>
      <w:r w:rsidRPr="00CC5D44">
        <w:rPr>
          <w:rStyle w:val="LS2Object"/>
          <w:lang w:val="nb-NO"/>
          <w:rPrChange w:id="391" w:author="Terje Kolderup" w:date="2020-01-29T09:55:00Z">
            <w:rPr>
              <w:lang w:val="nb-NO"/>
            </w:rPr>
          </w:rPrChange>
        </w:rPr>
        <w:t>tell</w:t>
      </w:r>
      <w:r w:rsidRPr="00017038">
        <w:rPr>
          <w:rFonts w:ascii="Consolas" w:hAnsi="Consolas"/>
          <w:lang w:val="nb-NO"/>
        </w:rPr>
        <w:t>() {</w:t>
      </w:r>
      <w:r w:rsidRPr="00017038">
        <w:rPr>
          <w:rFonts w:ascii="Consolas" w:hAnsi="Consolas"/>
          <w:lang w:val="nb-NO"/>
        </w:rPr>
        <w:br/>
        <w:t xml:space="preserve">    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har klikket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ganger.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EDA961D" w14:textId="0F5E96B1" w:rsidR="00291DB3" w:rsidRPr="00211DAE" w:rsidRDefault="007B48DD" w:rsidP="00FE7DCA">
      <w:pPr>
        <w:pStyle w:val="b1aff"/>
      </w:pPr>
      <w:r w:rsidRPr="00211DAE">
        <w:t>Nå vil vi ikke lenger skrive ut hvor mange ganger brukeren har klikket, men</w:t>
      </w:r>
      <w:r w:rsidR="004B1196">
        <w:t xml:space="preserve"> bare</w:t>
      </w:r>
      <w:r w:rsidRPr="00211DAE">
        <w:t xml:space="preserve"> en tekst som forteller at brukeren har klikket minst ti ganger. </w:t>
      </w:r>
      <w:r w:rsidR="00D7388E">
        <w:t>D</w:t>
      </w:r>
      <w:r w:rsidRPr="00211DAE">
        <w:t xml:space="preserve">enne teksten skal først vises når brukeren faktisk har klikket ti ganger. For å få til dette må vi bruke en </w:t>
      </w:r>
      <w:r w:rsidRPr="001F729B">
        <w:rPr>
          <w:rStyle w:val="LS2CodeBodytext"/>
        </w:rPr>
        <w:t>if</w:t>
      </w:r>
      <w:r w:rsidRPr="00211DAE">
        <w:t xml:space="preserve">-setning. Da blir innholdet i funksjonen </w:t>
      </w:r>
      <w:r w:rsidRPr="001F729B">
        <w:rPr>
          <w:rStyle w:val="LS2CodeBodytext"/>
        </w:rPr>
        <w:t>tell()</w:t>
      </w:r>
      <w:r w:rsidRPr="00211DAE">
        <w:t xml:space="preserve"> slik:</w:t>
      </w:r>
    </w:p>
    <w:p w14:paraId="72BD9865"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C83EEE">
        <w:rPr>
          <w:rStyle w:val="LS2Keyword"/>
          <w:highlight w:val="yellow"/>
          <w:lang w:val="nb-NO"/>
          <w:rPrChange w:id="392" w:author="Terje Kolderup" w:date="2020-01-29T15:27:00Z">
            <w:rPr>
              <w:rStyle w:val="LS2Keyword"/>
              <w:lang w:val="nb-NO"/>
            </w:rPr>
          </w:rPrChange>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w:t>
      </w:r>
    </w:p>
    <w:p w14:paraId="6E8C4DEE" w14:textId="3AC7C976" w:rsidR="00291DB3" w:rsidRPr="00211DAE" w:rsidRDefault="007B48DD" w:rsidP="00FE7DCA">
      <w:pPr>
        <w:pStyle w:val="b1aff"/>
      </w:pPr>
      <w:r w:rsidRPr="00211DAE">
        <w:t xml:space="preserve">Som før øker vi innholdet i variabelen </w:t>
      </w:r>
      <w:r w:rsidRPr="001F729B">
        <w:rPr>
          <w:rStyle w:val="LS2CodeBodytext"/>
        </w:rPr>
        <w:t>antallKlikk</w:t>
      </w:r>
      <w:r w:rsidRPr="00211DAE">
        <w:t xml:space="preserve"> med én hver gang funksjonen kjøres. Så kommer if-setningen. Det er kommandoen </w:t>
      </w:r>
      <w:r w:rsidRPr="001F729B">
        <w:rPr>
          <w:rStyle w:val="LS2CodeBodytext"/>
        </w:rPr>
        <w:t>infoDiv.innerHTML = 'Du har klikket 10 ganger.'</w:t>
      </w:r>
      <w:r w:rsidR="00D7388E">
        <w:t xml:space="preserve">, </w:t>
      </w:r>
      <w:r w:rsidRPr="00211DAE">
        <w:t xml:space="preserve">som her bare kjøres </w:t>
      </w:r>
      <w:r w:rsidRPr="0050421A">
        <w:rPr>
          <w:rStyle w:val="LS2Kursiv"/>
        </w:rPr>
        <w:t>hvis</w:t>
      </w:r>
      <w:r w:rsidRPr="00211DAE">
        <w:t xml:space="preserve"> det er sant at </w:t>
      </w:r>
      <w:r w:rsidRPr="001F729B">
        <w:rPr>
          <w:rStyle w:val="LS2CodeBodytext"/>
        </w:rPr>
        <w:t>antallKlikk</w:t>
      </w:r>
      <w:r w:rsidRPr="00211DAE">
        <w:t xml:space="preserve"> har verdien 10.</w:t>
      </w:r>
    </w:p>
    <w:p w14:paraId="17968B64" w14:textId="5B8818DD" w:rsidR="00291DB3" w:rsidRPr="00211DAE" w:rsidRDefault="007B48DD" w:rsidP="00B179A8">
      <w:pPr>
        <w:pStyle w:val="b1af"/>
      </w:pPr>
      <w:r w:rsidRPr="00211DAE">
        <w:t>En if-setning består altså av ordet</w:t>
      </w:r>
      <w:r w:rsidR="00741CE8">
        <w:t xml:space="preserve"> </w:t>
      </w:r>
      <w:r w:rsidR="00741CE8" w:rsidRPr="008130AD">
        <w:t>«</w:t>
      </w:r>
      <w:r w:rsidRPr="00211DAE">
        <w:t>if</w:t>
      </w:r>
      <w:r w:rsidR="00751880">
        <w:t>»</w:t>
      </w:r>
      <w:r w:rsidRPr="00211DAE">
        <w:t xml:space="preserve">, deretter en parentes med et logisk uttrykk i </w:t>
      </w:r>
      <w:r w:rsidR="00D7388E">
        <w:t>og så</w:t>
      </w:r>
      <w:r w:rsidR="00D7388E" w:rsidRPr="00211DAE">
        <w:t xml:space="preserve"> </w:t>
      </w:r>
      <w:r w:rsidRPr="00211DAE">
        <w:t xml:space="preserve">en </w:t>
      </w:r>
      <w:r w:rsidRPr="0050421A">
        <w:rPr>
          <w:rStyle w:val="LS2Kursiv"/>
        </w:rPr>
        <w:t>kropp</w:t>
      </w:r>
      <w:r w:rsidRPr="00211DAE">
        <w:t xml:space="preserve"> med krøllparenteser </w:t>
      </w:r>
      <w:r w:rsidR="00D7388E">
        <w:t xml:space="preserve">som inneholder </w:t>
      </w:r>
      <w:r w:rsidRPr="00211DAE">
        <w:t xml:space="preserve">alle de kommandoene vi eventuelt ønsker skal kjøres hvis, og bare hvis, det logiske uttrykket er sant. Utrykket </w:t>
      </w:r>
      <w:r w:rsidRPr="009A31E0">
        <w:rPr>
          <w:rStyle w:val="LS2CodeBodytext"/>
        </w:rPr>
        <w:t>antallKlikk == 10</w:t>
      </w:r>
      <w:r w:rsidRPr="00211DAE">
        <w:t xml:space="preserve"> vil være sant hvis </w:t>
      </w:r>
      <w:r w:rsidRPr="009A31E0">
        <w:rPr>
          <w:rStyle w:val="LS2CodeBodytext"/>
        </w:rPr>
        <w:t>antallKlikk</w:t>
      </w:r>
      <w:r w:rsidRPr="00211DAE">
        <w:t xml:space="preserve"> er 10</w:t>
      </w:r>
      <w:r w:rsidR="00107DF0">
        <w:t xml:space="preserve">, </w:t>
      </w:r>
      <w:r w:rsidRPr="00211DAE">
        <w:t>og usant ellers. (</w:t>
      </w:r>
      <w:r w:rsidRPr="009A31E0">
        <w:rPr>
          <w:rStyle w:val="LS2CodeBodytext"/>
        </w:rPr>
        <w:t>==</w:t>
      </w:r>
      <w:r w:rsidRPr="00211DAE">
        <w:t xml:space="preserve"> betyr</w:t>
      </w:r>
      <w:r w:rsidR="00741CE8">
        <w:t xml:space="preserve"> </w:t>
      </w:r>
      <w:r w:rsidR="00741CE8" w:rsidRPr="008130AD">
        <w:t>«</w:t>
      </w:r>
      <w:r w:rsidRPr="00211DAE">
        <w:t>er lik</w:t>
      </w:r>
      <w:r w:rsidR="00751880">
        <w:t>»</w:t>
      </w:r>
      <w:r w:rsidRPr="00211DAE">
        <w:t>, men som sammen</w:t>
      </w:r>
      <w:r w:rsidR="00166A72">
        <w:t>likn</w:t>
      </w:r>
      <w:r w:rsidRPr="00211DAE">
        <w:t xml:space="preserve">ing. Ett likhetstegn er </w:t>
      </w:r>
      <w:r w:rsidRPr="0050421A">
        <w:rPr>
          <w:rStyle w:val="LS2Kursiv"/>
        </w:rPr>
        <w:t>tilordning</w:t>
      </w:r>
      <w:r w:rsidR="00107DF0">
        <w:t xml:space="preserve">, </w:t>
      </w:r>
      <w:r w:rsidRPr="00211DAE">
        <w:t xml:space="preserve">mens to likhetstegn er </w:t>
      </w:r>
      <w:r w:rsidRPr="0050421A">
        <w:rPr>
          <w:rStyle w:val="LS2Kursiv"/>
        </w:rPr>
        <w:t>sammen</w:t>
      </w:r>
      <w:r w:rsidR="00166A72">
        <w:rPr>
          <w:rStyle w:val="LS2Kursiv"/>
        </w:rPr>
        <w:t>likn</w:t>
      </w:r>
      <w:r w:rsidRPr="0050421A">
        <w:rPr>
          <w:rStyle w:val="LS2Kursiv"/>
        </w:rPr>
        <w:t>ing</w:t>
      </w:r>
      <w:r w:rsidRPr="00211DAE">
        <w:t>.)</w:t>
      </w:r>
    </w:p>
    <w:p w14:paraId="056E2C69" w14:textId="19564A2F" w:rsidR="00291DB3" w:rsidRPr="00211DAE" w:rsidRDefault="007B48DD" w:rsidP="00B179A8">
      <w:pPr>
        <w:pStyle w:val="b1af"/>
      </w:pPr>
      <w:r w:rsidRPr="00211DAE">
        <w:lastRenderedPageBreak/>
        <w:t xml:space="preserve">Variabelen </w:t>
      </w:r>
      <w:r w:rsidRPr="009A31E0">
        <w:rPr>
          <w:rStyle w:val="LS2CodeBodytext"/>
        </w:rPr>
        <w:t>antallKlikk</w:t>
      </w:r>
      <w:r w:rsidRPr="00211DAE">
        <w:t xml:space="preserve"> begynner med en verdi på 0, så første gang vi trykker på knappen</w:t>
      </w:r>
      <w:r w:rsidR="00107DF0">
        <w:t>,</w:t>
      </w:r>
      <w:r w:rsidRPr="00211DAE">
        <w:t xml:space="preserve"> vil den få verdien 1. Da vil det logisk</w:t>
      </w:r>
      <w:r w:rsidR="00107DF0">
        <w:t>e</w:t>
      </w:r>
      <w:r w:rsidRPr="00211DAE">
        <w:t xml:space="preserve"> uttrykket </w:t>
      </w:r>
      <w:r w:rsidRPr="009A31E0">
        <w:rPr>
          <w:rStyle w:val="LS2CodeBodytext"/>
        </w:rPr>
        <w:t>antallKlikk == 10</w:t>
      </w:r>
      <w:r w:rsidRPr="00211DAE">
        <w:t xml:space="preserve"> ikke være sant, og ingen tekst blir vist. Først den tiende gangen blir uttrykket sant</w:t>
      </w:r>
      <w:r w:rsidR="00107DF0">
        <w:t>,</w:t>
      </w:r>
      <w:r w:rsidRPr="00211DAE">
        <w:t xml:space="preserve"> og teksten vises.</w:t>
      </w:r>
    </w:p>
    <w:p w14:paraId="6EAA6AA5" w14:textId="77777777" w:rsidR="00291DB3" w:rsidRPr="00211DAE" w:rsidRDefault="00052E9F" w:rsidP="00374B1F">
      <w:pPr>
        <w:pStyle w:val="m1tt"/>
      </w:pPr>
      <w:bookmarkStart w:id="393" w:name="_Toc29047871"/>
      <w:r>
        <w:t xml:space="preserve">Hvis og </w:t>
      </w:r>
      <w:r w:rsidRPr="00C83EEE">
        <w:t>ellers</w:t>
      </w:r>
      <w:bookmarkEnd w:id="393"/>
    </w:p>
    <w:p w14:paraId="1ACA261E" w14:textId="77777777" w:rsidR="00291DB3" w:rsidRPr="00211DAE" w:rsidRDefault="007B48DD" w:rsidP="00C628A3">
      <w:pPr>
        <w:pStyle w:val="b1af-f"/>
      </w:pPr>
      <w:r w:rsidRPr="00211DAE">
        <w:t xml:space="preserve">Vi fortsetter å se på det samme eksemplet. Den ellevte gangen og alle gangene deretter slår ikke if-setningen til, men teksten står likevel på skjermen fra det tiende klikket. Derfor kan det være lurt at vi hver gang blanker teksten hvis if-setningen ikke slår til. Det kan vi få til med en </w:t>
      </w:r>
      <w:r w:rsidRPr="0050421A">
        <w:rPr>
          <w:rStyle w:val="LS2Kursiv"/>
        </w:rPr>
        <w:t>else-gren</w:t>
      </w:r>
      <w:r w:rsidRPr="00211DAE">
        <w:t>:</w:t>
      </w:r>
    </w:p>
    <w:p w14:paraId="58250F35"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 xml:space="preserve">} </w:t>
      </w:r>
      <w:r w:rsidRPr="00C83EEE">
        <w:rPr>
          <w:rStyle w:val="LS2Keyword"/>
          <w:highlight w:val="yellow"/>
          <w:lang w:val="nb-NO"/>
          <w:rPrChange w:id="394" w:author="Terje Kolderup" w:date="2020-01-29T15:27:00Z">
            <w:rPr>
              <w:rStyle w:val="LS2Keyword"/>
              <w:lang w:val="nb-NO"/>
            </w:rPr>
          </w:rPrChange>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w:t>
      </w:r>
    </w:p>
    <w:p w14:paraId="20C55AF1" w14:textId="0F2EB90B" w:rsidR="00291DB3" w:rsidRPr="00211DAE" w:rsidRDefault="007B48DD" w:rsidP="00FE7DCA">
      <w:pPr>
        <w:pStyle w:val="b1aff"/>
      </w:pPr>
      <w:r w:rsidRPr="00211DAE">
        <w:t xml:space="preserve">Hver gang vi klikker, vil nå alltid en av de to </w:t>
      </w:r>
      <w:r w:rsidRPr="001F729B">
        <w:rPr>
          <w:rStyle w:val="LS2CodeBodytext"/>
        </w:rPr>
        <w:t>infoDiv.innerHTML</w:t>
      </w:r>
      <w:r w:rsidRPr="00211DAE">
        <w:t>-kommandoene kjøres. Da er det</w:t>
      </w:r>
      <w:r w:rsidR="000729EE">
        <w:t xml:space="preserve"> bare </w:t>
      </w:r>
      <w:r w:rsidRPr="00211DAE">
        <w:t>etter det tiende klikket at teksten vises. Etter det ellevte klikket (og alle deretter</w:t>
      </w:r>
      <w:r w:rsidR="00F84644">
        <w:t xml:space="preserve"> – </w:t>
      </w:r>
      <w:r w:rsidRPr="00211DAE">
        <w:t>og alle før det tiende) vil else-grenen slå til</w:t>
      </w:r>
      <w:r w:rsidR="00107DF0">
        <w:t>,</w:t>
      </w:r>
      <w:r w:rsidRPr="00211DAE">
        <w:t xml:space="preserve"> og blank tekst vises.</w:t>
      </w:r>
    </w:p>
    <w:p w14:paraId="4E3E9E99" w14:textId="2EA4D5BE" w:rsidR="00291DB3" w:rsidRPr="00211DAE" w:rsidRDefault="007B48DD" w:rsidP="00B179A8">
      <w:pPr>
        <w:pStyle w:val="b1af"/>
      </w:pPr>
      <w:r w:rsidRPr="00211DAE">
        <w:t xml:space="preserve">Når vi har en if-setning med </w:t>
      </w:r>
      <w:r w:rsidR="00107DF0">
        <w:t xml:space="preserve">en </w:t>
      </w:r>
      <w:r w:rsidRPr="00211DAE">
        <w:t xml:space="preserve">else-gren, vil </w:t>
      </w:r>
      <w:r w:rsidRPr="0050421A">
        <w:rPr>
          <w:rStyle w:val="LS2Kursiv"/>
        </w:rPr>
        <w:t>alltid</w:t>
      </w:r>
      <w:r w:rsidRPr="00211DAE">
        <w:t xml:space="preserve"> en av grenene utføres.</w:t>
      </w:r>
    </w:p>
    <w:p w14:paraId="5357459F" w14:textId="0E7D9DE9" w:rsidR="00291DB3" w:rsidRPr="00211DAE" w:rsidRDefault="00107DF0" w:rsidP="00B179A8">
      <w:pPr>
        <w:pStyle w:val="b1af"/>
      </w:pPr>
      <w:r>
        <w:t>Det</w:t>
      </w:r>
      <w:r w:rsidR="007B48DD" w:rsidRPr="00211DAE">
        <w:t xml:space="preserve"> bør det nevnes at i akkurat dette eksemplet kunne vi fått til det samme uten en else-gren. Vi kunne nemlig blanket teksten før if-setningen:</w:t>
      </w:r>
    </w:p>
    <w:p w14:paraId="5616D022"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infoDiv.innerHTML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7A6D8D">
        <w:rPr>
          <w:rStyle w:val="LS2Keyword"/>
          <w:lang w:val="nb-NO"/>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w:t>
      </w:r>
    </w:p>
    <w:p w14:paraId="443B8D5B" w14:textId="771315BB" w:rsidR="00291DB3" w:rsidRPr="00211DAE" w:rsidRDefault="007B48DD" w:rsidP="00FE7DCA">
      <w:pPr>
        <w:pStyle w:val="b1aff"/>
      </w:pPr>
      <w:r w:rsidRPr="00211DAE">
        <w:t>På det tiende klikket vil da teksten først blankes og deretter settes til</w:t>
      </w:r>
      <w:r w:rsidR="00741CE8">
        <w:t xml:space="preserve"> </w:t>
      </w:r>
      <w:r w:rsidR="00741CE8" w:rsidRPr="008130AD">
        <w:t>«</w:t>
      </w:r>
      <w:r w:rsidRPr="00211DAE">
        <w:t>Du har klikket 10</w:t>
      </w:r>
      <w:r w:rsidR="00FC2E3A">
        <w:t> </w:t>
      </w:r>
      <w:r w:rsidRPr="00211DAE">
        <w:t>ganger</w:t>
      </w:r>
      <w:r w:rsidR="00741CE8">
        <w:t>».</w:t>
      </w:r>
      <w:r w:rsidRPr="00211DAE">
        <w:t xml:space="preserve"> Alle andre ganger vil den </w:t>
      </w:r>
      <w:r w:rsidR="00107DF0">
        <w:t>bare</w:t>
      </w:r>
      <w:r w:rsidR="00107DF0" w:rsidRPr="00211DAE">
        <w:t xml:space="preserve"> </w:t>
      </w:r>
      <w:r w:rsidRPr="00211DAE">
        <w:t>blankes.</w:t>
      </w:r>
    </w:p>
    <w:p w14:paraId="3BAAB034" w14:textId="4855B114" w:rsidR="00291DB3" w:rsidRPr="00211DAE" w:rsidRDefault="007B48DD" w:rsidP="00FC2E3A">
      <w:pPr>
        <w:pStyle w:val="b1af"/>
        <w:spacing w:after="200"/>
        <w:ind w:right="341"/>
      </w:pPr>
      <w:r w:rsidRPr="00211DAE">
        <w:t>Hittil har vi bare sammen</w:t>
      </w:r>
      <w:r w:rsidR="00166A72">
        <w:t>likn</w:t>
      </w:r>
      <w:r w:rsidRPr="00211DAE">
        <w:t xml:space="preserve">et om tallene er like eller ikke. Vi kan også </w:t>
      </w:r>
      <w:r w:rsidRPr="00EF2694">
        <w:rPr>
          <w:highlight w:val="yellow"/>
          <w:rPrChange w:id="395" w:author="Terje Kolderup" w:date="2020-01-29T15:28:00Z">
            <w:rPr/>
          </w:rPrChange>
        </w:rPr>
        <w:t>sammen</w:t>
      </w:r>
      <w:r w:rsidR="00166A72" w:rsidRPr="00EF2694">
        <w:rPr>
          <w:highlight w:val="yellow"/>
          <w:rPrChange w:id="396" w:author="Terje Kolderup" w:date="2020-01-29T15:28:00Z">
            <w:rPr/>
          </w:rPrChange>
        </w:rPr>
        <w:t>likn</w:t>
      </w:r>
      <w:r w:rsidRPr="00EF2694">
        <w:rPr>
          <w:highlight w:val="yellow"/>
          <w:rPrChange w:id="397" w:author="Terje Kolderup" w:date="2020-01-29T15:28:00Z">
            <w:rPr/>
          </w:rPrChange>
        </w:rPr>
        <w:t>e</w:t>
      </w:r>
      <w:r w:rsidRPr="00211DAE">
        <w:t xml:space="preserve"> med større</w:t>
      </w:r>
      <w:r w:rsidR="00107DF0">
        <w:t xml:space="preserve"> </w:t>
      </w:r>
      <w:r w:rsidRPr="00211DAE">
        <w:t>enn og mindre enn</w:t>
      </w:r>
      <w:r w:rsidR="00F84644">
        <w:t xml:space="preserve"> </w:t>
      </w:r>
      <w:r w:rsidRPr="00211DAE">
        <w:t>samt ulik, som er akkurat det motsatte av å være lik:</w:t>
      </w:r>
    </w:p>
    <w:tbl>
      <w:tblPr>
        <w:tblW w:w="3370" w:type="pct"/>
        <w:tblLook w:val="07E0" w:firstRow="1" w:lastRow="1" w:firstColumn="1" w:lastColumn="1" w:noHBand="1" w:noVBand="1"/>
      </w:tblPr>
      <w:tblGrid>
        <w:gridCol w:w="1217"/>
        <w:gridCol w:w="5127"/>
      </w:tblGrid>
      <w:tr w:rsidR="00DC74F7" w14:paraId="6B5F77DB" w14:textId="77777777" w:rsidTr="004B1963">
        <w:tc>
          <w:tcPr>
            <w:tcW w:w="959" w:type="pct"/>
            <w:vAlign w:val="bottom"/>
          </w:tcPr>
          <w:p w14:paraId="1E36940F" w14:textId="77777777" w:rsidR="00291DB3" w:rsidRDefault="007B48DD" w:rsidP="002604EB">
            <w:pPr>
              <w:pStyle w:val="b1af-f"/>
            </w:pPr>
            <w:r>
              <w:t>Uttrykk</w:t>
            </w:r>
          </w:p>
        </w:tc>
        <w:tc>
          <w:tcPr>
            <w:tcW w:w="4041" w:type="pct"/>
            <w:vAlign w:val="bottom"/>
          </w:tcPr>
          <w:p w14:paraId="2EDABCC5" w14:textId="77777777" w:rsidR="00291DB3" w:rsidRDefault="007B48DD" w:rsidP="002604EB">
            <w:pPr>
              <w:pStyle w:val="b1af-f"/>
            </w:pPr>
            <w:r>
              <w:t>Betydning</w:t>
            </w:r>
          </w:p>
        </w:tc>
      </w:tr>
      <w:tr w:rsidR="00291DB3" w:rsidRPr="00CC5D44" w14:paraId="719E9FF7" w14:textId="77777777" w:rsidTr="004B1963">
        <w:tc>
          <w:tcPr>
            <w:tcW w:w="959" w:type="pct"/>
          </w:tcPr>
          <w:p w14:paraId="4DE2696D" w14:textId="77777777" w:rsidR="00291DB3" w:rsidRPr="000D5199" w:rsidRDefault="007B48DD" w:rsidP="002604EB">
            <w:pPr>
              <w:pStyle w:val="b1af-f"/>
              <w:rPr>
                <w:rStyle w:val="LS2CodeBodytext"/>
              </w:rPr>
            </w:pPr>
            <w:r w:rsidRPr="000D5199">
              <w:rPr>
                <w:rStyle w:val="LS2CodeBodytext"/>
              </w:rPr>
              <w:t>a &lt; 10</w:t>
            </w:r>
          </w:p>
        </w:tc>
        <w:tc>
          <w:tcPr>
            <w:tcW w:w="4041" w:type="pct"/>
          </w:tcPr>
          <w:p w14:paraId="01F3660D" w14:textId="77777777" w:rsidR="00291DB3" w:rsidRPr="00211DAE" w:rsidRDefault="007B48DD" w:rsidP="002604EB">
            <w:pPr>
              <w:pStyle w:val="b1af-f"/>
            </w:pPr>
            <w:r w:rsidRPr="00211DAE">
              <w:t>a er mindre enn 10, altså opp til og med 9</w:t>
            </w:r>
          </w:p>
        </w:tc>
      </w:tr>
      <w:tr w:rsidR="00291DB3" w:rsidRPr="00CC5D44" w14:paraId="7E105A17" w14:textId="77777777" w:rsidTr="004B1963">
        <w:tc>
          <w:tcPr>
            <w:tcW w:w="959" w:type="pct"/>
          </w:tcPr>
          <w:p w14:paraId="6D6BBD1E" w14:textId="77777777" w:rsidR="00291DB3" w:rsidRPr="000D5199" w:rsidRDefault="007B48DD" w:rsidP="002604EB">
            <w:pPr>
              <w:pStyle w:val="b1af-f"/>
              <w:rPr>
                <w:rStyle w:val="LS2CodeBodytext"/>
              </w:rPr>
            </w:pPr>
            <w:r w:rsidRPr="000D5199">
              <w:rPr>
                <w:rStyle w:val="LS2CodeBodytext"/>
              </w:rPr>
              <w:t>a &lt;= 10</w:t>
            </w:r>
          </w:p>
        </w:tc>
        <w:tc>
          <w:tcPr>
            <w:tcW w:w="4041" w:type="pct"/>
          </w:tcPr>
          <w:p w14:paraId="59431884" w14:textId="77777777" w:rsidR="00291DB3" w:rsidRPr="00211DAE" w:rsidRDefault="007B48DD" w:rsidP="002604EB">
            <w:pPr>
              <w:pStyle w:val="b1af-f"/>
            </w:pPr>
            <w:r w:rsidRPr="00211DAE">
              <w:t>a er mindre enn eller lik 10, altså opp til og med 10</w:t>
            </w:r>
          </w:p>
        </w:tc>
      </w:tr>
      <w:tr w:rsidR="00291DB3" w:rsidRPr="00CC5D44" w14:paraId="262D951F" w14:textId="77777777" w:rsidTr="004B1963">
        <w:tc>
          <w:tcPr>
            <w:tcW w:w="959" w:type="pct"/>
          </w:tcPr>
          <w:p w14:paraId="545D11E6" w14:textId="77777777" w:rsidR="00291DB3" w:rsidRPr="000D5199" w:rsidRDefault="007B48DD" w:rsidP="002604EB">
            <w:pPr>
              <w:pStyle w:val="b1af-f"/>
              <w:rPr>
                <w:rStyle w:val="LS2CodeBodytext"/>
              </w:rPr>
            </w:pPr>
            <w:r w:rsidRPr="000D5199">
              <w:rPr>
                <w:rStyle w:val="LS2CodeBodytext"/>
              </w:rPr>
              <w:t>a &gt; 10</w:t>
            </w:r>
          </w:p>
        </w:tc>
        <w:tc>
          <w:tcPr>
            <w:tcW w:w="4041" w:type="pct"/>
          </w:tcPr>
          <w:p w14:paraId="118493FA" w14:textId="77777777" w:rsidR="00291DB3" w:rsidRPr="00211DAE" w:rsidRDefault="007B48DD" w:rsidP="002604EB">
            <w:pPr>
              <w:pStyle w:val="b1af-f"/>
            </w:pPr>
            <w:r w:rsidRPr="00211DAE">
              <w:t>a er større enn 10, altså fra og med 11</w:t>
            </w:r>
          </w:p>
        </w:tc>
      </w:tr>
      <w:tr w:rsidR="00291DB3" w:rsidRPr="00CC5D44" w14:paraId="286C6C6D" w14:textId="77777777" w:rsidTr="004B1963">
        <w:tc>
          <w:tcPr>
            <w:tcW w:w="959" w:type="pct"/>
          </w:tcPr>
          <w:p w14:paraId="3DBE7BB0" w14:textId="77777777" w:rsidR="00291DB3" w:rsidRPr="000D5199" w:rsidRDefault="007B48DD" w:rsidP="002604EB">
            <w:pPr>
              <w:pStyle w:val="b1af-f"/>
              <w:rPr>
                <w:rStyle w:val="LS2CodeBodytext"/>
              </w:rPr>
            </w:pPr>
            <w:r w:rsidRPr="000D5199">
              <w:rPr>
                <w:rStyle w:val="LS2CodeBodytext"/>
              </w:rPr>
              <w:t>a &gt;= 10</w:t>
            </w:r>
          </w:p>
        </w:tc>
        <w:tc>
          <w:tcPr>
            <w:tcW w:w="4041" w:type="pct"/>
          </w:tcPr>
          <w:p w14:paraId="4F9BD5F8" w14:textId="77777777" w:rsidR="00291DB3" w:rsidRPr="00211DAE" w:rsidRDefault="007B48DD" w:rsidP="002604EB">
            <w:pPr>
              <w:pStyle w:val="b1af-f"/>
            </w:pPr>
            <w:r w:rsidRPr="00211DAE">
              <w:t>a er større enn eller lik 10, altså fra og med 10</w:t>
            </w:r>
          </w:p>
        </w:tc>
      </w:tr>
      <w:tr w:rsidR="00291DB3" w14:paraId="7DF2408B" w14:textId="77777777" w:rsidTr="004B1963">
        <w:tc>
          <w:tcPr>
            <w:tcW w:w="959" w:type="pct"/>
          </w:tcPr>
          <w:p w14:paraId="62886990" w14:textId="77777777" w:rsidR="00291DB3" w:rsidRPr="000D5199" w:rsidRDefault="007B48DD" w:rsidP="002604EB">
            <w:pPr>
              <w:pStyle w:val="b1af-f"/>
              <w:rPr>
                <w:rStyle w:val="LS2CodeBodytext"/>
              </w:rPr>
            </w:pPr>
            <w:r w:rsidRPr="000D5199">
              <w:rPr>
                <w:rStyle w:val="LS2CodeBodytext"/>
              </w:rPr>
              <w:t>a != 10</w:t>
            </w:r>
          </w:p>
        </w:tc>
        <w:tc>
          <w:tcPr>
            <w:tcW w:w="4041" w:type="pct"/>
          </w:tcPr>
          <w:p w14:paraId="26469C98" w14:textId="77777777" w:rsidR="00291DB3" w:rsidRDefault="007B48DD" w:rsidP="002604EB">
            <w:pPr>
              <w:pStyle w:val="b1af-f"/>
            </w:pPr>
            <w:r>
              <w:t>a er ikke lik 10</w:t>
            </w:r>
          </w:p>
        </w:tc>
      </w:tr>
    </w:tbl>
    <w:p w14:paraId="51A2FFB8" w14:textId="1A771F10" w:rsidR="00291DB3" w:rsidRPr="00211DAE" w:rsidRDefault="007B48DD" w:rsidP="002604EB">
      <w:pPr>
        <w:pStyle w:val="b1aff"/>
      </w:pPr>
      <w:r w:rsidRPr="00211DAE">
        <w:t xml:space="preserve">Merk at tabellen over forutsetter at vi jobber med </w:t>
      </w:r>
      <w:r w:rsidRPr="0050421A">
        <w:rPr>
          <w:rStyle w:val="LS2Kursiv"/>
        </w:rPr>
        <w:t>hele</w:t>
      </w:r>
      <w:r w:rsidRPr="00211DAE">
        <w:t xml:space="preserve"> tall og ikke desimaltall</w:t>
      </w:r>
      <w:r w:rsidR="00107DF0">
        <w:t>.</w:t>
      </w:r>
    </w:p>
    <w:p w14:paraId="75390CFC" w14:textId="7670BD56" w:rsidR="00291DB3" w:rsidRPr="00211DAE" w:rsidRDefault="007B48DD" w:rsidP="002604EB">
      <w:pPr>
        <w:pStyle w:val="b1af"/>
      </w:pPr>
      <w:r w:rsidRPr="00211DAE">
        <w:lastRenderedPageBreak/>
        <w:t>Dette kan vi for eksempel bruke til å gi en tilbakemelding på om brukeren har klikket mindre enn 10</w:t>
      </w:r>
      <w:r w:rsidR="00FC2E3A">
        <w:t> </w:t>
      </w:r>
      <w:r w:rsidRPr="00211DAE">
        <w:t>ganger eller ikke:</w:t>
      </w:r>
    </w:p>
    <w:p w14:paraId="28B402E7" w14:textId="511F6425"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(antallKlikk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9 ganger eller mindre.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 eller mer.</w:t>
      </w:r>
      <w:r w:rsidRPr="00017038">
        <w:rPr>
          <w:rFonts w:ascii="Consolas" w:hAnsi="Consolas"/>
          <w:lang w:val="nb-NO"/>
        </w:rPr>
        <w:t>';</w:t>
      </w:r>
      <w:r w:rsidRPr="00017038">
        <w:rPr>
          <w:rFonts w:ascii="Consolas" w:hAnsi="Consolas"/>
          <w:lang w:val="nb-NO"/>
        </w:rPr>
        <w:br/>
        <w:t>}</w:t>
      </w:r>
    </w:p>
    <w:p w14:paraId="1CE02C5D" w14:textId="4EF5BBCB" w:rsidR="00291DB3" w:rsidRPr="00211DAE" w:rsidRDefault="007B48DD" w:rsidP="00FE7DCA">
      <w:pPr>
        <w:pStyle w:val="b1aff"/>
      </w:pPr>
      <w:r w:rsidRPr="00211DAE">
        <w:t xml:space="preserve">Merk </w:t>
      </w:r>
      <w:r w:rsidR="00107DF0">
        <w:t xml:space="preserve">at </w:t>
      </w:r>
      <w:r w:rsidRPr="00211DAE">
        <w:t xml:space="preserve">else-grenen kjøres når det </w:t>
      </w:r>
      <w:r w:rsidRPr="0050421A">
        <w:rPr>
          <w:rStyle w:val="LS2Kursiv"/>
        </w:rPr>
        <w:t>motsatte</w:t>
      </w:r>
      <w:r w:rsidRPr="00211DAE">
        <w:t xml:space="preserve"> kriteriet er tilfellet. Det motsatte av </w:t>
      </w:r>
      <w:r w:rsidRPr="001F729B">
        <w:rPr>
          <w:rStyle w:val="LS2CodeBodytext"/>
        </w:rPr>
        <w:t>a == b</w:t>
      </w:r>
      <w:r w:rsidRPr="00211DAE">
        <w:t xml:space="preserve"> er </w:t>
      </w:r>
      <w:r w:rsidRPr="001F729B">
        <w:rPr>
          <w:rStyle w:val="LS2CodeBodytext"/>
        </w:rPr>
        <w:t>a != b</w:t>
      </w:r>
      <w:r w:rsidRPr="00211DAE">
        <w:t xml:space="preserve">, og det motsatte av </w:t>
      </w:r>
      <w:r w:rsidRPr="001F729B">
        <w:rPr>
          <w:rStyle w:val="LS2CodeBodytext"/>
        </w:rPr>
        <w:t>a &lt; b</w:t>
      </w:r>
      <w:r w:rsidRPr="00211DAE">
        <w:t xml:space="preserve"> er </w:t>
      </w:r>
      <w:r w:rsidRPr="001F729B">
        <w:rPr>
          <w:rStyle w:val="LS2CodeBodytext"/>
        </w:rPr>
        <w:t>a &gt;= b</w:t>
      </w:r>
      <w:r w:rsidRPr="00211DAE">
        <w:t>. Dermed kan vi omskrive forrige eksempel til en variant som ser annerledes ut</w:t>
      </w:r>
      <w:r w:rsidR="003E71FD">
        <w:t>,</w:t>
      </w:r>
      <w:r w:rsidRPr="00211DAE">
        <w:t xml:space="preserve"> men som oppfører seg helt likt:</w:t>
      </w:r>
    </w:p>
    <w:p w14:paraId="5F12BA75" w14:textId="1CCD9978" w:rsidR="00FD5BD9"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bookmarkStart w:id="398" w:name="_Hlk28991333"/>
      <w:r w:rsidRPr="007A6D8D">
        <w:rPr>
          <w:rStyle w:val="LS2Keyword"/>
          <w:lang w:val="nb-NO"/>
        </w:rPr>
        <w:t>if</w:t>
      </w:r>
      <w:r w:rsidRPr="00017038">
        <w:rPr>
          <w:rFonts w:ascii="Consolas" w:hAnsi="Consolas"/>
          <w:lang w:val="nb-NO"/>
        </w:rPr>
        <w:t xml:space="preserve">(antallKlikk </w:t>
      </w:r>
      <w:r w:rsidRPr="00211DAE">
        <w:rPr>
          <w:rStyle w:val="LS2Operator"/>
          <w:lang w:val="nb-NO"/>
        </w:rPr>
        <w:t>&gt;=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bookmarkEnd w:id="398"/>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 eller mer.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9 ganger eller mindre.</w:t>
      </w:r>
      <w:r w:rsidRPr="00017038">
        <w:rPr>
          <w:rFonts w:ascii="Consolas" w:hAnsi="Consolas"/>
          <w:lang w:val="nb-NO"/>
        </w:rPr>
        <w:t>';</w:t>
      </w:r>
      <w:r w:rsidRPr="00017038">
        <w:rPr>
          <w:rFonts w:ascii="Consolas" w:hAnsi="Consolas"/>
          <w:lang w:val="nb-NO"/>
        </w:rPr>
        <w:br/>
        <w:t>}</w:t>
      </w:r>
    </w:p>
    <w:p w14:paraId="6C881010" w14:textId="77777777" w:rsidR="00291DB3" w:rsidRPr="00211DAE" w:rsidRDefault="00052E9F" w:rsidP="00374B1F">
      <w:pPr>
        <w:pStyle w:val="m1tt"/>
      </w:pPr>
      <w:bookmarkStart w:id="399" w:name="_Toc29047872"/>
      <w:r>
        <w:t>Flere alternativer</w:t>
      </w:r>
      <w:bookmarkEnd w:id="399"/>
    </w:p>
    <w:p w14:paraId="3ADD35CA" w14:textId="44322E24" w:rsidR="00291DB3" w:rsidRPr="00211DAE" w:rsidRDefault="007B48DD" w:rsidP="00C628A3">
      <w:pPr>
        <w:pStyle w:val="b1af-f"/>
      </w:pPr>
      <w:r w:rsidRPr="00211DAE">
        <w:t xml:space="preserve">En </w:t>
      </w:r>
      <w:r w:rsidRPr="000D5199">
        <w:rPr>
          <w:rStyle w:val="LS2CodeBodytext"/>
        </w:rPr>
        <w:t>if</w:t>
      </w:r>
      <w:r w:rsidRPr="00211DAE">
        <w:t xml:space="preserve">-setning kan ha maksimalt én </w:t>
      </w:r>
      <w:r w:rsidRPr="000D5199">
        <w:rPr>
          <w:rStyle w:val="LS2CodeBodytext"/>
        </w:rPr>
        <w:t>if</w:t>
      </w:r>
      <w:r w:rsidRPr="00211DAE">
        <w:t xml:space="preserve">-gren og én </w:t>
      </w:r>
      <w:r w:rsidRPr="000D5199">
        <w:rPr>
          <w:rStyle w:val="LS2CodeBodytext"/>
        </w:rPr>
        <w:t>else</w:t>
      </w:r>
      <w:r w:rsidRPr="00211DAE">
        <w:t xml:space="preserve">-gren, men </w:t>
      </w:r>
      <w:r w:rsidR="003E71FD">
        <w:t xml:space="preserve">den kan ha </w:t>
      </w:r>
      <w:r w:rsidRPr="00211DAE">
        <w:t xml:space="preserve">ingen, én eller mange </w:t>
      </w:r>
      <w:r w:rsidRPr="000D5199">
        <w:rPr>
          <w:rStyle w:val="LS2CodeBodytext"/>
        </w:rPr>
        <w:t>else if</w:t>
      </w:r>
      <w:r w:rsidRPr="00211DAE">
        <w:t>-grener.</w:t>
      </w:r>
    </w:p>
    <w:p w14:paraId="53656983" w14:textId="1B3723DA" w:rsidR="00291DB3" w:rsidRPr="00211DAE" w:rsidRDefault="007B48DD" w:rsidP="00B179A8">
      <w:pPr>
        <w:pStyle w:val="b1af"/>
      </w:pPr>
      <w:r w:rsidRPr="00211DAE">
        <w:t xml:space="preserve">La oss si at vi har en variabel </w:t>
      </w:r>
      <w:r w:rsidRPr="00B16E57">
        <w:rPr>
          <w:rStyle w:val="LS2CodeBodytext"/>
        </w:rPr>
        <w:t>måned</w:t>
      </w:r>
      <w:r w:rsidRPr="00211DAE">
        <w:t xml:space="preserve"> som inneholder et tall fra 1</w:t>
      </w:r>
      <w:r w:rsidR="00C10002">
        <w:t>–</w:t>
      </w:r>
      <w:r w:rsidRPr="00211DAE">
        <w:t>12</w:t>
      </w:r>
      <w:r w:rsidR="003E71FD">
        <w:t>,</w:t>
      </w:r>
      <w:r w:rsidR="00F84644">
        <w:t xml:space="preserve"> </w:t>
      </w:r>
      <w:r w:rsidRPr="00211DAE">
        <w:t>og at vi skal finne riktig navn på måneden og lagre dette i variabel</w:t>
      </w:r>
      <w:r w:rsidR="003E71FD">
        <w:t>en</w:t>
      </w:r>
      <w:r w:rsidRPr="00211DAE">
        <w:t xml:space="preserve"> </w:t>
      </w:r>
      <w:r w:rsidRPr="00B16E57">
        <w:rPr>
          <w:rStyle w:val="LS2CodeBodytext"/>
        </w:rPr>
        <w:t>månedsnavn</w:t>
      </w:r>
      <w:r w:rsidRPr="00211DAE">
        <w:t>.</w:t>
      </w:r>
    </w:p>
    <w:p w14:paraId="748DAC57" w14:textId="2D672269" w:rsidR="00291DB3" w:rsidRPr="00211DAE" w:rsidRDefault="007B48DD" w:rsidP="00327DF6">
      <w:pPr>
        <w:pStyle w:val="b1af"/>
      </w:pPr>
      <w:r w:rsidRPr="00211DAE">
        <w:t>Det finnes enklere måter å gjøre dette på</w:t>
      </w:r>
      <w:r w:rsidR="003E71FD">
        <w:t>,</w:t>
      </w:r>
      <w:r w:rsidRPr="00211DAE">
        <w:t xml:space="preserve"> som vi skal lære om senere, men en </w:t>
      </w:r>
      <w:r w:rsidRPr="00B16E57">
        <w:rPr>
          <w:rStyle w:val="LS2CodeBodytext"/>
        </w:rPr>
        <w:t>if</w:t>
      </w:r>
      <w:r w:rsidRPr="00211DAE">
        <w:t>-setning fungerer også godt</w:t>
      </w:r>
      <w:r w:rsidR="003E71FD">
        <w:t>.</w:t>
      </w:r>
    </w:p>
    <w:p w14:paraId="7A197911"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månedsnavn;</w:t>
      </w:r>
      <w:r w:rsidRPr="00017038">
        <w:rPr>
          <w:rFonts w:ascii="Consolas" w:hAnsi="Consolas"/>
          <w:lang w:val="nb-NO"/>
        </w:rPr>
        <w:br/>
      </w:r>
      <w:bookmarkStart w:id="400" w:name="_Hlk28991307"/>
      <w:r w:rsidRPr="007A6D8D">
        <w:rPr>
          <w:rStyle w:val="LS2Keyword"/>
          <w:lang w:val="nb-NO"/>
        </w:rPr>
        <w:t>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bookmarkEnd w:id="400"/>
      <w:r w:rsidRPr="00017038">
        <w:rPr>
          <w:rFonts w:ascii="Consolas" w:hAnsi="Consolas"/>
          <w:lang w:val="nb-NO"/>
        </w:rPr>
        <w:t>{</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Januar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Februar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Mars</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4</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April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Juni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r>
      <w:r w:rsidRPr="00017038">
        <w:rPr>
          <w:rFonts w:ascii="Consolas" w:hAnsi="Consolas"/>
          <w:lang w:val="nb-NO"/>
        </w:rPr>
        <w:lastRenderedPageBreak/>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Juli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August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9</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September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Oktober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11</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November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12</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Desember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 xml:space="preserve">&lt;ukjent månedsnummer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måned </w:t>
      </w:r>
      <w:r w:rsidRPr="007A6D8D">
        <w:rPr>
          <w:rStyle w:val="LS2Operator"/>
          <w:lang w:val="nb-NO"/>
        </w:rPr>
        <w:t>+</w:t>
      </w:r>
      <w:r w:rsidRPr="00017038">
        <w:rPr>
          <w:rFonts w:ascii="Consolas" w:hAnsi="Consolas"/>
          <w:lang w:val="nb-NO"/>
        </w:rPr>
        <w:t xml:space="preserve"> '</w:t>
      </w:r>
      <w:r w:rsidRPr="00211DAE">
        <w:rPr>
          <w:rStyle w:val="LS2String"/>
          <w:lang w:val="nb-NO"/>
        </w:rPr>
        <w:t>&gt;</w:t>
      </w:r>
      <w:r w:rsidRPr="00017038">
        <w:rPr>
          <w:rFonts w:ascii="Consolas" w:hAnsi="Consolas"/>
          <w:lang w:val="nb-NO"/>
        </w:rPr>
        <w:t>';</w:t>
      </w:r>
      <w:r w:rsidRPr="00017038">
        <w:rPr>
          <w:rFonts w:ascii="Consolas" w:hAnsi="Consolas"/>
          <w:lang w:val="nb-NO"/>
        </w:rPr>
        <w:br/>
        <w:t>}</w:t>
      </w:r>
    </w:p>
    <w:p w14:paraId="3E467DEF" w14:textId="1485C356" w:rsidR="00291DB3" w:rsidRPr="00211DAE" w:rsidRDefault="007B48DD" w:rsidP="00FE7DCA">
      <w:pPr>
        <w:pStyle w:val="b1aff"/>
      </w:pPr>
      <w:r w:rsidRPr="00211DAE">
        <w:t xml:space="preserve">Hvis vi </w:t>
      </w:r>
      <w:r w:rsidR="003E71FD">
        <w:t>hadde vært</w:t>
      </w:r>
      <w:r w:rsidR="003E71FD" w:rsidRPr="00211DAE">
        <w:t xml:space="preserve"> </w:t>
      </w:r>
      <w:r w:rsidRPr="00211DAE">
        <w:t xml:space="preserve">sikre på at </w:t>
      </w:r>
      <w:r w:rsidRPr="001F729B">
        <w:rPr>
          <w:rStyle w:val="LS2CodeBodytext"/>
        </w:rPr>
        <w:t>måned</w:t>
      </w:r>
      <w:r w:rsidRPr="00211DAE">
        <w:t xml:space="preserve"> aldri var noe annet enn 1, 2, 3, 4, 5, 6, 7, 8, 9, 10, 11 eller 12, kunne vi droppet </w:t>
      </w:r>
      <w:r w:rsidRPr="001F729B">
        <w:rPr>
          <w:rStyle w:val="LS2CodeBodytext"/>
        </w:rPr>
        <w:t>else if (måned == 12)</w:t>
      </w:r>
      <w:r w:rsidRPr="00211DAE">
        <w:t xml:space="preserve"> og bare brukt </w:t>
      </w:r>
      <w:r w:rsidRPr="001F729B">
        <w:rPr>
          <w:rStyle w:val="LS2CodeBodytext"/>
        </w:rPr>
        <w:t>månedsnavn = 'Desember';</w:t>
      </w:r>
      <w:r w:rsidRPr="00211DAE">
        <w:t xml:space="preserve"> inne i else-grenen. </w:t>
      </w:r>
      <w:r w:rsidR="003E71FD">
        <w:t>Det</w:t>
      </w:r>
      <w:r w:rsidR="003E71FD" w:rsidRPr="00211DAE">
        <w:t xml:space="preserve"> </w:t>
      </w:r>
      <w:r w:rsidRPr="00211DAE">
        <w:t xml:space="preserve">er </w:t>
      </w:r>
      <w:r w:rsidR="003E71FD">
        <w:t xml:space="preserve">imidlertid </w:t>
      </w:r>
      <w:r w:rsidRPr="00211DAE">
        <w:t>lurt å ta høyde for det uventede, og else-grener egner seg perfekt til akkurat det</w:t>
      </w:r>
      <w:r w:rsidR="003E71FD">
        <w:t>.</w:t>
      </w:r>
      <w:r w:rsidRPr="00211DAE">
        <w:t xml:space="preserve"> Merk at koden her lager en tekst som også inneholder tallet. Altså om </w:t>
      </w:r>
      <w:r w:rsidRPr="001F729B">
        <w:rPr>
          <w:rStyle w:val="LS2CodeBodytext"/>
        </w:rPr>
        <w:t>måned</w:t>
      </w:r>
      <w:r w:rsidRPr="00211DAE">
        <w:t xml:space="preserve"> inneholder 57, vil </w:t>
      </w:r>
      <w:r w:rsidRPr="001F729B">
        <w:rPr>
          <w:rStyle w:val="LS2CodeBodytext"/>
        </w:rPr>
        <w:t>månedsnavn</w:t>
      </w:r>
      <w:r w:rsidRPr="00211DAE">
        <w:t xml:space="preserve"> bli </w:t>
      </w:r>
      <w:r w:rsidRPr="001F729B">
        <w:rPr>
          <w:rStyle w:val="LS2CodeBodytext"/>
        </w:rPr>
        <w:t>&lt;ukjent månedsnummer 57&gt;</w:t>
      </w:r>
      <w:r w:rsidRPr="00211DAE">
        <w:t>. Det kan være en nyttig tilbakemelding til programmereren som skal feilsøke.</w:t>
      </w:r>
    </w:p>
    <w:p w14:paraId="3159FDEF" w14:textId="1D7DDD72" w:rsidR="00291DB3" w:rsidRPr="00211DAE" w:rsidRDefault="007B48DD" w:rsidP="00B179A8">
      <w:pPr>
        <w:pStyle w:val="b1af"/>
      </w:pPr>
      <w:r w:rsidRPr="00211DAE">
        <w:t>Merk at når en if-, else if- eller else-gren</w:t>
      </w:r>
      <w:r w:rsidR="000729EE">
        <w:t xml:space="preserve"> bare </w:t>
      </w:r>
      <w:r w:rsidRPr="00211DAE">
        <w:t>inneholder én kommando, trenger vi ikke krøllparentesene. Dette er anbefalt bare når den ene kommandoen er ganske kort, for da kan man også sette den på samme linje som if. Så vi kunne skrevet koden vår mer kompakt (og kanskje også mer lettlest) slik:</w:t>
      </w:r>
    </w:p>
    <w:p w14:paraId="646F97E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Januar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Februar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Mars</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April</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Juni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Juli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August</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9</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September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Oktober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11</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November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12</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Desember</w:t>
      </w:r>
      <w:r w:rsidRPr="00017038">
        <w:rPr>
          <w:rFonts w:ascii="Consolas" w:hAnsi="Consolas"/>
          <w:lang w:val="nb-NO"/>
        </w:rPr>
        <w:t>';</w:t>
      </w:r>
      <w:r w:rsidRPr="00017038">
        <w:rPr>
          <w:rFonts w:ascii="Consolas" w:hAnsi="Consolas"/>
          <w:lang w:val="nb-NO"/>
        </w:rPr>
        <w:br/>
      </w:r>
      <w:r w:rsidRPr="007A6D8D">
        <w:rPr>
          <w:rStyle w:val="LS2Keyword"/>
          <w:lang w:val="nb-NO"/>
        </w:rPr>
        <w:t>else</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 xml:space="preserve">&lt;ukjent månedsnummer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måned </w:t>
      </w:r>
      <w:r w:rsidRPr="007A6D8D">
        <w:rPr>
          <w:rStyle w:val="LS2Operator"/>
          <w:lang w:val="nb-NO"/>
        </w:rPr>
        <w:t>+</w:t>
      </w:r>
      <w:r w:rsidRPr="00017038">
        <w:rPr>
          <w:rFonts w:ascii="Consolas" w:hAnsi="Consolas"/>
          <w:lang w:val="nb-NO"/>
        </w:rPr>
        <w:t xml:space="preserve"> '</w:t>
      </w:r>
      <w:r w:rsidRPr="00211DAE">
        <w:rPr>
          <w:rStyle w:val="LS2String"/>
          <w:lang w:val="nb-NO"/>
        </w:rPr>
        <w:t>&gt;</w:t>
      </w:r>
      <w:r w:rsidRPr="00017038">
        <w:rPr>
          <w:rFonts w:ascii="Consolas" w:hAnsi="Consolas"/>
          <w:lang w:val="nb-NO"/>
        </w:rPr>
        <w:t>';</w:t>
      </w:r>
    </w:p>
    <w:p w14:paraId="28248B0F" w14:textId="3D5831BC" w:rsidR="00291DB3" w:rsidRPr="00211DAE" w:rsidRDefault="003E71FD" w:rsidP="00FE7DCA">
      <w:pPr>
        <w:pStyle w:val="b1aff"/>
      </w:pPr>
      <w:r>
        <w:t>F</w:t>
      </w:r>
      <w:r w:rsidR="007B48DD" w:rsidRPr="00211DAE">
        <w:t xml:space="preserve">or en nybegynner er det </w:t>
      </w:r>
      <w:r>
        <w:t xml:space="preserve">imidlertid </w:t>
      </w:r>
      <w:r w:rsidR="007B48DD" w:rsidRPr="00211DAE">
        <w:t xml:space="preserve">lurt alltid </w:t>
      </w:r>
      <w:r>
        <w:t xml:space="preserve">å </w:t>
      </w:r>
      <w:r w:rsidR="007B48DD" w:rsidRPr="00211DAE">
        <w:t xml:space="preserve">bruke krøllparenteser. Problemet </w:t>
      </w:r>
      <w:r>
        <w:t>er</w:t>
      </w:r>
      <w:r w:rsidRPr="00211DAE">
        <w:t xml:space="preserve"> </w:t>
      </w:r>
      <w:r w:rsidR="00FD5BD9">
        <w:t>hvis</w:t>
      </w:r>
      <w:r w:rsidR="007B48DD" w:rsidRPr="00211DAE">
        <w:t xml:space="preserve"> du prøver å legge til en kommando </w:t>
      </w:r>
      <w:r>
        <w:t xml:space="preserve">ekstra </w:t>
      </w:r>
      <w:r w:rsidR="007B48DD" w:rsidRPr="00211DAE">
        <w:t>i en av grenene i koden over. Da må du samtidig legge til krøllparenteser, og det er lett å glemme. Uten krøllparenteser kan det være at programmet gjør noe annet enn du vil.</w:t>
      </w:r>
    </w:p>
    <w:p w14:paraId="1CF7931F" w14:textId="77777777" w:rsidR="00291DB3" w:rsidRPr="00211DAE" w:rsidRDefault="007B48DD" w:rsidP="00B179A8">
      <w:pPr>
        <w:pStyle w:val="b1af"/>
      </w:pPr>
      <w:r w:rsidRPr="00211DAE">
        <w:lastRenderedPageBreak/>
        <w:t>I eksemplet under har vi lagt til en ekstra kommando som er ment å høre til i else-grenen:</w:t>
      </w:r>
    </w:p>
    <w:p w14:paraId="60D3C97A" w14:textId="77777777" w:rsidR="00291DB3" w:rsidRPr="00017038" w:rsidRDefault="007B48DD" w:rsidP="00FE7DCA">
      <w:pPr>
        <w:pStyle w:val="eks1aff"/>
        <w:rPr>
          <w:rFonts w:ascii="Consolas" w:hAnsi="Consolas"/>
        </w:rPr>
      </w:pPr>
      <w:proofErr w:type="gramStart"/>
      <w:r w:rsidRPr="00916F05">
        <w:rPr>
          <w:rStyle w:val="LS2Keyword"/>
        </w:rPr>
        <w:t>if</w:t>
      </w:r>
      <w:r w:rsidRPr="00017038">
        <w:rPr>
          <w:rFonts w:ascii="Consolas" w:hAnsi="Consolas"/>
        </w:rPr>
        <w:t>(</w:t>
      </w:r>
      <w:proofErr w:type="gramEnd"/>
      <w:r w:rsidRPr="00017038">
        <w:rPr>
          <w:rFonts w:ascii="Consolas" w:hAnsi="Consolas"/>
        </w:rPr>
        <w:t xml:space="preserve">a </w:t>
      </w:r>
      <w:r>
        <w:rPr>
          <w:rStyle w:val="LS2Operator"/>
        </w:rPr>
        <w:t>==</w:t>
      </w:r>
      <w:r w:rsidRPr="00017038">
        <w:rPr>
          <w:rFonts w:ascii="Consolas" w:hAnsi="Consolas"/>
        </w:rPr>
        <w:t xml:space="preserve"> </w:t>
      </w:r>
      <w:r>
        <w:rPr>
          <w:rStyle w:val="LS2NumVal"/>
        </w:rPr>
        <w:t>1</w:t>
      </w:r>
      <w:r w:rsidRPr="00017038">
        <w:rPr>
          <w:rFonts w:ascii="Consolas" w:hAnsi="Consolas"/>
        </w:rPr>
        <w:t xml:space="preserve">) x </w:t>
      </w:r>
      <w:r w:rsidRPr="00C4714E">
        <w:rPr>
          <w:rStyle w:val="LS2Operator"/>
        </w:rPr>
        <w:t>=</w:t>
      </w:r>
      <w:r w:rsidRPr="00017038">
        <w:rPr>
          <w:rFonts w:ascii="Consolas" w:hAnsi="Consolas"/>
        </w:rPr>
        <w:t xml:space="preserve"> </w:t>
      </w:r>
      <w:r>
        <w:rPr>
          <w:rStyle w:val="LS2NumVal"/>
        </w:rPr>
        <w:t>10</w:t>
      </w:r>
      <w:r w:rsidRPr="00017038">
        <w:rPr>
          <w:rFonts w:ascii="Consolas" w:hAnsi="Consolas"/>
        </w:rPr>
        <w:t>;</w:t>
      </w:r>
      <w:r w:rsidRPr="00017038">
        <w:rPr>
          <w:rFonts w:ascii="Consolas" w:hAnsi="Consolas"/>
        </w:rPr>
        <w:br/>
      </w:r>
      <w:r w:rsidRPr="00796FC8">
        <w:rPr>
          <w:rStyle w:val="LS2Keyword"/>
        </w:rPr>
        <w:t>else</w:t>
      </w:r>
      <w:r w:rsidRPr="00017038">
        <w:rPr>
          <w:rFonts w:ascii="Consolas" w:hAnsi="Consolas"/>
        </w:rPr>
        <w:t xml:space="preserve"> x </w:t>
      </w:r>
      <w:r w:rsidRPr="00C4714E">
        <w:rPr>
          <w:rStyle w:val="LS2Operator"/>
        </w:rPr>
        <w:t>=</w:t>
      </w:r>
      <w:r w:rsidRPr="00017038">
        <w:rPr>
          <w:rFonts w:ascii="Consolas" w:hAnsi="Consolas"/>
        </w:rPr>
        <w:t xml:space="preserve"> </w:t>
      </w:r>
      <w:r>
        <w:rPr>
          <w:rStyle w:val="LS2NumVal"/>
        </w:rPr>
        <w:t>20</w:t>
      </w:r>
      <w:r w:rsidRPr="00017038">
        <w:rPr>
          <w:rFonts w:ascii="Consolas" w:hAnsi="Consolas"/>
        </w:rPr>
        <w:t>;</w:t>
      </w:r>
      <w:r w:rsidRPr="00017038">
        <w:rPr>
          <w:rFonts w:ascii="Consolas" w:hAnsi="Consolas"/>
        </w:rPr>
        <w:br/>
        <w:t xml:space="preserve">     y </w:t>
      </w:r>
      <w:r w:rsidRPr="00C4714E">
        <w:rPr>
          <w:rStyle w:val="LS2Operator"/>
        </w:rPr>
        <w:t>=</w:t>
      </w:r>
      <w:r w:rsidRPr="00017038">
        <w:rPr>
          <w:rFonts w:ascii="Consolas" w:hAnsi="Consolas"/>
        </w:rPr>
        <w:t xml:space="preserve"> </w:t>
      </w:r>
      <w:r>
        <w:rPr>
          <w:rStyle w:val="LS2NumVal"/>
        </w:rPr>
        <w:t>5</w:t>
      </w:r>
      <w:r w:rsidRPr="00017038">
        <w:rPr>
          <w:rFonts w:ascii="Consolas" w:hAnsi="Consolas"/>
        </w:rPr>
        <w:t>;</w:t>
      </w:r>
    </w:p>
    <w:p w14:paraId="37E53685" w14:textId="77777777" w:rsidR="00291DB3" w:rsidRPr="00211DAE" w:rsidRDefault="007B48DD" w:rsidP="00FE7DCA">
      <w:pPr>
        <w:pStyle w:val="b1aff"/>
      </w:pPr>
      <w:r w:rsidRPr="00211DAE">
        <w:t xml:space="preserve">Fordi det ikke er krøllparenteser, gjøres </w:t>
      </w:r>
      <w:r w:rsidRPr="001F729B">
        <w:rPr>
          <w:rStyle w:val="LS2CodeBodytext"/>
        </w:rPr>
        <w:t>y = 5;</w:t>
      </w:r>
      <w:r w:rsidRPr="00211DAE">
        <w:t xml:space="preserve"> uansett. Med krøllparenteser blir den bare gjort i else-grenen:</w:t>
      </w:r>
    </w:p>
    <w:p w14:paraId="6F69670D" w14:textId="77777777" w:rsidR="00291DB3" w:rsidRPr="00017038" w:rsidRDefault="007B48DD" w:rsidP="00FE7DCA">
      <w:pPr>
        <w:pStyle w:val="eks1aff"/>
        <w:rPr>
          <w:rFonts w:ascii="Consolas" w:hAnsi="Consolas"/>
        </w:rPr>
      </w:pPr>
      <w:proofErr w:type="gramStart"/>
      <w:r w:rsidRPr="00916F05">
        <w:rPr>
          <w:rStyle w:val="LS2Keyword"/>
        </w:rPr>
        <w:t>if</w:t>
      </w:r>
      <w:r w:rsidRPr="00017038">
        <w:rPr>
          <w:rFonts w:ascii="Consolas" w:hAnsi="Consolas"/>
        </w:rPr>
        <w:t>(</w:t>
      </w:r>
      <w:proofErr w:type="gramEnd"/>
      <w:r w:rsidRPr="00017038">
        <w:rPr>
          <w:rFonts w:ascii="Consolas" w:hAnsi="Consolas"/>
        </w:rPr>
        <w:t xml:space="preserve">a </w:t>
      </w:r>
      <w:r>
        <w:rPr>
          <w:rStyle w:val="LS2Operator"/>
        </w:rPr>
        <w:t>==</w:t>
      </w:r>
      <w:r w:rsidRPr="00017038">
        <w:rPr>
          <w:rFonts w:ascii="Consolas" w:hAnsi="Consolas"/>
        </w:rPr>
        <w:t xml:space="preserve"> </w:t>
      </w:r>
      <w:r>
        <w:rPr>
          <w:rStyle w:val="LS2NumVal"/>
        </w:rPr>
        <w:t>1</w:t>
      </w:r>
      <w:r w:rsidRPr="00017038">
        <w:rPr>
          <w:rFonts w:ascii="Consolas" w:hAnsi="Consolas"/>
        </w:rPr>
        <w:t>) {</w:t>
      </w:r>
      <w:r w:rsidRPr="00017038">
        <w:rPr>
          <w:rFonts w:ascii="Consolas" w:hAnsi="Consolas"/>
        </w:rPr>
        <w:br/>
        <w:t xml:space="preserve">    x </w:t>
      </w:r>
      <w:r w:rsidRPr="00C4714E">
        <w:rPr>
          <w:rStyle w:val="LS2Operator"/>
        </w:rPr>
        <w:t>=</w:t>
      </w:r>
      <w:r w:rsidRPr="00017038">
        <w:rPr>
          <w:rFonts w:ascii="Consolas" w:hAnsi="Consolas"/>
        </w:rPr>
        <w:t xml:space="preserve"> </w:t>
      </w:r>
      <w:r>
        <w:rPr>
          <w:rStyle w:val="LS2NumVal"/>
        </w:rPr>
        <w:t>10</w:t>
      </w:r>
      <w:r w:rsidRPr="00017038">
        <w:rPr>
          <w:rFonts w:ascii="Consolas" w:hAnsi="Consolas"/>
        </w:rPr>
        <w:t>;</w:t>
      </w:r>
      <w:r w:rsidRPr="00017038">
        <w:rPr>
          <w:rFonts w:ascii="Consolas" w:hAnsi="Consolas"/>
        </w:rPr>
        <w:br/>
        <w:t xml:space="preserve">} </w:t>
      </w:r>
      <w:r w:rsidRPr="00796FC8">
        <w:rPr>
          <w:rStyle w:val="LS2Keyword"/>
        </w:rPr>
        <w:t>else</w:t>
      </w:r>
      <w:r w:rsidRPr="00017038">
        <w:rPr>
          <w:rFonts w:ascii="Consolas" w:hAnsi="Consolas"/>
        </w:rPr>
        <w:t xml:space="preserve"> {</w:t>
      </w:r>
      <w:r w:rsidRPr="00017038">
        <w:rPr>
          <w:rFonts w:ascii="Consolas" w:hAnsi="Consolas"/>
        </w:rPr>
        <w:br/>
        <w:t xml:space="preserve">    x </w:t>
      </w:r>
      <w:r w:rsidRPr="00C4714E">
        <w:rPr>
          <w:rStyle w:val="LS2Operator"/>
        </w:rPr>
        <w:t>=</w:t>
      </w:r>
      <w:r w:rsidRPr="00017038">
        <w:rPr>
          <w:rFonts w:ascii="Consolas" w:hAnsi="Consolas"/>
        </w:rPr>
        <w:t xml:space="preserve"> </w:t>
      </w:r>
      <w:r>
        <w:rPr>
          <w:rStyle w:val="LS2NumVal"/>
        </w:rPr>
        <w:t>20</w:t>
      </w:r>
      <w:r w:rsidRPr="00017038">
        <w:rPr>
          <w:rFonts w:ascii="Consolas" w:hAnsi="Consolas"/>
        </w:rPr>
        <w:t>;</w:t>
      </w:r>
      <w:r w:rsidRPr="00017038">
        <w:rPr>
          <w:rFonts w:ascii="Consolas" w:hAnsi="Consolas"/>
        </w:rPr>
        <w:br/>
        <w:t xml:space="preserve">    y </w:t>
      </w:r>
      <w:r w:rsidRPr="00C4714E">
        <w:rPr>
          <w:rStyle w:val="LS2Operator"/>
        </w:rPr>
        <w:t>=</w:t>
      </w:r>
      <w:r w:rsidRPr="00017038">
        <w:rPr>
          <w:rFonts w:ascii="Consolas" w:hAnsi="Consolas"/>
        </w:rPr>
        <w:t xml:space="preserve"> </w:t>
      </w:r>
      <w:r>
        <w:rPr>
          <w:rStyle w:val="LS2NumVal"/>
        </w:rPr>
        <w:t>5</w:t>
      </w:r>
      <w:r w:rsidRPr="00017038">
        <w:rPr>
          <w:rFonts w:ascii="Consolas" w:hAnsi="Consolas"/>
        </w:rPr>
        <w:t>;</w:t>
      </w:r>
      <w:r w:rsidRPr="00017038">
        <w:rPr>
          <w:rFonts w:ascii="Consolas" w:hAnsi="Consolas"/>
        </w:rPr>
        <w:br/>
        <w:t>}</w:t>
      </w:r>
    </w:p>
    <w:p w14:paraId="39A35CA7" w14:textId="7B78C3B3" w:rsidR="00291DB3" w:rsidRPr="00211DAE" w:rsidRDefault="00052E9F" w:rsidP="00374B1F">
      <w:pPr>
        <w:pStyle w:val="m1tt"/>
      </w:pPr>
      <w:bookmarkStart w:id="401" w:name="sammenligne-tekster"/>
      <w:bookmarkStart w:id="402" w:name="_Toc29047873"/>
      <w:r w:rsidRPr="00C83EEE">
        <w:rPr>
          <w:highlight w:val="yellow"/>
          <w:rPrChange w:id="403" w:author="Terje Kolderup" w:date="2020-01-29T15:27:00Z">
            <w:rPr/>
          </w:rPrChange>
        </w:rPr>
        <w:t>S</w:t>
      </w:r>
      <w:r w:rsidR="007B48DD" w:rsidRPr="00C83EEE">
        <w:rPr>
          <w:highlight w:val="yellow"/>
          <w:rPrChange w:id="404" w:author="Terje Kolderup" w:date="2020-01-29T15:27:00Z">
            <w:rPr/>
          </w:rPrChange>
        </w:rPr>
        <w:t>ammen</w:t>
      </w:r>
      <w:r w:rsidR="00166A72" w:rsidRPr="00C83EEE">
        <w:rPr>
          <w:highlight w:val="yellow"/>
          <w:rPrChange w:id="405" w:author="Terje Kolderup" w:date="2020-01-29T15:27:00Z">
            <w:rPr/>
          </w:rPrChange>
        </w:rPr>
        <w:t>likn</w:t>
      </w:r>
      <w:r w:rsidR="007B48DD" w:rsidRPr="00C83EEE">
        <w:rPr>
          <w:highlight w:val="yellow"/>
          <w:rPrChange w:id="406" w:author="Terje Kolderup" w:date="2020-01-29T15:27:00Z">
            <w:rPr/>
          </w:rPrChange>
        </w:rPr>
        <w:t>e</w:t>
      </w:r>
      <w:r w:rsidR="007B48DD" w:rsidRPr="00211DAE">
        <w:t xml:space="preserve"> tekster</w:t>
      </w:r>
      <w:bookmarkEnd w:id="401"/>
      <w:bookmarkEnd w:id="402"/>
    </w:p>
    <w:p w14:paraId="4B26411E" w14:textId="735E7568" w:rsidR="00291DB3" w:rsidRPr="00211DAE" w:rsidRDefault="007B48DD" w:rsidP="00C628A3">
      <w:pPr>
        <w:pStyle w:val="b1af-f"/>
      </w:pPr>
      <w:r w:rsidRPr="00211DAE">
        <w:t>Å sammen</w:t>
      </w:r>
      <w:r w:rsidR="00166A72">
        <w:t>likn</w:t>
      </w:r>
      <w:r w:rsidRPr="00211DAE">
        <w:t xml:space="preserve">e tekster er </w:t>
      </w:r>
      <w:r w:rsidR="00166A72">
        <w:t>svært</w:t>
      </w:r>
      <w:r w:rsidR="00166A72" w:rsidRPr="00211DAE">
        <w:t xml:space="preserve"> </w:t>
      </w:r>
      <w:r w:rsidRPr="00211DAE">
        <w:t>likt som å sammen</w:t>
      </w:r>
      <w:r w:rsidR="00166A72">
        <w:t>likn</w:t>
      </w:r>
      <w:r w:rsidRPr="00211DAE">
        <w:t xml:space="preserve">e tall. La oss for eksempel tenke oss at vi har en variabel </w:t>
      </w:r>
      <w:r w:rsidRPr="000D5199">
        <w:rPr>
          <w:rStyle w:val="LS2CodeBodytext"/>
        </w:rPr>
        <w:t>var navn</w:t>
      </w:r>
      <w:r w:rsidR="00166A72">
        <w:t xml:space="preserve">, </w:t>
      </w:r>
      <w:r w:rsidRPr="00211DAE">
        <w:t xml:space="preserve">og at vi vil gjøre noe spesielt hvis denne inneholder akkurat teksten </w:t>
      </w:r>
      <w:r w:rsidRPr="00B21A25">
        <w:rPr>
          <w:rStyle w:val="LS2CodeBodytext"/>
        </w:rPr>
        <w:t>'Terje'</w:t>
      </w:r>
      <w:r w:rsidRPr="00211DAE">
        <w:t>. Det gjør vi slik:</w:t>
      </w:r>
    </w:p>
    <w:p w14:paraId="159CFC8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navn </w:t>
      </w:r>
      <w:r w:rsidRPr="00211DAE">
        <w:rPr>
          <w:rStyle w:val="LS2Operator"/>
          <w:lang w:val="nb-NO"/>
        </w:rPr>
        <w:t>==</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 ) {</w:t>
      </w:r>
      <w:r w:rsidRPr="00017038">
        <w:rPr>
          <w:rFonts w:ascii="Consolas" w:hAnsi="Consolas"/>
          <w:lang w:val="nb-NO"/>
        </w:rPr>
        <w:br/>
        <w:t xml:space="preserve">    alert('</w:t>
      </w:r>
      <w:r w:rsidRPr="00211DAE">
        <w:rPr>
          <w:rStyle w:val="LS2String"/>
          <w:lang w:val="nb-NO"/>
        </w:rPr>
        <w:t>Terje, jo!</w:t>
      </w:r>
      <w:r w:rsidRPr="00017038">
        <w:rPr>
          <w:rFonts w:ascii="Consolas" w:hAnsi="Consolas"/>
          <w:lang w:val="nb-NO"/>
        </w:rPr>
        <w:t>');</w:t>
      </w:r>
      <w:r w:rsidRPr="00017038">
        <w:rPr>
          <w:rFonts w:ascii="Consolas" w:hAnsi="Consolas"/>
          <w:lang w:val="nb-NO"/>
        </w:rPr>
        <w:br/>
        <w:t>}</w:t>
      </w:r>
    </w:p>
    <w:p w14:paraId="4291B990" w14:textId="4D354AC7" w:rsidR="00291DB3" w:rsidRPr="00211DAE" w:rsidRDefault="007B48DD" w:rsidP="00FE7DCA">
      <w:pPr>
        <w:pStyle w:val="b1aff"/>
      </w:pPr>
      <w:r w:rsidRPr="00211DAE">
        <w:t>Merk at sammen</w:t>
      </w:r>
      <w:r w:rsidR="00166A72">
        <w:t>likn</w:t>
      </w:r>
      <w:r w:rsidRPr="00211DAE">
        <w:t xml:space="preserve">ing av tekst er </w:t>
      </w:r>
      <w:r w:rsidRPr="0050421A">
        <w:rPr>
          <w:rStyle w:val="LS2Kursiv"/>
        </w:rPr>
        <w:t>case sensitivt</w:t>
      </w:r>
      <w:r w:rsidRPr="00211DAE">
        <w:t xml:space="preserve">, det vil si at det </w:t>
      </w:r>
      <w:r w:rsidR="008C7917">
        <w:t xml:space="preserve">skiller mellom </w:t>
      </w:r>
      <w:r w:rsidRPr="00211DAE">
        <w:t xml:space="preserve">store og små bokstaver. </w:t>
      </w:r>
      <w:r w:rsidRPr="001F729B">
        <w:rPr>
          <w:rStyle w:val="LS2CodeBodytext"/>
        </w:rPr>
        <w:t>'terje'</w:t>
      </w:r>
      <w:r w:rsidRPr="00211DAE">
        <w:t xml:space="preserve"> og </w:t>
      </w:r>
      <w:r w:rsidRPr="001F729B">
        <w:rPr>
          <w:rStyle w:val="LS2CodeBodytext"/>
        </w:rPr>
        <w:t>'Terje'</w:t>
      </w:r>
      <w:r w:rsidRPr="00211DAE">
        <w:t xml:space="preserve"> er altså to forskjellige tekster.</w:t>
      </w:r>
    </w:p>
    <w:p w14:paraId="6B88AB51" w14:textId="6F61B0B5" w:rsidR="00291DB3" w:rsidRPr="00211DAE" w:rsidRDefault="007B48DD" w:rsidP="00B179A8">
      <w:pPr>
        <w:pStyle w:val="b1af"/>
      </w:pPr>
      <w:r w:rsidRPr="00211DAE">
        <w:t>Vi kan også sammen</w:t>
      </w:r>
      <w:r w:rsidR="00166A72">
        <w:t>likn</w:t>
      </w:r>
      <w:r w:rsidRPr="00211DAE">
        <w:t xml:space="preserve">e tekster med </w:t>
      </w:r>
      <w:r w:rsidRPr="00B16E57">
        <w:rPr>
          <w:rStyle w:val="LS2CodeBodytext"/>
        </w:rPr>
        <w:t>&lt;</w:t>
      </w:r>
      <w:r w:rsidRPr="00211DAE">
        <w:t xml:space="preserve">, </w:t>
      </w:r>
      <w:r w:rsidRPr="00B16E57">
        <w:rPr>
          <w:rStyle w:val="LS2CodeBodytext"/>
        </w:rPr>
        <w:t>&lt;=</w:t>
      </w:r>
      <w:r w:rsidRPr="00211DAE">
        <w:t xml:space="preserve">, </w:t>
      </w:r>
      <w:r w:rsidRPr="00B16E57">
        <w:rPr>
          <w:rStyle w:val="LS2CodeBodytext"/>
        </w:rPr>
        <w:t>&gt;</w:t>
      </w:r>
      <w:r w:rsidRPr="00211DAE">
        <w:t xml:space="preserve"> og </w:t>
      </w:r>
      <w:r w:rsidRPr="00B16E57">
        <w:rPr>
          <w:rStyle w:val="LS2CodeBodytext"/>
        </w:rPr>
        <w:t>&gt;=</w:t>
      </w:r>
      <w:r w:rsidRPr="00211DAE">
        <w:t xml:space="preserve">. At en tekst er </w:t>
      </w:r>
      <w:r w:rsidR="008C7917">
        <w:t>lengre</w:t>
      </w:r>
      <w:r w:rsidR="008C7917" w:rsidRPr="00211DAE">
        <w:t xml:space="preserve"> </w:t>
      </w:r>
      <w:r w:rsidRPr="00211DAE">
        <w:t>enn en annen</w:t>
      </w:r>
      <w:r w:rsidR="00166A72">
        <w:t>,</w:t>
      </w:r>
      <w:r w:rsidRPr="00211DAE">
        <w:t xml:space="preserve"> betyr at den vil komme senere i en sortert liste enn den andre. Denne sorteringen går bokstav for bokstav og følger </w:t>
      </w:r>
      <w:r w:rsidR="00166A72" w:rsidRPr="00211DAE">
        <w:t>tegne</w:t>
      </w:r>
      <w:r w:rsidR="00166A72">
        <w:t>ts</w:t>
      </w:r>
      <w:r w:rsidR="00166A72" w:rsidRPr="00211DAE">
        <w:t xml:space="preserve"> </w:t>
      </w:r>
      <w:r w:rsidRPr="00211DAE">
        <w:t xml:space="preserve">posisjon i noe som heter </w:t>
      </w:r>
      <w:r w:rsidRPr="007A36B9">
        <w:rPr>
          <w:i/>
        </w:rPr>
        <w:t>unicode tegntabell</w:t>
      </w:r>
      <w:r w:rsidRPr="00211DAE">
        <w:t>. Det siste innebærer at A sorteres før a.</w:t>
      </w:r>
    </w:p>
    <w:p w14:paraId="752132BE" w14:textId="65C93BDF" w:rsidR="00291DB3" w:rsidRPr="00211DAE" w:rsidRDefault="007B48DD" w:rsidP="00B179A8">
      <w:pPr>
        <w:pStyle w:val="b1af"/>
      </w:pPr>
      <w:r w:rsidRPr="00B16E57">
        <w:rPr>
          <w:rStyle w:val="LS2CodeBodytext"/>
        </w:rPr>
        <w:t>'Terje'</w:t>
      </w:r>
      <w:r w:rsidRPr="00211DAE">
        <w:t xml:space="preserve"> kommer før </w:t>
      </w:r>
      <w:r w:rsidRPr="00B16E57">
        <w:rPr>
          <w:rStyle w:val="LS2CodeBodytext"/>
        </w:rPr>
        <w:t>'Tor'</w:t>
      </w:r>
      <w:r w:rsidRPr="00211DAE">
        <w:t>. De to tekstene er like i første bokstav, og da sammen</w:t>
      </w:r>
      <w:r w:rsidR="00166A72">
        <w:t>likn</w:t>
      </w:r>
      <w:r w:rsidRPr="00211DAE">
        <w:t xml:space="preserve">es tegn nummer to, </w:t>
      </w:r>
      <w:r w:rsidR="00166A72">
        <w:t>der</w:t>
      </w:r>
      <w:r w:rsidR="00166A72" w:rsidRPr="00211DAE">
        <w:t xml:space="preserve"> </w:t>
      </w:r>
      <w:r w:rsidRPr="00B16E57">
        <w:rPr>
          <w:rStyle w:val="LS2CodeBodytext"/>
        </w:rPr>
        <w:t>e</w:t>
      </w:r>
      <w:r w:rsidRPr="00211DAE">
        <w:t xml:space="preserve"> </w:t>
      </w:r>
      <w:r w:rsidR="00166A72" w:rsidRPr="00211DAE">
        <w:t xml:space="preserve">altså </w:t>
      </w:r>
      <w:r w:rsidRPr="00211DAE">
        <w:t xml:space="preserve">kommer før </w:t>
      </w:r>
      <w:r w:rsidRPr="00B16E57">
        <w:rPr>
          <w:rStyle w:val="LS2CodeBodytext"/>
        </w:rPr>
        <w:t>o</w:t>
      </w:r>
      <w:r w:rsidRPr="00211DAE">
        <w:t>. Hadde andre tegn også vært like</w:t>
      </w:r>
      <w:r w:rsidR="00166A72">
        <w:t>,</w:t>
      </w:r>
      <w:r w:rsidRPr="00211DAE">
        <w:t xml:space="preserve"> ville </w:t>
      </w:r>
      <w:r w:rsidR="00A03F38">
        <w:t>JavaScript</w:t>
      </w:r>
      <w:r w:rsidRPr="00211DAE">
        <w:t xml:space="preserve"> sett på tredje tegn, osv. Om en tekst er kortere enn en annen, er hvilken som helst bokstav større enn ingen bokstav. </w:t>
      </w:r>
      <w:r w:rsidRPr="00B16E57">
        <w:rPr>
          <w:rStyle w:val="LS2CodeBodytext"/>
        </w:rPr>
        <w:t>'Tor'</w:t>
      </w:r>
      <w:r w:rsidRPr="00211DAE">
        <w:t xml:space="preserve"> kommer altså før </w:t>
      </w:r>
      <w:r w:rsidRPr="00B16E57">
        <w:rPr>
          <w:rStyle w:val="LS2CodeBodytext"/>
        </w:rPr>
        <w:t>'Torgeir'</w:t>
      </w:r>
      <w:r w:rsidRPr="00211DAE">
        <w:t>.</w:t>
      </w:r>
    </w:p>
    <w:p w14:paraId="15A487A8" w14:textId="5E6DECA5" w:rsidR="005A3C8D" w:rsidRDefault="007B48DD" w:rsidP="00B179A8">
      <w:pPr>
        <w:pStyle w:val="b1af"/>
      </w:pPr>
      <w:r w:rsidRPr="00211DAE">
        <w:t>Til nå har vi sett på sammen</w:t>
      </w:r>
      <w:r w:rsidR="00166A72">
        <w:t>likn</w:t>
      </w:r>
      <w:r w:rsidRPr="00211DAE">
        <w:t>ing av tall og sammen</w:t>
      </w:r>
      <w:r w:rsidR="00166A72">
        <w:t>likn</w:t>
      </w:r>
      <w:r w:rsidRPr="00211DAE">
        <w:t xml:space="preserve">ing av tekst. </w:t>
      </w:r>
      <w:r w:rsidR="00166A72">
        <w:t>Man</w:t>
      </w:r>
      <w:r w:rsidR="00166A72" w:rsidRPr="00211DAE">
        <w:t xml:space="preserve"> </w:t>
      </w:r>
      <w:r w:rsidRPr="00211DAE">
        <w:t xml:space="preserve">kan </w:t>
      </w:r>
      <w:r w:rsidR="00166A72">
        <w:t xml:space="preserve">imidlertid </w:t>
      </w:r>
      <w:r w:rsidRPr="00211DAE">
        <w:t>også sammen</w:t>
      </w:r>
      <w:r w:rsidR="00166A72">
        <w:t>likn</w:t>
      </w:r>
      <w:r w:rsidRPr="00211DAE">
        <w:t xml:space="preserve">e en tekst med et tall. Da vil </w:t>
      </w:r>
      <w:r w:rsidR="00A03F38">
        <w:t>JavaScript</w:t>
      </w:r>
      <w:r w:rsidRPr="00211DAE">
        <w:t xml:space="preserve"> enten gjøre om tallet til tekst eller teksten til tall før sammen</w:t>
      </w:r>
      <w:r w:rsidR="00166A72">
        <w:t>likn</w:t>
      </w:r>
      <w:r w:rsidRPr="00211DAE">
        <w:t xml:space="preserve">ingen gjøres. Dette kan være litt uforutsigbart, så </w:t>
      </w:r>
      <w:r w:rsidR="00166A72">
        <w:t>det</w:t>
      </w:r>
      <w:r w:rsidR="00166A72" w:rsidRPr="00211DAE">
        <w:t xml:space="preserve"> </w:t>
      </w:r>
      <w:r w:rsidRPr="00211DAE">
        <w:t>er det best å unngå</w:t>
      </w:r>
      <w:r w:rsidR="00166A72">
        <w:t xml:space="preserve"> det</w:t>
      </w:r>
      <w:r w:rsidR="00F84644">
        <w:t xml:space="preserve"> – </w:t>
      </w:r>
      <w:r w:rsidRPr="00211DAE">
        <w:t>med mindre man har behov for akkurat denne effekten.</w:t>
      </w:r>
    </w:p>
    <w:p w14:paraId="63F4E968" w14:textId="00419A5D" w:rsidR="00291DB3" w:rsidRPr="00211DAE" w:rsidRDefault="007B48DD" w:rsidP="00B179A8">
      <w:pPr>
        <w:pStyle w:val="b1af"/>
      </w:pPr>
      <w:r w:rsidRPr="00211DAE">
        <w:t xml:space="preserve">Dersom </w:t>
      </w:r>
      <w:r w:rsidR="00884C29">
        <w:t>m</w:t>
      </w:r>
      <w:r w:rsidR="00884C29" w:rsidRPr="00211DAE">
        <w:t xml:space="preserve">an </w:t>
      </w:r>
      <w:r w:rsidRPr="00211DAE">
        <w:t xml:space="preserve">ikke ønsker denne automatikken, kan man bruke operatorene </w:t>
      </w:r>
      <w:r w:rsidRPr="00B16E57">
        <w:rPr>
          <w:rStyle w:val="LS2CodeBodytext"/>
        </w:rPr>
        <w:t>===</w:t>
      </w:r>
      <w:r w:rsidRPr="00211DAE">
        <w:t xml:space="preserve"> og </w:t>
      </w:r>
      <w:r w:rsidRPr="00B16E57">
        <w:rPr>
          <w:rStyle w:val="LS2CodeBodytext"/>
        </w:rPr>
        <w:t>!==</w:t>
      </w:r>
      <w:r w:rsidRPr="00211DAE">
        <w:t xml:space="preserve"> for likhet og ulikhet. De fungerer slik at to verdier alltid er ulike om de er av ulike datatyper. (Tekst og tall er de to datatypene vi har sett til nå.) Mens </w:t>
      </w:r>
      <w:r w:rsidRPr="00B16E57">
        <w:rPr>
          <w:rStyle w:val="LS2CodeBodytext"/>
        </w:rPr>
        <w:t>2 == '2'</w:t>
      </w:r>
      <w:r w:rsidRPr="00211DAE">
        <w:t xml:space="preserve"> vil være sant, vil </w:t>
      </w:r>
      <w:r w:rsidRPr="00B16E57">
        <w:rPr>
          <w:rStyle w:val="LS2CodeBodytext"/>
        </w:rPr>
        <w:t>2 === '2'</w:t>
      </w:r>
      <w:r w:rsidRPr="00211DAE">
        <w:t xml:space="preserve"> være usant.</w:t>
      </w:r>
    </w:p>
    <w:p w14:paraId="45AB2F85" w14:textId="4CDC923D" w:rsidR="00291DB3" w:rsidRPr="00211DAE" w:rsidRDefault="007B48DD" w:rsidP="00B179A8">
      <w:pPr>
        <w:pStyle w:val="b1af"/>
      </w:pPr>
      <w:r w:rsidRPr="00211DAE">
        <w:lastRenderedPageBreak/>
        <w:t>Eksemplet under har tre tekstbokser som brukeren kan skrive hva som helst i. Fra start står det</w:t>
      </w:r>
      <w:r w:rsidR="00741CE8">
        <w:t xml:space="preserve"> </w:t>
      </w:r>
      <w:r w:rsidR="00741CE8" w:rsidRPr="008130AD">
        <w:t>«</w:t>
      </w:r>
      <w:r w:rsidRPr="00211DAE">
        <w:t>Per</w:t>
      </w:r>
      <w:r w:rsidR="00751880">
        <w:t>»</w:t>
      </w:r>
      <w:r w:rsidRPr="00211DAE">
        <w:t>,</w:t>
      </w:r>
      <w:r w:rsidR="00741CE8">
        <w:t xml:space="preserve"> </w:t>
      </w:r>
      <w:r w:rsidR="00741CE8" w:rsidRPr="008130AD">
        <w:t>«</w:t>
      </w:r>
      <w:r w:rsidRPr="00211DAE">
        <w:t>Pål</w:t>
      </w:r>
      <w:r w:rsidR="00741CE8">
        <w:t xml:space="preserve">» </w:t>
      </w:r>
      <w:r w:rsidRPr="00211DAE">
        <w:t>og</w:t>
      </w:r>
      <w:r w:rsidR="00741CE8">
        <w:t xml:space="preserve"> </w:t>
      </w:r>
      <w:r w:rsidR="00741CE8" w:rsidRPr="008130AD">
        <w:t>«</w:t>
      </w:r>
      <w:r w:rsidRPr="00211DAE">
        <w:t>Espen</w:t>
      </w:r>
      <w:r w:rsidR="00741CE8">
        <w:t xml:space="preserve">» </w:t>
      </w:r>
      <w:r w:rsidRPr="00211DAE">
        <w:t xml:space="preserve">i dem. Hver gang en av dem endres, kalles funksjonen </w:t>
      </w:r>
      <w:r w:rsidRPr="007A36B9">
        <w:rPr>
          <w:rStyle w:val="LS2CodeBodytext"/>
        </w:rPr>
        <w:t>findFirst()</w:t>
      </w:r>
      <w:r w:rsidRPr="00211DAE">
        <w:t>.</w:t>
      </w:r>
    </w:p>
    <w:p w14:paraId="534ADB01" w14:textId="19CF34A6" w:rsidR="00291DB3" w:rsidRPr="00211DAE" w:rsidRDefault="007B48DD" w:rsidP="00B179A8">
      <w:pPr>
        <w:pStyle w:val="b1af"/>
      </w:pPr>
      <w:r w:rsidRPr="00211DAE">
        <w:t>Funksjonen sammen</w:t>
      </w:r>
      <w:r w:rsidR="00166A72">
        <w:t>likn</w:t>
      </w:r>
      <w:r w:rsidRPr="00211DAE">
        <w:t xml:space="preserve">er om noen av dem er like. Det er tre kombinasjonsmuligheter: 1 og 2, 1 og 3 </w:t>
      </w:r>
      <w:r w:rsidR="00884C29">
        <w:t>samt</w:t>
      </w:r>
      <w:r w:rsidR="00884C29" w:rsidRPr="00211DAE">
        <w:t xml:space="preserve"> </w:t>
      </w:r>
      <w:r w:rsidRPr="00211DAE">
        <w:t>2 og 3. I tillegg finner funksjonen ut hvilken av de tre tekstene som ville komme først i en sortert liste.</w:t>
      </w:r>
    </w:p>
    <w:p w14:paraId="79C09F75" w14:textId="77777777" w:rsidR="00291DB3" w:rsidRPr="00017038" w:rsidRDefault="007B48DD" w:rsidP="00FE7DCA">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&gt;&lt;/div&gt;</w:t>
      </w:r>
      <w:r w:rsidRPr="00017038">
        <w:rPr>
          <w:rFonts w:ascii="Consolas" w:hAnsi="Consolas"/>
          <w:lang w:val="nb-NO"/>
        </w:rPr>
        <w:br/>
      </w:r>
      <w:r w:rsidRPr="00211DAE">
        <w:rPr>
          <w:rStyle w:val="LS2Tag"/>
          <w:lang w:val="nb-NO"/>
        </w:rPr>
        <w:t>&lt;p&gt;</w:t>
      </w:r>
      <w:r w:rsidRPr="00017038">
        <w:rPr>
          <w:rFonts w:ascii="Consolas" w:hAnsi="Consolas"/>
          <w:lang w:val="nb-NO"/>
        </w:rPr>
        <w:t>Endre på tekstene! (Prøv også å fylle ut tall: 11, 101, 102)</w:t>
      </w:r>
      <w:r w:rsidRPr="00211DAE">
        <w:rPr>
          <w:rStyle w:val="LS2Tag"/>
          <w:lang w:val="nb-NO"/>
        </w:rPr>
        <w:t>&lt;/p&gt;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"txt1"</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"Per"</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"txt2"</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"Pål"</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"txt3"</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"Espen"</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07"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txtDiv1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08"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txtDiv2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09"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txtDiv3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10"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txt3</w:t>
      </w:r>
      <w:r w:rsidRPr="00017038">
        <w:rPr>
          <w:rFonts w:ascii="Consolas" w:hAnsi="Consolas"/>
          <w:lang w:val="nb-NO"/>
        </w:rPr>
        <w:t>');</w:t>
      </w:r>
      <w:r w:rsidRPr="00017038">
        <w:rPr>
          <w:rFonts w:ascii="Consolas" w:hAnsi="Consolas"/>
          <w:lang w:val="nb-NO"/>
        </w:rPr>
        <w:br/>
        <w:t xml:space="preserve">    findFirst();</w:t>
      </w:r>
      <w:r w:rsidRPr="00017038">
        <w:rPr>
          <w:rFonts w:ascii="Consolas" w:hAnsi="Consolas"/>
          <w:lang w:val="nb-NO"/>
        </w:rPr>
        <w:br/>
      </w:r>
      <w:r w:rsidRPr="00017038">
        <w:rPr>
          <w:rFonts w:ascii="Consolas" w:hAnsi="Consolas"/>
          <w:lang w:val="nb-NO"/>
        </w:rPr>
        <w:br/>
        <w:t xml:space="preserve">    </w:t>
      </w:r>
      <w:r w:rsidRPr="00D148A9">
        <w:rPr>
          <w:rStyle w:val="LS2Tag"/>
          <w:lang w:val="nb-NO"/>
          <w:rPrChange w:id="411" w:author="Terje Kolderup" w:date="2020-01-29T10:02:00Z">
            <w:rPr>
              <w:rStyle w:val="LS2Keyword"/>
              <w:lang w:val="nb-NO"/>
            </w:rPr>
          </w:rPrChange>
        </w:rPr>
        <w:t>function</w:t>
      </w:r>
      <w:r w:rsidRPr="00017038">
        <w:rPr>
          <w:rFonts w:ascii="Consolas" w:hAnsi="Consolas"/>
          <w:lang w:val="nb-NO"/>
        </w:rPr>
        <w:t xml:space="preserve"> findFirst()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txt1 </w:t>
      </w:r>
      <w:r w:rsidRPr="007A6D8D">
        <w:rPr>
          <w:rStyle w:val="LS2Operator"/>
          <w:lang w:val="nb-NO"/>
        </w:rPr>
        <w:t>=</w:t>
      </w:r>
      <w:r w:rsidRPr="00017038">
        <w:rPr>
          <w:rFonts w:ascii="Consolas" w:hAnsi="Consolas"/>
          <w:lang w:val="nb-NO"/>
        </w:rPr>
        <w:t xml:space="preserve"> txtDiv1.value;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txt2 </w:t>
      </w:r>
      <w:r w:rsidRPr="007A6D8D">
        <w:rPr>
          <w:rStyle w:val="LS2Operator"/>
          <w:lang w:val="nb-NO"/>
        </w:rPr>
        <w:t>=</w:t>
      </w:r>
      <w:r w:rsidRPr="00017038">
        <w:rPr>
          <w:rFonts w:ascii="Consolas" w:hAnsi="Consolas"/>
          <w:lang w:val="nb-NO"/>
        </w:rPr>
        <w:t xml:space="preserve"> txtDiv2.value;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txt3 </w:t>
      </w:r>
      <w:r w:rsidRPr="007A6D8D">
        <w:rPr>
          <w:rStyle w:val="LS2Operator"/>
          <w:lang w:val="nb-NO"/>
        </w:rPr>
        <w:t>=</w:t>
      </w:r>
      <w:r w:rsidRPr="00017038">
        <w:rPr>
          <w:rFonts w:ascii="Consolas" w:hAnsi="Consolas"/>
          <w:lang w:val="nb-NO"/>
        </w:rPr>
        <w:t xml:space="preserve"> txtDiv3.value;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w:t>
      </w:r>
      <w:r w:rsidRPr="00211DAE">
        <w:rPr>
          <w:rStyle w:val="LS2String"/>
          <w:lang w:val="nb-NO"/>
        </w:rPr>
        <w:t>Tekst 1 og 3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3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2 og 3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2 og 3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Om vi sorterer de tre tekstene, er denne den første:&lt;br/&gt;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txt1) infoDiv.innerHTML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txt2) infoDiv.innerHTML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r>
      <w:r w:rsidRPr="00211DAE">
        <w:rPr>
          <w:rStyle w:val="LS2Tag"/>
          <w:lang w:val="nb-NO"/>
        </w:rPr>
        <w:t>&lt;/script&gt;</w:t>
      </w:r>
    </w:p>
    <w:p w14:paraId="6DB2537F" w14:textId="079306C0" w:rsidR="00291DB3" w:rsidRPr="00211DAE" w:rsidRDefault="007B48DD" w:rsidP="00FE7DCA">
      <w:pPr>
        <w:pStyle w:val="b1aff"/>
      </w:pPr>
      <w:r w:rsidRPr="00211DAE">
        <w:t xml:space="preserve">Merk at når vi uansett sjekker for likhet, kan vi </w:t>
      </w:r>
      <w:r w:rsidR="00884C29" w:rsidRPr="00211DAE">
        <w:t xml:space="preserve">like gjerne </w:t>
      </w:r>
      <w:r w:rsidRPr="00211DAE">
        <w:t xml:space="preserve">fange opp ulikhet med en </w:t>
      </w:r>
      <w:r w:rsidRPr="001F729B">
        <w:rPr>
          <w:rStyle w:val="LS2CodeBodytext"/>
        </w:rPr>
        <w:t>else</w:t>
      </w:r>
      <w:r w:rsidR="00884C29">
        <w:t xml:space="preserve">- </w:t>
      </w:r>
      <w:r w:rsidRPr="00211DAE">
        <w:t xml:space="preserve">som en egen </w:t>
      </w:r>
      <w:r w:rsidRPr="001F729B">
        <w:rPr>
          <w:rStyle w:val="LS2CodeBodytext"/>
        </w:rPr>
        <w:t>if</w:t>
      </w:r>
      <w:r w:rsidRPr="00211DAE">
        <w:t>-setning. La oss se på disse to linjene fra eksemplet over:</w:t>
      </w:r>
    </w:p>
    <w:p w14:paraId="6D3A230C"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p>
    <w:p w14:paraId="6A5F838F" w14:textId="2E76A042" w:rsidR="00291DB3" w:rsidRPr="00211DAE" w:rsidRDefault="007B48DD" w:rsidP="00FE7DCA">
      <w:pPr>
        <w:pStyle w:val="b1aff"/>
      </w:pPr>
      <w:r w:rsidRPr="00211DAE">
        <w:t>Dette kan like gjerne skrives slik:</w:t>
      </w:r>
    </w:p>
    <w:p w14:paraId="6D46FD0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p>
    <w:p w14:paraId="576708CE" w14:textId="4B38ACE0" w:rsidR="00291DB3" w:rsidRPr="00211DAE" w:rsidRDefault="007B48DD" w:rsidP="00FE7DCA">
      <w:pPr>
        <w:pStyle w:val="b1aff"/>
      </w:pPr>
      <w:r w:rsidRPr="00211DAE">
        <w:t xml:space="preserve">Dersom vi </w:t>
      </w:r>
      <w:r w:rsidR="00884C29" w:rsidRPr="00211DAE">
        <w:t>derimot</w:t>
      </w:r>
      <w:r w:rsidR="00884C29" w:rsidRPr="0050421A">
        <w:rPr>
          <w:rStyle w:val="LS2Kursiv"/>
        </w:rPr>
        <w:t xml:space="preserve"> </w:t>
      </w:r>
      <w:r w:rsidR="00884C29">
        <w:rPr>
          <w:rStyle w:val="LS2Kursiv"/>
        </w:rPr>
        <w:t>bare</w:t>
      </w:r>
      <w:r w:rsidR="00884C29" w:rsidRPr="00211DAE">
        <w:t xml:space="preserve"> </w:t>
      </w:r>
      <w:r w:rsidRPr="00211DAE">
        <w:t xml:space="preserve">ønsker å sjekke for ulikhet, må vi bruke </w:t>
      </w:r>
      <w:r w:rsidRPr="001F729B">
        <w:rPr>
          <w:rStyle w:val="LS2CodeBodytext"/>
        </w:rPr>
        <w:t>!=</w:t>
      </w:r>
      <w:r w:rsidRPr="00211DAE">
        <w:t>.</w:t>
      </w:r>
    </w:p>
    <w:p w14:paraId="26C9B774" w14:textId="584CEDBB" w:rsidR="00291DB3" w:rsidRPr="00211DAE" w:rsidRDefault="00052E9F" w:rsidP="00374B1F">
      <w:pPr>
        <w:pStyle w:val="m1tt"/>
      </w:pPr>
      <w:bookmarkStart w:id="412" w:name="sammenligne-objekter"/>
      <w:bookmarkStart w:id="413" w:name="_Toc29047874"/>
      <w:r>
        <w:t>S</w:t>
      </w:r>
      <w:r w:rsidR="007B48DD" w:rsidRPr="00211DAE">
        <w:t>ammen</w:t>
      </w:r>
      <w:r w:rsidR="00166A72">
        <w:t>likn</w:t>
      </w:r>
      <w:r w:rsidR="007B48DD" w:rsidRPr="00211DAE">
        <w:t xml:space="preserve">e </w:t>
      </w:r>
      <w:r w:rsidR="007B48DD" w:rsidRPr="00EF2694">
        <w:rPr>
          <w:highlight w:val="yellow"/>
          <w:rPrChange w:id="414" w:author="Terje Kolderup" w:date="2020-01-29T15:28:00Z">
            <w:rPr/>
          </w:rPrChange>
        </w:rPr>
        <w:t>objekter</w:t>
      </w:r>
      <w:bookmarkEnd w:id="412"/>
      <w:bookmarkEnd w:id="413"/>
    </w:p>
    <w:p w14:paraId="238FB735" w14:textId="132D64C8" w:rsidR="00291DB3" w:rsidRPr="00211DAE" w:rsidRDefault="007B48DD" w:rsidP="00C628A3">
      <w:pPr>
        <w:pStyle w:val="b1af-f"/>
      </w:pPr>
      <w:r w:rsidRPr="00211DAE">
        <w:t xml:space="preserve">Senere i boken skal vi se på hvordan vi kan lage våre egne </w:t>
      </w:r>
      <w:r w:rsidRPr="0050421A">
        <w:rPr>
          <w:rStyle w:val="LS2Kursiv"/>
        </w:rPr>
        <w:t>objekter</w:t>
      </w:r>
      <w:r w:rsidRPr="00211DAE">
        <w:t xml:space="preserve">. Allerede nå skal vi lære oss å bruke noen objekter som er laget ferdig for oss. </w:t>
      </w:r>
      <w:r w:rsidR="00CB36D9">
        <w:t>V</w:t>
      </w:r>
      <w:r w:rsidRPr="00211DAE">
        <w:t>i</w:t>
      </w:r>
      <w:r w:rsidR="00CB36D9">
        <w:t xml:space="preserve"> har egentlig</w:t>
      </w:r>
      <w:r w:rsidRPr="00211DAE">
        <w:t xml:space="preserve"> </w:t>
      </w:r>
      <w:r w:rsidR="00C402C4" w:rsidRPr="00211DAE">
        <w:t>al</w:t>
      </w:r>
      <w:r w:rsidR="00C402C4">
        <w:t>lerede</w:t>
      </w:r>
      <w:r w:rsidR="00C402C4" w:rsidRPr="00211DAE">
        <w:t xml:space="preserve"> </w:t>
      </w:r>
      <w:r w:rsidRPr="00211DAE">
        <w:t>gjort</w:t>
      </w:r>
      <w:r w:rsidR="00CB36D9">
        <w:t xml:space="preserve"> det</w:t>
      </w:r>
      <w:r w:rsidRPr="00211DAE">
        <w:t xml:space="preserve">. For eksempel har vi brukt </w:t>
      </w:r>
      <w:r w:rsidR="00C402C4" w:rsidRPr="00211DAE">
        <w:t>uttrykke</w:t>
      </w:r>
      <w:r w:rsidR="00C402C4">
        <w:t>t</w:t>
      </w:r>
      <w:r w:rsidR="00C402C4" w:rsidRPr="00211DAE">
        <w:t xml:space="preserve"> </w:t>
      </w:r>
      <w:r w:rsidRPr="00B21A25">
        <w:rPr>
          <w:rStyle w:val="LS2CodeBodytext"/>
        </w:rPr>
        <w:t>console.log()</w:t>
      </w:r>
      <w:r w:rsidRPr="00211DAE">
        <w:t xml:space="preserve">. Her viser </w:t>
      </w:r>
      <w:r w:rsidRPr="00B21A25">
        <w:rPr>
          <w:rStyle w:val="LS2CodeBodytext"/>
        </w:rPr>
        <w:t>console</w:t>
      </w:r>
      <w:r w:rsidRPr="00211DAE">
        <w:t xml:space="preserve"> til et objekt, og dette objektet har en funksjon som heter </w:t>
      </w:r>
      <w:r w:rsidRPr="00B21A25">
        <w:rPr>
          <w:rStyle w:val="LS2CodeBodytext"/>
        </w:rPr>
        <w:t>log()</w:t>
      </w:r>
      <w:r w:rsidRPr="00211DAE">
        <w:t>.</w:t>
      </w:r>
    </w:p>
    <w:p w14:paraId="5B742C77" w14:textId="77777777" w:rsidR="00291DB3" w:rsidRPr="00211DAE" w:rsidRDefault="007B48DD" w:rsidP="00B179A8">
      <w:pPr>
        <w:pStyle w:val="b1af"/>
      </w:pPr>
      <w:r w:rsidRPr="00211DAE">
        <w:t xml:space="preserve">Et annet eksempel er </w:t>
      </w:r>
      <w:r w:rsidRPr="00B16E57">
        <w:rPr>
          <w:rStyle w:val="LS2CodeBodytext"/>
        </w:rPr>
        <w:t>document.getElementById()</w:t>
      </w:r>
      <w:r w:rsidRPr="00211DAE">
        <w:t xml:space="preserve">. Tenk på </w:t>
      </w:r>
      <w:r w:rsidRPr="00B16E57">
        <w:rPr>
          <w:rStyle w:val="LS2CodeBodytext"/>
        </w:rPr>
        <w:t>document</w:t>
      </w:r>
      <w:r w:rsidRPr="00211DAE">
        <w:t xml:space="preserve"> som en innebygget variabel som viser til et objekt. Dette objektet har funksjonen </w:t>
      </w:r>
      <w:r w:rsidRPr="00B16E57">
        <w:rPr>
          <w:rStyle w:val="LS2CodeBodytext"/>
        </w:rPr>
        <w:t>getElementById</w:t>
      </w:r>
      <w:r w:rsidRPr="00211DAE">
        <w:t>.</w:t>
      </w:r>
    </w:p>
    <w:p w14:paraId="12DAC4A0" w14:textId="77777777" w:rsidR="00291DB3" w:rsidRPr="00211DAE" w:rsidRDefault="007B48DD" w:rsidP="00B179A8">
      <w:pPr>
        <w:pStyle w:val="b1af"/>
      </w:pPr>
      <w:r w:rsidRPr="00211DAE">
        <w:t xml:space="preserve">Objekter kan ha funksjoner og felt. På engelsk bruker vi ofte ordet </w:t>
      </w:r>
      <w:r w:rsidRPr="0050421A">
        <w:rPr>
          <w:rStyle w:val="LS2Kursiv"/>
        </w:rPr>
        <w:t>property</w:t>
      </w:r>
      <w:r w:rsidRPr="00211DAE">
        <w:t xml:space="preserve"> for felt, og mange bruker dette selv når de skriver eller snakker norsk. Alternativt kan vi si verdi.</w:t>
      </w:r>
    </w:p>
    <w:p w14:paraId="6DB5D71C" w14:textId="4F8003A7" w:rsidR="00291DB3" w:rsidRPr="00211DAE" w:rsidRDefault="007B48DD" w:rsidP="00B179A8">
      <w:pPr>
        <w:pStyle w:val="b1af"/>
      </w:pPr>
      <w:r w:rsidRPr="00211DAE">
        <w:t xml:space="preserve">Et eksempel på et felt er </w:t>
      </w:r>
      <w:r w:rsidRPr="00B16E57">
        <w:rPr>
          <w:rStyle w:val="LS2CodeBodytext"/>
        </w:rPr>
        <w:t>innerHTML</w:t>
      </w:r>
      <w:r w:rsidRPr="00211DAE">
        <w:t xml:space="preserve">. Funksjonen </w:t>
      </w:r>
      <w:r w:rsidRPr="00B16E57">
        <w:rPr>
          <w:rStyle w:val="LS2CodeBodytext"/>
        </w:rPr>
        <w:t>getElementById()</w:t>
      </w:r>
      <w:r w:rsidRPr="00211DAE">
        <w:t xml:space="preserve"> </w:t>
      </w:r>
      <w:r w:rsidRPr="0050421A">
        <w:rPr>
          <w:rStyle w:val="LS2Kursiv"/>
        </w:rPr>
        <w:t>returnerer</w:t>
      </w:r>
      <w:r w:rsidRPr="00211DAE">
        <w:t xml:space="preserve"> et objekt, og dette objektet</w:t>
      </w:r>
      <w:r w:rsidR="00227687">
        <w:t>s</w:t>
      </w:r>
      <w:r w:rsidRPr="00211DAE">
        <w:t xml:space="preserve"> felt og funksjoner kan vi aksessere ved hjelp av vanlig punktumsyntaks. Dermed ender vi opp med uttrykk av denne typen:</w:t>
      </w:r>
    </w:p>
    <w:p w14:paraId="740A34B8" w14:textId="77777777" w:rsidR="00291DB3" w:rsidRPr="00017038" w:rsidRDefault="007B48DD" w:rsidP="00FE7DCA">
      <w:pPr>
        <w:pStyle w:val="eks1aff"/>
        <w:rPr>
          <w:rFonts w:ascii="Consolas" w:hAnsi="Consolas"/>
          <w:lang w:val="nb-NO"/>
        </w:rPr>
      </w:pPr>
      <w:r w:rsidRPr="00017038">
        <w:rPr>
          <w:rFonts w:ascii="Consolas" w:hAnsi="Consolas"/>
          <w:lang w:val="nb-NO"/>
          <w:rPrChange w:id="41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abc</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&lt;h1&gt;Overskrift&lt;/h1&gt;</w:t>
      </w:r>
      <w:r w:rsidRPr="00017038">
        <w:rPr>
          <w:rFonts w:ascii="Consolas" w:hAnsi="Consolas"/>
          <w:lang w:val="nb-NO"/>
        </w:rPr>
        <w:t>';</w:t>
      </w:r>
    </w:p>
    <w:p w14:paraId="4695783F" w14:textId="77777777" w:rsidR="00291DB3" w:rsidRPr="00211DAE" w:rsidRDefault="007B48DD" w:rsidP="00FE7DCA">
      <w:pPr>
        <w:pStyle w:val="b1aff"/>
      </w:pPr>
      <w:r w:rsidRPr="00211DAE">
        <w:t>La oss bruke litt mer tid på å forstå alt som foregår her.</w:t>
      </w:r>
    </w:p>
    <w:p w14:paraId="6F32D709" w14:textId="7D1903F1" w:rsidR="00291DB3" w:rsidRPr="00211DAE" w:rsidRDefault="007B48DD" w:rsidP="00B179A8">
      <w:pPr>
        <w:pStyle w:val="b1af"/>
      </w:pPr>
      <w:r w:rsidRPr="00211DAE">
        <w:t xml:space="preserve">Noen funksjoner returnerer ingenting. Det gjelder for eksempel </w:t>
      </w:r>
      <w:r w:rsidRPr="00B16E57">
        <w:rPr>
          <w:rStyle w:val="LS2CodeBodytext"/>
        </w:rPr>
        <w:t>alert()</w:t>
      </w:r>
      <w:r w:rsidRPr="00211DAE">
        <w:t xml:space="preserve"> og </w:t>
      </w:r>
      <w:r w:rsidRPr="00B16E57">
        <w:rPr>
          <w:rStyle w:val="LS2CodeBodytext"/>
        </w:rPr>
        <w:t>console.log()</w:t>
      </w:r>
      <w:r w:rsidRPr="00211DAE">
        <w:t xml:space="preserve">. Andre funksjoner returnerer noe. For eksempel vil funksjonen </w:t>
      </w:r>
      <w:r w:rsidRPr="00B16E57">
        <w:rPr>
          <w:rStyle w:val="LS2CodeBodytext"/>
        </w:rPr>
        <w:t>Math.min()</w:t>
      </w:r>
      <w:r w:rsidRPr="00211DAE">
        <w:t xml:space="preserve"> returnere det minste tallet av alle parametrene du sender som parametre. </w:t>
      </w:r>
      <w:r w:rsidR="00FB2208">
        <w:t>V</w:t>
      </w:r>
      <w:r w:rsidRPr="00211DAE">
        <w:t>erdien som returneres</w:t>
      </w:r>
      <w:r w:rsidR="00FB2208">
        <w:t>,</w:t>
      </w:r>
      <w:r w:rsidRPr="00211DAE">
        <w:t xml:space="preserve"> kan vi ta vare på i en variabel. </w:t>
      </w:r>
      <w:r w:rsidRPr="00B16E57">
        <w:rPr>
          <w:rStyle w:val="LS2CodeBodytext"/>
        </w:rPr>
        <w:t>var n = Math.min( 2, 3 );</w:t>
      </w:r>
      <w:r w:rsidRPr="00211DAE">
        <w:t xml:space="preserve"> vil gi variabelen </w:t>
      </w:r>
      <w:r w:rsidRPr="00B16E57">
        <w:rPr>
          <w:rStyle w:val="LS2CodeBodytext"/>
        </w:rPr>
        <w:t>n</w:t>
      </w:r>
      <w:r w:rsidRPr="00211DAE">
        <w:t xml:space="preserve"> verdien 2, siden 2 er mindre enn 3. Effekten vil bli den samme som om vi gjorde </w:t>
      </w:r>
      <w:r w:rsidRPr="00B16E57">
        <w:rPr>
          <w:rStyle w:val="LS2CodeBodytext"/>
        </w:rPr>
        <w:t>var n = 2;</w:t>
      </w:r>
      <w:r w:rsidRPr="00211DAE">
        <w:t xml:space="preserve">, og vi sier at funksjonen </w:t>
      </w:r>
      <w:r w:rsidRPr="0050421A">
        <w:rPr>
          <w:rStyle w:val="LS2Kursiv"/>
        </w:rPr>
        <w:t>returnerer</w:t>
      </w:r>
      <w:r w:rsidRPr="00211DAE">
        <w:t xml:space="preserve"> verdien 2.</w:t>
      </w:r>
    </w:p>
    <w:p w14:paraId="0C705F6C" w14:textId="7AD75515" w:rsidR="00291DB3" w:rsidRPr="00211DAE" w:rsidRDefault="007B48DD" w:rsidP="00B179A8">
      <w:pPr>
        <w:pStyle w:val="b1af"/>
      </w:pPr>
      <w:r w:rsidRPr="00211DAE">
        <w:t xml:space="preserve">Funksjoner kan også returnere objekter, </w:t>
      </w:r>
      <w:r w:rsidR="00FB2208" w:rsidRPr="00211DAE">
        <w:t>s</w:t>
      </w:r>
      <w:r w:rsidR="00FB2208">
        <w:t>lik</w:t>
      </w:r>
      <w:r w:rsidR="00FB2208" w:rsidRPr="00211DAE">
        <w:t xml:space="preserve"> </w:t>
      </w:r>
      <w:r w:rsidRPr="00B16E57">
        <w:rPr>
          <w:rStyle w:val="LS2CodeBodytext"/>
        </w:rPr>
        <w:t>getElementById()</w:t>
      </w:r>
      <w:r w:rsidRPr="00211DAE">
        <w:t xml:space="preserve"> gjør. Så vi kan godt ta vare på dette objektet i en variabel. Deretter kan vi aksessere felt eller funksjoner i </w:t>
      </w:r>
      <w:r w:rsidR="00AC634C">
        <w:t xml:space="preserve">dette </w:t>
      </w:r>
      <w:r w:rsidRPr="00211DAE">
        <w:t xml:space="preserve">objektet ved hjelp av variabelen. Det siste eksemplet med </w:t>
      </w:r>
      <w:r w:rsidRPr="00B16E57">
        <w:rPr>
          <w:rStyle w:val="LS2CodeBodytext"/>
        </w:rPr>
        <w:t>getElementById()</w:t>
      </w:r>
      <w:r w:rsidRPr="00211DAE">
        <w:t xml:space="preserve"> kan dermed skrives om slik:</w:t>
      </w:r>
    </w:p>
    <w:p w14:paraId="4E095C1E"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abcDiv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16"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abc</w:t>
      </w:r>
      <w:r w:rsidRPr="00017038">
        <w:rPr>
          <w:rFonts w:ascii="Consolas" w:hAnsi="Consolas"/>
          <w:lang w:val="nb-NO"/>
        </w:rPr>
        <w:t>');</w:t>
      </w:r>
      <w:r w:rsidRPr="00017038">
        <w:rPr>
          <w:rFonts w:ascii="Consolas" w:hAnsi="Consolas"/>
          <w:lang w:val="nb-NO"/>
        </w:rPr>
        <w:br/>
        <w:t xml:space="preserve">abcDiv.innerHTML </w:t>
      </w:r>
      <w:r w:rsidRPr="007A6D8D">
        <w:rPr>
          <w:rStyle w:val="LS2Operator"/>
          <w:lang w:val="nb-NO"/>
        </w:rPr>
        <w:t>=</w:t>
      </w:r>
      <w:r w:rsidRPr="00017038">
        <w:rPr>
          <w:rFonts w:ascii="Consolas" w:hAnsi="Consolas"/>
          <w:lang w:val="nb-NO"/>
        </w:rPr>
        <w:t xml:space="preserve"> '</w:t>
      </w:r>
      <w:r w:rsidRPr="00211DAE">
        <w:rPr>
          <w:rStyle w:val="LS2String"/>
          <w:lang w:val="nb-NO"/>
        </w:rPr>
        <w:t>&lt;h1&gt;Overskrift&lt;/h1&gt;</w:t>
      </w:r>
      <w:r w:rsidRPr="00017038">
        <w:rPr>
          <w:rFonts w:ascii="Consolas" w:hAnsi="Consolas"/>
          <w:lang w:val="nb-NO"/>
        </w:rPr>
        <w:t>';</w:t>
      </w:r>
    </w:p>
    <w:p w14:paraId="581FD957" w14:textId="6D7F631B" w:rsidR="00291DB3" w:rsidRPr="00211DAE" w:rsidRDefault="00FB2208" w:rsidP="00FE7DCA">
      <w:pPr>
        <w:pStyle w:val="b1aff"/>
      </w:pPr>
      <w:r>
        <w:lastRenderedPageBreak/>
        <w:t>Det er helt valgfritt hva vi kaller v</w:t>
      </w:r>
      <w:r w:rsidR="007B48DD" w:rsidRPr="00211DAE">
        <w:t>ariabelen</w:t>
      </w:r>
      <w:r>
        <w:t>.</w:t>
      </w:r>
      <w:r w:rsidR="00F84644">
        <w:t xml:space="preserve"> </w:t>
      </w:r>
      <w:r w:rsidR="007B48DD" w:rsidRPr="001F729B">
        <w:rPr>
          <w:rStyle w:val="LS2CodeBodytext"/>
        </w:rPr>
        <w:t>abcDiv</w:t>
      </w:r>
      <w:r w:rsidR="007B48DD" w:rsidRPr="00211DAE">
        <w:t xml:space="preserve"> er bare forfatterens valg her og nå.</w:t>
      </w:r>
    </w:p>
    <w:p w14:paraId="58E1D4C4" w14:textId="5ABA4226" w:rsidR="00291DB3" w:rsidRPr="00211DAE" w:rsidRDefault="007B48DD" w:rsidP="00B179A8">
      <w:pPr>
        <w:pStyle w:val="b1af"/>
      </w:pPr>
      <w:r w:rsidRPr="00211DAE">
        <w:t xml:space="preserve">Vi leser ofte punktum som </w:t>
      </w:r>
      <w:r w:rsidRPr="0050421A">
        <w:rPr>
          <w:rStyle w:val="LS2Kursiv"/>
        </w:rPr>
        <w:t>sin</w:t>
      </w:r>
      <w:r w:rsidRPr="00211DAE">
        <w:t xml:space="preserve">, så koden i eksemplet over kan beskrives slik: Kall </w:t>
      </w:r>
      <w:r w:rsidRPr="00B16E57">
        <w:rPr>
          <w:rStyle w:val="LS2CodeBodytext"/>
        </w:rPr>
        <w:t>document</w:t>
      </w:r>
      <w:r w:rsidRPr="00211DAE">
        <w:t xml:space="preserve"> sin </w:t>
      </w:r>
      <w:r w:rsidRPr="00B16E57">
        <w:rPr>
          <w:rStyle w:val="LS2CodeBodytext"/>
        </w:rPr>
        <w:t>getElementById()</w:t>
      </w:r>
      <w:r w:rsidRPr="00211DAE">
        <w:t xml:space="preserve"> med </w:t>
      </w:r>
      <w:r w:rsidRPr="00B16E57">
        <w:rPr>
          <w:rStyle w:val="LS2CodeBodytext"/>
        </w:rPr>
        <w:t>'abc'</w:t>
      </w:r>
      <w:r w:rsidRPr="00211DAE">
        <w:t xml:space="preserve"> som paramater</w:t>
      </w:r>
      <w:r w:rsidR="00FB2208">
        <w:t>,</w:t>
      </w:r>
      <w:r w:rsidRPr="00211DAE">
        <w:t xml:space="preserve"> og ta vare på returverdien i en variabel </w:t>
      </w:r>
      <w:r w:rsidRPr="00B16E57">
        <w:rPr>
          <w:rStyle w:val="LS2CodeBodytext"/>
        </w:rPr>
        <w:t>abcDiv</w:t>
      </w:r>
      <w:r w:rsidRPr="00211DAE">
        <w:t xml:space="preserve">. Sett deretter </w:t>
      </w:r>
      <w:r w:rsidRPr="00B16E57">
        <w:rPr>
          <w:rStyle w:val="LS2CodeBodytext"/>
        </w:rPr>
        <w:t>abcDiv</w:t>
      </w:r>
      <w:r w:rsidRPr="00211DAE">
        <w:t xml:space="preserve"> sin </w:t>
      </w:r>
      <w:r w:rsidRPr="00B16E57">
        <w:rPr>
          <w:rStyle w:val="LS2CodeBodytext"/>
        </w:rPr>
        <w:t>innerHTML</w:t>
      </w:r>
      <w:r w:rsidRPr="00211DAE">
        <w:t xml:space="preserve"> til ønsket </w:t>
      </w:r>
      <w:r w:rsidR="005A3C8D">
        <w:t>HTML</w:t>
      </w:r>
      <w:r w:rsidRPr="00211DAE">
        <w:t>-kode.</w:t>
      </w:r>
    </w:p>
    <w:p w14:paraId="6AAC4E33" w14:textId="77777777" w:rsidR="00291DB3" w:rsidRPr="00211DAE" w:rsidRDefault="007B48DD" w:rsidP="00B179A8">
      <w:pPr>
        <w:pStyle w:val="b1af"/>
      </w:pPr>
      <w:r w:rsidRPr="00211DAE">
        <w:t xml:space="preserve">Variabelen </w:t>
      </w:r>
      <w:r w:rsidRPr="00B16E57">
        <w:rPr>
          <w:rStyle w:val="LS2CodeBodytext"/>
        </w:rPr>
        <w:t>abcDiv</w:t>
      </w:r>
      <w:r w:rsidRPr="00211DAE">
        <w:t xml:space="preserve"> viser til et objekt som representerer HTML-elementet med </w:t>
      </w:r>
      <w:r w:rsidRPr="00B16E57">
        <w:rPr>
          <w:rStyle w:val="LS2CodeBodytext"/>
        </w:rPr>
        <w:t>id="abc"</w:t>
      </w:r>
      <w:r w:rsidRPr="00211DAE">
        <w:t xml:space="preserve">. Dersom vi for eksempel har to variabler som begge viser til objekter, kan vi med en if-setning sjekke </w:t>
      </w:r>
      <w:r w:rsidR="002C379E">
        <w:t xml:space="preserve">om </w:t>
      </w:r>
      <w:r w:rsidRPr="00211DAE">
        <w:t xml:space="preserve">de viser til samme objekt eller ikke. If-setningen under vil ikke slå til, fordi </w:t>
      </w:r>
      <w:r w:rsidRPr="00B16E57">
        <w:rPr>
          <w:rStyle w:val="LS2CodeBodytext"/>
        </w:rPr>
        <w:t>div1</w:t>
      </w:r>
      <w:r w:rsidRPr="00211DAE">
        <w:t xml:space="preserve"> og </w:t>
      </w:r>
      <w:r w:rsidRPr="00B16E57">
        <w:rPr>
          <w:rStyle w:val="LS2CodeBodytext"/>
        </w:rPr>
        <w:t>div2</w:t>
      </w:r>
      <w:r w:rsidRPr="00211DAE">
        <w:t xml:space="preserve"> viser til forskjellige HTML-elementer:</w:t>
      </w:r>
    </w:p>
    <w:p w14:paraId="6F40E30D"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div1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1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div2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18"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bbb</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div1 </w:t>
      </w:r>
      <w:r w:rsidRPr="00211DAE">
        <w:rPr>
          <w:rStyle w:val="LS2Operator"/>
          <w:lang w:val="nb-NO"/>
        </w:rPr>
        <w:t>==</w:t>
      </w:r>
      <w:r w:rsidRPr="00017038">
        <w:rPr>
          <w:rFonts w:ascii="Consolas" w:hAnsi="Consolas"/>
          <w:lang w:val="nb-NO"/>
        </w:rPr>
        <w:t xml:space="preserve"> div2 ) {</w:t>
      </w:r>
      <w:r w:rsidRPr="00017038">
        <w:rPr>
          <w:rFonts w:ascii="Consolas" w:hAnsi="Consolas"/>
          <w:lang w:val="nb-NO"/>
        </w:rPr>
        <w:br/>
        <w:t xml:space="preserve">    ...</w:t>
      </w:r>
      <w:r w:rsidRPr="00017038">
        <w:rPr>
          <w:rFonts w:ascii="Consolas" w:hAnsi="Consolas"/>
          <w:lang w:val="nb-NO"/>
        </w:rPr>
        <w:br/>
        <w:t>}</w:t>
      </w:r>
    </w:p>
    <w:p w14:paraId="27535279" w14:textId="5A58F974" w:rsidR="00291DB3" w:rsidRPr="00211DAE" w:rsidRDefault="007B48DD" w:rsidP="00FE7DCA">
      <w:pPr>
        <w:pStyle w:val="b1aff"/>
      </w:pPr>
      <w:r w:rsidRPr="00211DAE">
        <w:t xml:space="preserve">I eksemplet over er ikke </w:t>
      </w:r>
      <w:r w:rsidRPr="001F729B">
        <w:rPr>
          <w:rStyle w:val="LS2CodeBodytext"/>
        </w:rPr>
        <w:t>...</w:t>
      </w:r>
      <w:r w:rsidRPr="00211DAE">
        <w:t xml:space="preserve"> noen gyldig kommando, men brukes ofte for å vise en hvilken som helst kommando</w:t>
      </w:r>
      <w:r w:rsidR="00F84644">
        <w:t xml:space="preserve"> – </w:t>
      </w:r>
      <w:r w:rsidRPr="00211DAE">
        <w:t>eller kommandoer. Poenget er ikke hva som gjøres inne i if-setningen, men selve sammen</w:t>
      </w:r>
      <w:r w:rsidR="00166A72">
        <w:t>likn</w:t>
      </w:r>
      <w:r w:rsidRPr="00211DAE">
        <w:t xml:space="preserve">ingen </w:t>
      </w:r>
      <w:r w:rsidRPr="001F729B">
        <w:rPr>
          <w:rStyle w:val="LS2CodeBodytext"/>
        </w:rPr>
        <w:t>div1 == div2</w:t>
      </w:r>
      <w:r w:rsidRPr="00211DAE">
        <w:t>. Om vi endrer litt på eksemplet, vil derimot if-setningen slå til:</w:t>
      </w:r>
    </w:p>
    <w:p w14:paraId="428FC366"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div1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19"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div2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div1 </w:t>
      </w:r>
      <w:r w:rsidRPr="00211DAE">
        <w:rPr>
          <w:rStyle w:val="LS2Operator"/>
          <w:lang w:val="nb-NO"/>
        </w:rPr>
        <w:t>==</w:t>
      </w:r>
      <w:r w:rsidRPr="00017038">
        <w:rPr>
          <w:rFonts w:ascii="Consolas" w:hAnsi="Consolas"/>
          <w:lang w:val="nb-NO"/>
        </w:rPr>
        <w:t xml:space="preserve"> div2 ) {</w:t>
      </w:r>
      <w:r w:rsidRPr="00017038">
        <w:rPr>
          <w:rFonts w:ascii="Consolas" w:hAnsi="Consolas"/>
          <w:lang w:val="nb-NO"/>
        </w:rPr>
        <w:br/>
        <w:t xml:space="preserve">    ...</w:t>
      </w:r>
      <w:r w:rsidRPr="00017038">
        <w:rPr>
          <w:rFonts w:ascii="Consolas" w:hAnsi="Consolas"/>
          <w:lang w:val="nb-NO"/>
        </w:rPr>
        <w:br/>
        <w:t>}</w:t>
      </w:r>
    </w:p>
    <w:p w14:paraId="2047F8EC" w14:textId="2266BCE5" w:rsidR="00291DB3" w:rsidRPr="00211DAE" w:rsidRDefault="007B48DD" w:rsidP="00FE7DCA">
      <w:pPr>
        <w:pStyle w:val="b1aff"/>
      </w:pPr>
      <w:r w:rsidRPr="00211DAE">
        <w:t xml:space="preserve">Om vi tenker oss mer enn ett HTML-element som har </w:t>
      </w:r>
      <w:r w:rsidRPr="001F729B">
        <w:rPr>
          <w:rStyle w:val="LS2CodeBodytext"/>
        </w:rPr>
        <w:t>onclick="velg(this)"</w:t>
      </w:r>
      <w:r w:rsidRPr="00211DAE">
        <w:t xml:space="preserve">, kan funksjonen </w:t>
      </w:r>
      <w:r w:rsidRPr="001F729B">
        <w:rPr>
          <w:rStyle w:val="LS2CodeBodytext"/>
        </w:rPr>
        <w:t>velg()</w:t>
      </w:r>
      <w:r w:rsidRPr="00211DAE">
        <w:t xml:space="preserve"> bruke denne teknikken til å finne ut hvilket HTML-element som ble trykket. Eksemplet under bruker dette til å bekrefte for brukeren hvilket valg som ble gjort, samt om det var det samme som forrige gang eller ikke:</w:t>
      </w:r>
    </w:p>
    <w:p w14:paraId="0425398C" w14:textId="77777777" w:rsidR="00291DB3" w:rsidRPr="00017038" w:rsidRDefault="007B48DD" w:rsidP="00FE7DCA">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"a"</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A</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"b"</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B</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"c"</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C</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w:t>
      </w:r>
      <w:r w:rsidRPr="00017038">
        <w:rPr>
          <w:rFonts w:ascii="Consolas" w:hAnsi="Consolas"/>
          <w:lang w:val="nb-NO"/>
        </w:rPr>
        <w:t>Trykk på en firkant!</w:t>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1"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divA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2"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a</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divB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b</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divC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24"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c</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forrigeKnapp;</w:t>
      </w:r>
      <w:r w:rsidRPr="00017038">
        <w:rPr>
          <w:rFonts w:ascii="Consolas" w:hAnsi="Consolas"/>
          <w:lang w:val="nb-NO"/>
        </w:rPr>
        <w:br/>
      </w:r>
      <w:r w:rsidRPr="00017038">
        <w:rPr>
          <w:rFonts w:ascii="Consolas" w:hAnsi="Consolas"/>
          <w:lang w:val="nb-NO"/>
        </w:rPr>
        <w:br/>
        <w:t xml:space="preserve">    </w:t>
      </w:r>
      <w:r w:rsidRPr="00D148A9">
        <w:rPr>
          <w:rStyle w:val="LS2Tag"/>
          <w:lang w:val="nb-NO"/>
          <w:rPrChange w:id="425" w:author="Terje Kolderup" w:date="2020-01-29T10:02:00Z">
            <w:rPr>
              <w:rStyle w:val="LS2Keyword"/>
              <w:lang w:val="nb-NO"/>
            </w:rPr>
          </w:rPrChange>
        </w:rPr>
        <w:t>function</w:t>
      </w:r>
      <w:r w:rsidRPr="00017038">
        <w:rPr>
          <w:rFonts w:ascii="Consolas" w:hAnsi="Consolas"/>
          <w:lang w:val="nb-NO"/>
        </w:rPr>
        <w:t xml:space="preserve"> </w:t>
      </w:r>
      <w:r w:rsidRPr="00D148A9">
        <w:rPr>
          <w:rStyle w:val="LS2Object"/>
          <w:lang w:val="nb-NO"/>
          <w:rPrChange w:id="426" w:author="Terje Kolderup" w:date="2020-01-29T10:02:00Z">
            <w:rPr>
              <w:lang w:val="nb-NO"/>
            </w:rPr>
          </w:rPrChange>
        </w:rPr>
        <w:t>doClick</w:t>
      </w:r>
      <w:r w:rsidRPr="00017038">
        <w:rPr>
          <w:rFonts w:ascii="Consolas" w:hAnsi="Consolas"/>
          <w:lang w:val="nb-NO"/>
        </w:rPr>
        <w:t>(valgtKnappNå)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divA)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A. </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else 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divB)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B. </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divC)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C. </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forrigeKnapp)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valgte samme som sist!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forrigeKnapp </w:t>
      </w:r>
      <w:r w:rsidRPr="007A6D8D">
        <w:rPr>
          <w:rStyle w:val="LS2Operator"/>
          <w:lang w:val="nb-NO"/>
        </w:rPr>
        <w:t>=</w:t>
      </w:r>
      <w:r w:rsidRPr="00017038">
        <w:rPr>
          <w:rFonts w:ascii="Consolas" w:hAnsi="Consolas"/>
          <w:lang w:val="nb-NO"/>
        </w:rPr>
        <w:t xml:space="preserve"> valgtKnappNå;</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31D7219" w14:textId="5A696A4B" w:rsidR="00291DB3" w:rsidRPr="00211DAE" w:rsidRDefault="007B48DD" w:rsidP="00FE7DCA">
      <w:pPr>
        <w:pStyle w:val="b1aff"/>
      </w:pPr>
      <w:r w:rsidRPr="00211DAE">
        <w:t>De tre første linjene i funksjonen sammen</w:t>
      </w:r>
      <w:r w:rsidR="00166A72">
        <w:t>likn</w:t>
      </w:r>
      <w:r w:rsidRPr="00211DAE">
        <w:t>er knappen som ble trykket på</w:t>
      </w:r>
      <w:r w:rsidR="0059357D">
        <w:t>,</w:t>
      </w:r>
      <w:r w:rsidRPr="00211DAE">
        <w:t xml:space="preserve"> med de tre mulighetene A, B og C og gir tilbakemelding ut fra det.</w:t>
      </w:r>
    </w:p>
    <w:p w14:paraId="3BAEF270" w14:textId="6BB998BD" w:rsidR="00291DB3" w:rsidRPr="00211DAE" w:rsidRDefault="007B48DD" w:rsidP="00B179A8">
      <w:pPr>
        <w:pStyle w:val="b1af"/>
      </w:pPr>
      <w:r w:rsidRPr="00211DAE">
        <w:t xml:space="preserve">Deretter sjekker </w:t>
      </w:r>
      <w:r w:rsidRPr="00B16E57">
        <w:rPr>
          <w:rStyle w:val="LS2CodeBodytext"/>
        </w:rPr>
        <w:t>if (valgtKnappNå == forrigeKnapp)</w:t>
      </w:r>
      <w:r w:rsidRPr="00211DAE">
        <w:t xml:space="preserve"> om brukeren valgte samme som sist. For at det skal virke, må vi alltid ta vare på det forrige valget i en egen variabel </w:t>
      </w:r>
      <w:r w:rsidRPr="00B16E57">
        <w:rPr>
          <w:rStyle w:val="LS2CodeBodytext"/>
        </w:rPr>
        <w:t>forrigeKnapp</w:t>
      </w:r>
      <w:r w:rsidRPr="00211DAE">
        <w:t>. Det er viktig at det skjer etter sammen</w:t>
      </w:r>
      <w:r w:rsidR="00166A72">
        <w:t>likn</w:t>
      </w:r>
      <w:r w:rsidRPr="00211DAE">
        <w:t xml:space="preserve">ingen </w:t>
      </w:r>
      <w:r w:rsidRPr="00B16E57">
        <w:rPr>
          <w:rStyle w:val="LS2CodeBodytext"/>
        </w:rPr>
        <w:t>if (valgtKnappNå == forrigeKnapp)</w:t>
      </w:r>
      <w:r w:rsidRPr="00211DAE">
        <w:t>, for ellers ville de jo alltid vært like.</w:t>
      </w:r>
    </w:p>
    <w:p w14:paraId="419785DC" w14:textId="6BDFB54F" w:rsidR="00291DB3" w:rsidRPr="00211DAE" w:rsidRDefault="007B48DD" w:rsidP="00B179A8">
      <w:pPr>
        <w:pStyle w:val="b1af"/>
      </w:pPr>
      <w:r w:rsidRPr="00211DAE">
        <w:t xml:space="preserve">Noen ganger kan kode som dette feile første gang, for da vil ikke </w:t>
      </w:r>
      <w:r w:rsidRPr="00B16E57">
        <w:rPr>
          <w:rStyle w:val="LS2CodeBodytext"/>
        </w:rPr>
        <w:t>forrigeKnapp</w:t>
      </w:r>
      <w:r w:rsidRPr="00211DAE">
        <w:t xml:space="preserve"> ha noen verdi fra tidligere. I </w:t>
      </w:r>
      <w:r w:rsidR="00A03F38">
        <w:t>JavaScript</w:t>
      </w:r>
      <w:r w:rsidRPr="00211DAE">
        <w:t xml:space="preserve"> er </w:t>
      </w:r>
      <w:r w:rsidRPr="00B16E57">
        <w:rPr>
          <w:rStyle w:val="LS2CodeBodytext"/>
        </w:rPr>
        <w:t>undefined</w:t>
      </w:r>
      <w:r w:rsidRPr="00211DAE">
        <w:t xml:space="preserve"> verdien av noe som ikke har verdi, og i dette eksemplet vil koden virke fint, for </w:t>
      </w:r>
      <w:r w:rsidRPr="00B16E57">
        <w:rPr>
          <w:rStyle w:val="LS2CodeBodytext"/>
        </w:rPr>
        <w:t>undefined</w:t>
      </w:r>
      <w:r w:rsidRPr="00211DAE">
        <w:t xml:space="preserve"> er ulikt et hvilket som helst objekt. Så uansett om </w:t>
      </w:r>
      <w:r w:rsidR="0059357D">
        <w:t>vi</w:t>
      </w:r>
      <w:r w:rsidR="0059357D" w:rsidRPr="00211DAE">
        <w:t xml:space="preserve"> </w:t>
      </w:r>
      <w:r w:rsidRPr="00211DAE">
        <w:t xml:space="preserve">velger A, B eller C, vil </w:t>
      </w:r>
      <w:r w:rsidR="0059357D">
        <w:t>vi</w:t>
      </w:r>
      <w:r w:rsidR="0059357D" w:rsidRPr="00211DAE">
        <w:t xml:space="preserve"> </w:t>
      </w:r>
      <w:r w:rsidRPr="00211DAE">
        <w:t xml:space="preserve">aldri få </w:t>
      </w:r>
      <w:r w:rsidRPr="00B16E57">
        <w:rPr>
          <w:rStyle w:val="LS2CodeBodytext"/>
        </w:rPr>
        <w:t>'Du valgte samme som sist!'</w:t>
      </w:r>
      <w:r w:rsidRPr="00211DAE">
        <w:t xml:space="preserve"> første gang.</w:t>
      </w:r>
    </w:p>
    <w:p w14:paraId="6CF71439" w14:textId="77777777" w:rsidR="00291DB3" w:rsidRPr="002F7761" w:rsidRDefault="007B48DD" w:rsidP="00374B1F">
      <w:pPr>
        <w:pStyle w:val="m1tt"/>
      </w:pPr>
      <w:bookmarkStart w:id="427" w:name="logisk-og"/>
      <w:bookmarkStart w:id="428" w:name="_Toc29047875"/>
      <w:r w:rsidRPr="00EF2694">
        <w:rPr>
          <w:rStyle w:val="LS2Kursiv"/>
          <w:highlight w:val="yellow"/>
          <w:rPrChange w:id="429" w:author="Terje Kolderup" w:date="2020-01-29T15:28:00Z">
            <w:rPr>
              <w:rStyle w:val="LS2Kursiv"/>
            </w:rPr>
          </w:rPrChange>
        </w:rPr>
        <w:t>Logisk og</w:t>
      </w:r>
      <w:bookmarkEnd w:id="427"/>
      <w:bookmarkEnd w:id="428"/>
    </w:p>
    <w:p w14:paraId="5DCFBD99" w14:textId="77777777" w:rsidR="00291DB3" w:rsidRPr="00211DAE" w:rsidRDefault="007B48DD" w:rsidP="00C628A3">
      <w:pPr>
        <w:pStyle w:val="b1af-f"/>
      </w:pPr>
      <w:r w:rsidRPr="00211DAE">
        <w:t>I et tidligere eksempel hadde vi tre variabler med tekst og skulle finne den teksten som ville kommet først i en sortert liste:</w:t>
      </w:r>
    </w:p>
    <w:p w14:paraId="05A99032"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txt1) 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t>}</w:t>
      </w:r>
    </w:p>
    <w:p w14:paraId="550D7A12" w14:textId="5FF6590E" w:rsidR="00291DB3" w:rsidRPr="00211DAE" w:rsidRDefault="007B48DD" w:rsidP="00FE7DCA">
      <w:pPr>
        <w:pStyle w:val="b1aff"/>
      </w:pPr>
      <w:r w:rsidRPr="00211DAE">
        <w:t xml:space="preserve">For at resultatet skal bli </w:t>
      </w:r>
      <w:r w:rsidRPr="001F729B">
        <w:rPr>
          <w:rStyle w:val="LS2CodeBodytext"/>
        </w:rPr>
        <w:t>html += txt1;</w:t>
      </w:r>
      <w:r w:rsidRPr="00211DAE">
        <w:t xml:space="preserve">, må først </w:t>
      </w:r>
      <w:r w:rsidRPr="001F729B">
        <w:rPr>
          <w:rStyle w:val="LS2CodeBodytext"/>
        </w:rPr>
        <w:t>if (txt1 &lt;= txt2)</w:t>
      </w:r>
      <w:r w:rsidRPr="00211DAE">
        <w:t xml:space="preserve"> slå til og deretter </w:t>
      </w:r>
      <w:r w:rsidRPr="001F729B">
        <w:rPr>
          <w:rStyle w:val="LS2CodeBodytext"/>
        </w:rPr>
        <w:t>if (txt3 &lt;= txt1)</w:t>
      </w:r>
      <w:r w:rsidRPr="00211DAE">
        <w:t xml:space="preserve"> </w:t>
      </w:r>
      <w:r w:rsidRPr="0050421A">
        <w:rPr>
          <w:rStyle w:val="LS2Kursiv"/>
        </w:rPr>
        <w:t>ikke</w:t>
      </w:r>
      <w:r w:rsidRPr="00211DAE">
        <w:t xml:space="preserve"> slå til, slik at </w:t>
      </w:r>
      <w:r w:rsidRPr="001F729B">
        <w:rPr>
          <w:rStyle w:val="LS2CodeBodytext"/>
        </w:rPr>
        <w:t>else html += txt1;</w:t>
      </w:r>
      <w:r w:rsidRPr="00211DAE">
        <w:t xml:space="preserve"> blir kjørt.</w:t>
      </w:r>
    </w:p>
    <w:p w14:paraId="0110EF51" w14:textId="08C3618E" w:rsidR="00291DB3" w:rsidRPr="00211DAE" w:rsidRDefault="007B48DD" w:rsidP="00B179A8">
      <w:pPr>
        <w:pStyle w:val="b1af"/>
      </w:pPr>
      <w:r w:rsidRPr="00211DAE">
        <w:t>Mer generelt kan vi si at om vi har to betingelser som må være sanne for at vi skal gjøre noe spesielt, kan vi løse det med to if-setninger:</w:t>
      </w:r>
    </w:p>
    <w:p w14:paraId="01B9A3B0"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betingelse1 )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betingelse2 )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t>}</w:t>
      </w:r>
    </w:p>
    <w:p w14:paraId="49C93F53" w14:textId="4A82348A" w:rsidR="00291DB3" w:rsidRPr="00211DAE" w:rsidRDefault="007B48DD" w:rsidP="00FE7DCA">
      <w:pPr>
        <w:pStyle w:val="b1aff"/>
      </w:pPr>
      <w:r w:rsidRPr="00211DAE">
        <w:t xml:space="preserve">Her står </w:t>
      </w:r>
      <w:r w:rsidRPr="001F729B">
        <w:rPr>
          <w:rStyle w:val="LS2CodeBodytext"/>
        </w:rPr>
        <w:t>betingelse1</w:t>
      </w:r>
      <w:r w:rsidRPr="00211DAE">
        <w:t xml:space="preserve"> og </w:t>
      </w:r>
      <w:r w:rsidRPr="001F729B">
        <w:rPr>
          <w:rStyle w:val="LS2CodeBodytext"/>
        </w:rPr>
        <w:t>betingelse2</w:t>
      </w:r>
      <w:r w:rsidRPr="00211DAE">
        <w:t xml:space="preserve"> for sammen</w:t>
      </w:r>
      <w:r w:rsidR="00166A72">
        <w:t>likn</w:t>
      </w:r>
      <w:r w:rsidRPr="00211DAE">
        <w:t xml:space="preserve">inger av typen </w:t>
      </w:r>
      <w:r w:rsidRPr="001F729B">
        <w:rPr>
          <w:rStyle w:val="LS2CodeBodytext"/>
        </w:rPr>
        <w:t>txt1 &lt;= txt2</w:t>
      </w:r>
      <w:r w:rsidRPr="00211DAE">
        <w:t xml:space="preserve"> eller et hvilket som helst logisk uttrykk.</w:t>
      </w:r>
    </w:p>
    <w:p w14:paraId="488F34D2" w14:textId="05627728" w:rsidR="00291DB3" w:rsidRPr="00211DAE" w:rsidRDefault="007B48DD" w:rsidP="00B179A8">
      <w:pPr>
        <w:pStyle w:val="b1af"/>
      </w:pPr>
      <w:r w:rsidRPr="00211DAE">
        <w:t xml:space="preserve">Denne måten å gjøre det på er tungvint. Det finnes en egen </w:t>
      </w:r>
      <w:r w:rsidRPr="0050421A">
        <w:rPr>
          <w:rStyle w:val="LS2Kursiv"/>
        </w:rPr>
        <w:t>operator</w:t>
      </w:r>
      <w:r w:rsidRPr="00211DAE">
        <w:t xml:space="preserve"> i </w:t>
      </w:r>
      <w:r w:rsidR="00A03F38">
        <w:t>JavaScript</w:t>
      </w:r>
      <w:r w:rsidRPr="00211DAE">
        <w:t xml:space="preserve"> for </w:t>
      </w:r>
      <w:r w:rsidRPr="0050421A">
        <w:rPr>
          <w:rStyle w:val="LS2Kursiv"/>
        </w:rPr>
        <w:t>logisk og</w:t>
      </w:r>
      <w:r w:rsidRPr="00211DAE">
        <w:t>, og denne gjør det mulig å forenkle dette uttrykket til dette:</w:t>
      </w:r>
    </w:p>
    <w:p w14:paraId="38EA2977"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betingelse1 </w:t>
      </w:r>
      <w:r w:rsidRPr="00211DAE">
        <w:rPr>
          <w:rStyle w:val="LS2Operator"/>
          <w:lang w:val="nb-NO"/>
        </w:rPr>
        <w:t>&amp;</w:t>
      </w:r>
      <w:r w:rsidRPr="00017038">
        <w:rPr>
          <w:rFonts w:ascii="Consolas" w:hAnsi="Consolas"/>
          <w:lang w:val="nb-NO"/>
        </w:rPr>
        <w:t xml:space="preserve"> betingelse2 ) {</w:t>
      </w:r>
      <w:r w:rsidRPr="00017038">
        <w:rPr>
          <w:rFonts w:ascii="Consolas" w:hAnsi="Consolas"/>
          <w:lang w:val="nb-NO"/>
        </w:rPr>
        <w:br/>
        <w:t xml:space="preserve">    ...</w:t>
      </w:r>
      <w:r w:rsidRPr="00017038">
        <w:rPr>
          <w:rFonts w:ascii="Consolas" w:hAnsi="Consolas"/>
          <w:lang w:val="nb-NO"/>
        </w:rPr>
        <w:br/>
        <w:t>}</w:t>
      </w:r>
    </w:p>
    <w:p w14:paraId="0A459785" w14:textId="00267591" w:rsidR="00291DB3" w:rsidRPr="00211DAE" w:rsidRDefault="007B48DD" w:rsidP="00FE7DCA">
      <w:pPr>
        <w:pStyle w:val="b1aff"/>
      </w:pPr>
      <w:r w:rsidRPr="00211DAE">
        <w:t xml:space="preserve">Ved hjelp av </w:t>
      </w:r>
      <w:r w:rsidRPr="0050421A">
        <w:rPr>
          <w:rStyle w:val="LS2Kursiv"/>
        </w:rPr>
        <w:t>logisk og</w:t>
      </w:r>
      <w:r w:rsidRPr="00211DAE">
        <w:t xml:space="preserve"> kan vi skrive om sammen</w:t>
      </w:r>
      <w:r w:rsidR="00166A72">
        <w:t>likn</w:t>
      </w:r>
      <w:r w:rsidRPr="00211DAE">
        <w:t>ingen av tekstene slik:</w:t>
      </w:r>
    </w:p>
    <w:p w14:paraId="2AD28243"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211DAE">
        <w:rPr>
          <w:rStyle w:val="LS2Operator"/>
          <w:lang w:val="nb-NO"/>
        </w:rPr>
        <w:t>&amp;</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(txt2 </w:t>
      </w:r>
      <w:r w:rsidRPr="00211DAE">
        <w:rPr>
          <w:rStyle w:val="LS2Operator"/>
          <w:lang w:val="nb-NO"/>
        </w:rPr>
        <w:t>&lt;=</w:t>
      </w:r>
      <w:r w:rsidRPr="00017038">
        <w:rPr>
          <w:rFonts w:ascii="Consolas" w:hAnsi="Consolas"/>
          <w:lang w:val="nb-NO"/>
        </w:rPr>
        <w:t xml:space="preserve"> txt1 </w:t>
      </w:r>
      <w:r w:rsidRPr="00211DAE">
        <w:rPr>
          <w:rStyle w:val="LS2Operator"/>
          <w:lang w:val="nb-NO"/>
        </w:rPr>
        <w:t>&amp;</w:t>
      </w:r>
      <w:r w:rsidRPr="00017038">
        <w:rPr>
          <w:rFonts w:ascii="Consolas" w:hAnsi="Consolas"/>
          <w:lang w:val="nb-NO"/>
        </w:rPr>
        <w:t xml:space="preserve"> txt2 </w:t>
      </w:r>
      <w:r w:rsidRPr="00211DAE">
        <w:rPr>
          <w:rStyle w:val="LS2Operator"/>
          <w:lang w:val="nb-NO"/>
        </w:rPr>
        <w:t>&lt;=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txt3;</w:t>
      </w:r>
    </w:p>
    <w:p w14:paraId="68DC1FFA" w14:textId="2BAB07CE" w:rsidR="00291DB3" w:rsidRPr="00211DAE" w:rsidRDefault="007B48DD" w:rsidP="00FE7DCA">
      <w:pPr>
        <w:pStyle w:val="b1aff"/>
      </w:pPr>
      <w:r w:rsidRPr="00211DAE">
        <w:t xml:space="preserve">Denne koden viser bedre at det er tre muligheter. Den første sier at hvis </w:t>
      </w:r>
      <w:r w:rsidRPr="001F729B">
        <w:rPr>
          <w:rStyle w:val="LS2CodeBodytext"/>
        </w:rPr>
        <w:t>txt1</w:t>
      </w:r>
      <w:r w:rsidRPr="00211DAE">
        <w:t xml:space="preserve"> kommer før både </w:t>
      </w:r>
      <w:r w:rsidRPr="001F729B">
        <w:rPr>
          <w:rStyle w:val="LS2CodeBodytext"/>
        </w:rPr>
        <w:t>txt2</w:t>
      </w:r>
      <w:r w:rsidRPr="00211DAE">
        <w:t xml:space="preserve"> og </w:t>
      </w:r>
      <w:r w:rsidRPr="001F729B">
        <w:rPr>
          <w:rStyle w:val="LS2CodeBodytext"/>
        </w:rPr>
        <w:t>txt3</w:t>
      </w:r>
      <w:r w:rsidRPr="00211DAE">
        <w:t xml:space="preserve">, er den først. Neste linje sjekker på akkurat samme måte om det er </w:t>
      </w:r>
      <w:r w:rsidRPr="001F729B">
        <w:rPr>
          <w:rStyle w:val="LS2CodeBodytext"/>
        </w:rPr>
        <w:t>txt2</w:t>
      </w:r>
      <w:r w:rsidRPr="00211DAE">
        <w:t xml:space="preserve"> som kommer først. Til sist er det sånn at om ikke </w:t>
      </w:r>
      <w:r w:rsidRPr="001F729B">
        <w:rPr>
          <w:rStyle w:val="LS2CodeBodytext"/>
        </w:rPr>
        <w:t>txt1</w:t>
      </w:r>
      <w:r w:rsidRPr="00211DAE">
        <w:t xml:space="preserve"> er først og ikke </w:t>
      </w:r>
      <w:r w:rsidRPr="001F729B">
        <w:rPr>
          <w:rStyle w:val="LS2CodeBodytext"/>
        </w:rPr>
        <w:t>txt2</w:t>
      </w:r>
      <w:r w:rsidRPr="00211DAE">
        <w:t xml:space="preserve"> er først, må </w:t>
      </w:r>
      <w:r w:rsidRPr="00710E78">
        <w:rPr>
          <w:rStyle w:val="LS2CodeBodytext"/>
        </w:rPr>
        <w:t>txt3</w:t>
      </w:r>
      <w:r w:rsidRPr="00211DAE">
        <w:t xml:space="preserve"> være først.</w:t>
      </w:r>
    </w:p>
    <w:p w14:paraId="5FC39947" w14:textId="3C67A58E" w:rsidR="00291DB3" w:rsidRPr="00211DAE" w:rsidRDefault="007B48DD" w:rsidP="00B179A8">
      <w:pPr>
        <w:pStyle w:val="b1af"/>
      </w:pPr>
      <w:r w:rsidRPr="00211DAE">
        <w:t xml:space="preserve">Faktisk kan vi forenkle uttrykket litt. For hvis første linje ender med at </w:t>
      </w:r>
      <w:r w:rsidRPr="00B16E57">
        <w:rPr>
          <w:rStyle w:val="LS2CodeBodytext"/>
        </w:rPr>
        <w:t>txt1</w:t>
      </w:r>
      <w:r w:rsidRPr="00211DAE">
        <w:t xml:space="preserve"> ikke er først, vet vi at </w:t>
      </w:r>
      <w:r w:rsidRPr="00B16E57">
        <w:rPr>
          <w:rStyle w:val="LS2CodeBodytext"/>
        </w:rPr>
        <w:t>txt2 &lt;= txt1</w:t>
      </w:r>
      <w:r w:rsidRPr="00211DAE">
        <w:t xml:space="preserve"> på andre linje</w:t>
      </w:r>
      <w:r w:rsidR="00A63783">
        <w:t>,</w:t>
      </w:r>
      <w:r w:rsidR="00F84644">
        <w:t xml:space="preserve"> </w:t>
      </w:r>
      <w:r w:rsidRPr="00211DAE">
        <w:t>og kan fjerne det:</w:t>
      </w:r>
    </w:p>
    <w:p w14:paraId="6DDC225D" w14:textId="77777777" w:rsidR="00291DB3" w:rsidRPr="00017038" w:rsidRDefault="007B48DD" w:rsidP="00FE7DCA">
      <w:pPr>
        <w:pStyle w:val="eks1aff"/>
        <w:rPr>
          <w:rFonts w:ascii="Consolas" w:hAnsi="Consolas"/>
        </w:rPr>
      </w:pPr>
      <w:r w:rsidRPr="00916F05">
        <w:rPr>
          <w:rStyle w:val="LS2Keyword"/>
        </w:rPr>
        <w:t>if</w:t>
      </w:r>
      <w:r w:rsidRPr="00017038">
        <w:rPr>
          <w:rFonts w:ascii="Consolas" w:hAnsi="Consolas"/>
        </w:rPr>
        <w:t xml:space="preserve"> (txt1 </w:t>
      </w:r>
      <w:r>
        <w:rPr>
          <w:rStyle w:val="LS2Operator"/>
        </w:rPr>
        <w:t>&lt;=</w:t>
      </w:r>
      <w:r w:rsidRPr="00017038">
        <w:rPr>
          <w:rFonts w:ascii="Consolas" w:hAnsi="Consolas"/>
        </w:rPr>
        <w:t xml:space="preserve"> txt2 </w:t>
      </w:r>
      <w:r>
        <w:rPr>
          <w:rStyle w:val="LS2Operator"/>
        </w:rPr>
        <w:t>&amp;</w:t>
      </w:r>
      <w:r w:rsidRPr="00017038">
        <w:rPr>
          <w:rFonts w:ascii="Consolas" w:hAnsi="Consolas"/>
        </w:rPr>
        <w:t xml:space="preserve"> txt1 </w:t>
      </w:r>
      <w:r>
        <w:rPr>
          <w:rStyle w:val="LS2Operator"/>
        </w:rPr>
        <w:t>&lt;=</w:t>
      </w:r>
      <w:r w:rsidRPr="00017038">
        <w:rPr>
          <w:rFonts w:ascii="Consolas" w:hAnsi="Consolas"/>
        </w:rPr>
        <w:t xml:space="preserve"> txt3) html </w:t>
      </w:r>
      <w:r w:rsidRPr="00583015">
        <w:rPr>
          <w:rStyle w:val="LS2Operator"/>
        </w:rPr>
        <w:t>+=</w:t>
      </w:r>
      <w:r w:rsidRPr="00017038">
        <w:rPr>
          <w:rFonts w:ascii="Consolas" w:hAnsi="Consolas"/>
        </w:rPr>
        <w:t xml:space="preserve"> txt1;</w:t>
      </w:r>
      <w:r w:rsidRPr="00017038">
        <w:rPr>
          <w:rFonts w:ascii="Consolas" w:hAnsi="Consolas"/>
        </w:rPr>
        <w:br/>
      </w:r>
      <w:r w:rsidRPr="00796FC8">
        <w:rPr>
          <w:rStyle w:val="LS2Keyword"/>
        </w:rPr>
        <w:t>else</w:t>
      </w:r>
      <w:r w:rsidRPr="005B1248">
        <w:rPr>
          <w:rStyle w:val="LS2Keyword"/>
        </w:rPr>
        <w:t xml:space="preserve"> </w:t>
      </w:r>
      <w:r w:rsidRPr="00916F05">
        <w:rPr>
          <w:rStyle w:val="LS2Keyword"/>
        </w:rPr>
        <w:t>if</w:t>
      </w:r>
      <w:r w:rsidRPr="00017038">
        <w:rPr>
          <w:rFonts w:ascii="Consolas" w:hAnsi="Consolas"/>
        </w:rPr>
        <w:t xml:space="preserve"> (txt2 </w:t>
      </w:r>
      <w:r>
        <w:rPr>
          <w:rStyle w:val="LS2Operator"/>
        </w:rPr>
        <w:t>&lt;=</w:t>
      </w:r>
      <w:r w:rsidRPr="00017038">
        <w:rPr>
          <w:rFonts w:ascii="Consolas" w:hAnsi="Consolas"/>
        </w:rPr>
        <w:t xml:space="preserve"> txt3) html </w:t>
      </w:r>
      <w:r w:rsidRPr="00583015">
        <w:rPr>
          <w:rStyle w:val="LS2Operator"/>
        </w:rPr>
        <w:t>+=</w:t>
      </w:r>
      <w:r w:rsidRPr="00017038">
        <w:rPr>
          <w:rFonts w:ascii="Consolas" w:hAnsi="Consolas"/>
        </w:rPr>
        <w:t xml:space="preserve"> txt2;</w:t>
      </w:r>
      <w:r w:rsidRPr="00017038">
        <w:rPr>
          <w:rFonts w:ascii="Consolas" w:hAnsi="Consolas"/>
        </w:rPr>
        <w:br/>
      </w:r>
      <w:r w:rsidRPr="00796FC8">
        <w:rPr>
          <w:rStyle w:val="LS2Keyword"/>
        </w:rPr>
        <w:t>else</w:t>
      </w:r>
      <w:r w:rsidRPr="00017038">
        <w:rPr>
          <w:rFonts w:ascii="Consolas" w:hAnsi="Consolas"/>
        </w:rPr>
        <w:t xml:space="preserve"> html </w:t>
      </w:r>
      <w:r w:rsidRPr="00583015">
        <w:rPr>
          <w:rStyle w:val="LS2Operator"/>
        </w:rPr>
        <w:t>+=</w:t>
      </w:r>
      <w:r w:rsidRPr="00017038">
        <w:rPr>
          <w:rFonts w:ascii="Consolas" w:hAnsi="Consolas"/>
        </w:rPr>
        <w:t xml:space="preserve"> txt3;</w:t>
      </w:r>
    </w:p>
    <w:p w14:paraId="311F475E" w14:textId="1D04D82F" w:rsidR="00291DB3" w:rsidRPr="00211DAE" w:rsidRDefault="007B48DD" w:rsidP="00FE7DCA">
      <w:pPr>
        <w:pStyle w:val="b1aff"/>
      </w:pPr>
      <w:r w:rsidRPr="00211DAE">
        <w:t xml:space="preserve">En annen måte å si det på er at om ikke </w:t>
      </w:r>
      <w:r w:rsidRPr="00710E78">
        <w:rPr>
          <w:rStyle w:val="LS2CodeBodytext"/>
        </w:rPr>
        <w:t>txt1</w:t>
      </w:r>
      <w:r w:rsidRPr="00211DAE">
        <w:t xml:space="preserve"> er først</w:t>
      </w:r>
      <w:r w:rsidR="00A63783">
        <w:t xml:space="preserve">, </w:t>
      </w:r>
      <w:r w:rsidRPr="00211DAE">
        <w:t>står det jo</w:t>
      </w:r>
      <w:r w:rsidR="000729EE">
        <w:t xml:space="preserve"> bare </w:t>
      </w:r>
      <w:r w:rsidRPr="00211DAE">
        <w:t xml:space="preserve">mellom </w:t>
      </w:r>
      <w:r w:rsidRPr="00710E78">
        <w:rPr>
          <w:rStyle w:val="LS2CodeBodytext"/>
        </w:rPr>
        <w:t>txt2</w:t>
      </w:r>
      <w:r w:rsidRPr="00211DAE">
        <w:t xml:space="preserve"> og </w:t>
      </w:r>
      <w:r w:rsidRPr="00710E78">
        <w:rPr>
          <w:rStyle w:val="LS2CodeBodytext"/>
        </w:rPr>
        <w:t>txt3</w:t>
      </w:r>
      <w:r w:rsidRPr="00211DAE">
        <w:t>, og de to er de eneste vi trenger å sammen</w:t>
      </w:r>
      <w:r w:rsidR="00166A72">
        <w:t>likn</w:t>
      </w:r>
      <w:r w:rsidRPr="00211DAE">
        <w:t>e.</w:t>
      </w:r>
    </w:p>
    <w:p w14:paraId="1801A51C" w14:textId="6D235D9F" w:rsidR="00291DB3" w:rsidRPr="00211DAE" w:rsidRDefault="007B48DD" w:rsidP="00B179A8">
      <w:pPr>
        <w:pStyle w:val="b1af"/>
      </w:pPr>
      <w:r w:rsidRPr="00211DAE">
        <w:t xml:space="preserve">Noen ganger bruker vi to og-tegn, altså </w:t>
      </w:r>
      <w:r w:rsidRPr="00B16E57">
        <w:rPr>
          <w:rStyle w:val="LS2CodeBodytext"/>
        </w:rPr>
        <w:t>&amp;&amp;</w:t>
      </w:r>
      <w:r w:rsidRPr="00211DAE">
        <w:t xml:space="preserve">. Begge deler fungerer. Forskjellen er at med </w:t>
      </w:r>
      <w:r w:rsidRPr="00B16E57">
        <w:rPr>
          <w:rStyle w:val="LS2CodeBodytext"/>
        </w:rPr>
        <w:t>&amp;&amp;</w:t>
      </w:r>
      <w:r w:rsidRPr="00211DAE">
        <w:t xml:space="preserve"> tar </w:t>
      </w:r>
      <w:r w:rsidR="00A03F38">
        <w:t>JavaScript</w:t>
      </w:r>
      <w:r w:rsidRPr="00211DAE">
        <w:t xml:space="preserve"> en lat tilnærming og sjekker ikke den andre betingelsen </w:t>
      </w:r>
      <w:r w:rsidR="00145F09">
        <w:t>ders</w:t>
      </w:r>
      <w:r w:rsidRPr="00211DAE">
        <w:t>om den første ikke er sann. Hele og-uttrykket blir usant om en av delene er usann</w:t>
      </w:r>
      <w:r w:rsidR="00145F09">
        <w:t>e</w:t>
      </w:r>
      <w:r w:rsidR="00A63783">
        <w:t xml:space="preserve">, </w:t>
      </w:r>
      <w:r w:rsidR="00AC634C">
        <w:t xml:space="preserve">og </w:t>
      </w:r>
      <w:r w:rsidRPr="00211DAE">
        <w:t xml:space="preserve">det blir helt korrekt likevel. Men noen ganger er programmet avhengig av å vite at begge betingelsene blir evaluert, og da må </w:t>
      </w:r>
      <w:r w:rsidR="00145F09">
        <w:t>vi</w:t>
      </w:r>
      <w:r w:rsidR="00145F09" w:rsidRPr="00211DAE">
        <w:t xml:space="preserve"> </w:t>
      </w:r>
      <w:r w:rsidRPr="00211DAE">
        <w:t xml:space="preserve">bruke </w:t>
      </w:r>
      <w:r w:rsidRPr="00B16E57">
        <w:rPr>
          <w:rStyle w:val="LS2CodeBodytext"/>
        </w:rPr>
        <w:t>&amp;</w:t>
      </w:r>
      <w:r w:rsidRPr="00211DAE">
        <w:t>.</w:t>
      </w:r>
    </w:p>
    <w:p w14:paraId="1227F359" w14:textId="68A10D45" w:rsidR="00291DB3" w:rsidRPr="00211DAE" w:rsidRDefault="007B48DD" w:rsidP="00B179A8">
      <w:pPr>
        <w:pStyle w:val="b1af"/>
      </w:pPr>
      <w:r w:rsidRPr="00211DAE">
        <w:t xml:space="preserve">Et eksempel på dette </w:t>
      </w:r>
      <w:r w:rsidR="00145F09">
        <w:t>s</w:t>
      </w:r>
      <w:r w:rsidRPr="00211DAE">
        <w:t xml:space="preserve">er </w:t>
      </w:r>
      <w:r w:rsidR="00145F09">
        <w:t xml:space="preserve">vi </w:t>
      </w:r>
      <w:r w:rsidRPr="00211DAE">
        <w:t xml:space="preserve">om </w:t>
      </w:r>
      <w:r w:rsidR="00145F09">
        <w:t>vi</w:t>
      </w:r>
      <w:r w:rsidR="00145F09" w:rsidRPr="00211DAE">
        <w:t xml:space="preserve"> </w:t>
      </w:r>
      <w:r w:rsidRPr="00211DAE">
        <w:t xml:space="preserve">har en variabel som </w:t>
      </w:r>
      <w:r w:rsidR="00145F09">
        <w:t>vi</w:t>
      </w:r>
      <w:r w:rsidR="00145F09" w:rsidRPr="00211DAE">
        <w:t xml:space="preserve"> </w:t>
      </w:r>
      <w:r w:rsidRPr="00211DAE">
        <w:t>ikke vet om har noen verdi. Se på denne koden:</w:t>
      </w:r>
    </w:p>
    <w:p w14:paraId="21AF5E72" w14:textId="77777777" w:rsidR="00291DB3" w:rsidRPr="00017038" w:rsidRDefault="007B48DD" w:rsidP="00FE7DCA">
      <w:pPr>
        <w:pStyle w:val="eks1aff"/>
        <w:rPr>
          <w:rFonts w:ascii="Consolas" w:hAnsi="Consolas"/>
          <w:rPrChange w:id="430" w:author="Terje Kolderup" w:date="2020-01-29T09:55:00Z">
            <w:rPr>
              <w:lang w:val="nb-NO"/>
            </w:rPr>
          </w:rPrChange>
        </w:rPr>
      </w:pPr>
      <w:proofErr w:type="gramStart"/>
      <w:r w:rsidRPr="00CC5D44">
        <w:rPr>
          <w:rStyle w:val="LS2Keyword"/>
          <w:rPrChange w:id="431" w:author="Terje Kolderup" w:date="2020-01-29T09:55:00Z">
            <w:rPr>
              <w:rStyle w:val="LS2Keyword"/>
              <w:lang w:val="nb-NO"/>
            </w:rPr>
          </w:rPrChange>
        </w:rPr>
        <w:t>if</w:t>
      </w:r>
      <w:r w:rsidRPr="00017038">
        <w:rPr>
          <w:rFonts w:ascii="Consolas" w:hAnsi="Consolas"/>
          <w:rPrChange w:id="432" w:author="Terje Kolderup" w:date="2020-01-29T09:55:00Z">
            <w:rPr>
              <w:lang w:val="nb-NO"/>
            </w:rPr>
          </w:rPrChange>
        </w:rPr>
        <w:t>( txt</w:t>
      </w:r>
      <w:proofErr w:type="gramEnd"/>
      <w:r w:rsidRPr="00017038">
        <w:rPr>
          <w:rFonts w:ascii="Consolas" w:hAnsi="Consolas"/>
          <w:rPrChange w:id="433" w:author="Terje Kolderup" w:date="2020-01-29T09:55:00Z">
            <w:rPr>
              <w:lang w:val="nb-NO"/>
            </w:rPr>
          </w:rPrChange>
        </w:rPr>
        <w:t xml:space="preserve"> </w:t>
      </w:r>
      <w:r w:rsidRPr="00CC5D44">
        <w:rPr>
          <w:rStyle w:val="LS2Operator"/>
          <w:rPrChange w:id="434" w:author="Terje Kolderup" w:date="2020-01-29T09:55:00Z">
            <w:rPr>
              <w:rStyle w:val="LS2Operator"/>
              <w:lang w:val="nb-NO"/>
            </w:rPr>
          </w:rPrChange>
        </w:rPr>
        <w:t>!=</w:t>
      </w:r>
      <w:r w:rsidRPr="00017038">
        <w:rPr>
          <w:rFonts w:ascii="Consolas" w:hAnsi="Consolas"/>
          <w:rPrChange w:id="435" w:author="Terje Kolderup" w:date="2020-01-29T09:55:00Z">
            <w:rPr>
              <w:lang w:val="nb-NO"/>
            </w:rPr>
          </w:rPrChange>
        </w:rPr>
        <w:t xml:space="preserve"> </w:t>
      </w:r>
      <w:r w:rsidRPr="00CC5D44">
        <w:rPr>
          <w:rStyle w:val="LS2Keyword"/>
          <w:rPrChange w:id="436" w:author="Terje Kolderup" w:date="2020-01-29T09:55:00Z">
            <w:rPr>
              <w:rStyle w:val="LS2Keyword"/>
              <w:lang w:val="nb-NO"/>
            </w:rPr>
          </w:rPrChange>
        </w:rPr>
        <w:t>undefined</w:t>
      </w:r>
      <w:r w:rsidRPr="00017038">
        <w:rPr>
          <w:rFonts w:ascii="Consolas" w:hAnsi="Consolas"/>
          <w:rPrChange w:id="437" w:author="Terje Kolderup" w:date="2020-01-29T09:55:00Z">
            <w:rPr>
              <w:lang w:val="nb-NO"/>
            </w:rPr>
          </w:rPrChange>
        </w:rPr>
        <w:t xml:space="preserve"> </w:t>
      </w:r>
      <w:r w:rsidRPr="00CC5D44">
        <w:rPr>
          <w:rStyle w:val="LS2Operator"/>
          <w:rPrChange w:id="438" w:author="Terje Kolderup" w:date="2020-01-29T09:55:00Z">
            <w:rPr>
              <w:rStyle w:val="LS2Operator"/>
              <w:lang w:val="nb-NO"/>
            </w:rPr>
          </w:rPrChange>
        </w:rPr>
        <w:t>&amp;</w:t>
      </w:r>
      <w:r w:rsidRPr="00017038">
        <w:rPr>
          <w:rFonts w:ascii="Consolas" w:hAnsi="Consolas"/>
          <w:rPrChange w:id="439" w:author="Terje Kolderup" w:date="2020-01-29T09:55:00Z">
            <w:rPr>
              <w:lang w:val="nb-NO"/>
            </w:rPr>
          </w:rPrChange>
        </w:rPr>
        <w:t xml:space="preserve"> </w:t>
      </w:r>
      <w:proofErr w:type="spellStart"/>
      <w:r w:rsidRPr="00017038">
        <w:rPr>
          <w:rFonts w:ascii="Consolas" w:hAnsi="Consolas"/>
          <w:rPrChange w:id="440" w:author="Terje Kolderup" w:date="2020-01-29T09:55:00Z">
            <w:rPr>
              <w:lang w:val="nb-NO"/>
            </w:rPr>
          </w:rPrChange>
        </w:rPr>
        <w:t>txt.length</w:t>
      </w:r>
      <w:proofErr w:type="spellEnd"/>
      <w:r w:rsidRPr="00017038">
        <w:rPr>
          <w:rFonts w:ascii="Consolas" w:hAnsi="Consolas"/>
          <w:rPrChange w:id="441" w:author="Terje Kolderup" w:date="2020-01-29T09:55:00Z">
            <w:rPr>
              <w:lang w:val="nb-NO"/>
            </w:rPr>
          </w:rPrChange>
        </w:rPr>
        <w:t xml:space="preserve"> </w:t>
      </w:r>
      <w:r w:rsidRPr="00CC5D44">
        <w:rPr>
          <w:rStyle w:val="LS2Operator"/>
          <w:rPrChange w:id="442" w:author="Terje Kolderup" w:date="2020-01-29T09:55:00Z">
            <w:rPr>
              <w:rStyle w:val="LS2Operator"/>
              <w:lang w:val="nb-NO"/>
            </w:rPr>
          </w:rPrChange>
        </w:rPr>
        <w:t>==</w:t>
      </w:r>
      <w:r w:rsidRPr="00017038">
        <w:rPr>
          <w:rFonts w:ascii="Consolas" w:hAnsi="Consolas"/>
          <w:rPrChange w:id="443" w:author="Terje Kolderup" w:date="2020-01-29T09:55:00Z">
            <w:rPr>
              <w:lang w:val="nb-NO"/>
            </w:rPr>
          </w:rPrChange>
        </w:rPr>
        <w:t xml:space="preserve"> </w:t>
      </w:r>
      <w:r w:rsidRPr="00CC5D44">
        <w:rPr>
          <w:rStyle w:val="LS2NumVal"/>
          <w:rPrChange w:id="444" w:author="Terje Kolderup" w:date="2020-01-29T09:55:00Z">
            <w:rPr>
              <w:rStyle w:val="LS2NumVal"/>
              <w:lang w:val="nb-NO"/>
            </w:rPr>
          </w:rPrChange>
        </w:rPr>
        <w:t>10</w:t>
      </w:r>
      <w:r w:rsidRPr="00017038">
        <w:rPr>
          <w:rFonts w:ascii="Consolas" w:hAnsi="Consolas"/>
          <w:rPrChange w:id="445" w:author="Terje Kolderup" w:date="2020-01-29T09:55:00Z">
            <w:rPr>
              <w:lang w:val="nb-NO"/>
            </w:rPr>
          </w:rPrChange>
        </w:rPr>
        <w:t xml:space="preserve"> )</w:t>
      </w:r>
    </w:p>
    <w:p w14:paraId="5FC70F55" w14:textId="058706E8" w:rsidR="00291DB3" w:rsidRPr="00211DAE" w:rsidRDefault="007B48DD" w:rsidP="00FE7DCA">
      <w:pPr>
        <w:pStyle w:val="b1aff"/>
      </w:pPr>
      <w:r w:rsidRPr="00211DAE">
        <w:t>Denne vil feile om variabelen</w:t>
      </w:r>
      <w:r w:rsidR="00E52A12">
        <w:t xml:space="preserve"> er deklartert, men </w:t>
      </w:r>
      <w:r w:rsidRPr="00211DAE">
        <w:t xml:space="preserve">ikke har noen verdi. For da er det ugyldig å aksessere </w:t>
      </w:r>
      <w:r w:rsidRPr="00710E78">
        <w:rPr>
          <w:rStyle w:val="LS2CodeBodytext"/>
        </w:rPr>
        <w:t>length</w:t>
      </w:r>
      <w:r w:rsidRPr="00211DAE">
        <w:t xml:space="preserve">-feltet. Med </w:t>
      </w:r>
      <w:r w:rsidRPr="002A2E24">
        <w:rPr>
          <w:rStyle w:val="LS2CodeBodytext"/>
        </w:rPr>
        <w:t>&amp;&amp;</w:t>
      </w:r>
      <w:r w:rsidRPr="00211DAE">
        <w:t xml:space="preserve"> vil det </w:t>
      </w:r>
      <w:r w:rsidR="00145F09" w:rsidRPr="00211DAE">
        <w:t xml:space="preserve">derimot </w:t>
      </w:r>
      <w:r w:rsidRPr="00211DAE">
        <w:t>ikke feile, for da evalueres ikke den andre betingelsen dersom den første er usann:</w:t>
      </w:r>
    </w:p>
    <w:p w14:paraId="72A41A80" w14:textId="77777777" w:rsidR="00291DB3" w:rsidRPr="00017038" w:rsidRDefault="007B48DD" w:rsidP="00FE7DCA">
      <w:pPr>
        <w:pStyle w:val="eks1aff"/>
        <w:rPr>
          <w:rFonts w:ascii="Consolas" w:hAnsi="Consolas"/>
        </w:rPr>
      </w:pPr>
      <w:proofErr w:type="gramStart"/>
      <w:r w:rsidRPr="00916F05">
        <w:rPr>
          <w:rStyle w:val="LS2Keyword"/>
        </w:rPr>
        <w:t>if</w:t>
      </w:r>
      <w:r w:rsidRPr="00017038">
        <w:rPr>
          <w:rFonts w:ascii="Consolas" w:hAnsi="Consolas"/>
        </w:rPr>
        <w:t>( txt</w:t>
      </w:r>
      <w:proofErr w:type="gramEnd"/>
      <w:r w:rsidRPr="00017038">
        <w:rPr>
          <w:rFonts w:ascii="Consolas" w:hAnsi="Consolas"/>
        </w:rPr>
        <w:t xml:space="preserve"> </w:t>
      </w:r>
      <w:r>
        <w:rPr>
          <w:rStyle w:val="LS2Operator"/>
        </w:rPr>
        <w:t>!=</w:t>
      </w:r>
      <w:r w:rsidRPr="00017038">
        <w:rPr>
          <w:rFonts w:ascii="Consolas" w:hAnsi="Consolas"/>
        </w:rPr>
        <w:t xml:space="preserve"> </w:t>
      </w:r>
      <w:r w:rsidRPr="002C2D80">
        <w:rPr>
          <w:rStyle w:val="LS2Keyword"/>
        </w:rPr>
        <w:t>undefined</w:t>
      </w:r>
      <w:r w:rsidRPr="00017038">
        <w:rPr>
          <w:rFonts w:ascii="Consolas" w:hAnsi="Consolas"/>
        </w:rPr>
        <w:t xml:space="preserve"> </w:t>
      </w:r>
      <w:r>
        <w:rPr>
          <w:rStyle w:val="LS2Operator"/>
        </w:rPr>
        <w:t>&amp;&amp;</w:t>
      </w:r>
      <w:r w:rsidRPr="00017038">
        <w:rPr>
          <w:rFonts w:ascii="Consolas" w:hAnsi="Consolas"/>
        </w:rPr>
        <w:t xml:space="preserve"> </w:t>
      </w:r>
      <w:proofErr w:type="spellStart"/>
      <w:r w:rsidRPr="00017038">
        <w:rPr>
          <w:rFonts w:ascii="Consolas" w:hAnsi="Consolas"/>
        </w:rPr>
        <w:t>txt.length</w:t>
      </w:r>
      <w:proofErr w:type="spellEnd"/>
      <w:r w:rsidRPr="00017038">
        <w:rPr>
          <w:rFonts w:ascii="Consolas" w:hAnsi="Consolas"/>
        </w:rPr>
        <w:t xml:space="preserve"> </w:t>
      </w:r>
      <w:r>
        <w:rPr>
          <w:rStyle w:val="LS2Operator"/>
        </w:rPr>
        <w:t>==</w:t>
      </w:r>
      <w:r w:rsidRPr="00017038">
        <w:rPr>
          <w:rFonts w:ascii="Consolas" w:hAnsi="Consolas"/>
        </w:rPr>
        <w:t xml:space="preserve"> </w:t>
      </w:r>
      <w:r>
        <w:rPr>
          <w:rStyle w:val="LS2NumVal"/>
        </w:rPr>
        <w:t>10</w:t>
      </w:r>
      <w:r w:rsidRPr="00017038">
        <w:rPr>
          <w:rFonts w:ascii="Consolas" w:hAnsi="Consolas"/>
        </w:rPr>
        <w:t xml:space="preserve"> )</w:t>
      </w:r>
    </w:p>
    <w:p w14:paraId="1C998C8D" w14:textId="77777777" w:rsidR="00291DB3" w:rsidRPr="00211DAE" w:rsidRDefault="007B48DD" w:rsidP="00374B1F">
      <w:pPr>
        <w:pStyle w:val="m1tt"/>
      </w:pPr>
      <w:bookmarkStart w:id="446" w:name="logisk-eller-og-mer-om-logiske-uttrykk"/>
      <w:bookmarkStart w:id="447" w:name="_Toc29047876"/>
      <w:r w:rsidRPr="00EF2694">
        <w:rPr>
          <w:rStyle w:val="LS2Kursiv"/>
          <w:highlight w:val="yellow"/>
          <w:rPrChange w:id="448" w:author="Terje Kolderup" w:date="2020-01-29T15:28:00Z">
            <w:rPr>
              <w:rStyle w:val="LS2Kursiv"/>
            </w:rPr>
          </w:rPrChange>
        </w:rPr>
        <w:lastRenderedPageBreak/>
        <w:t>Logisk eller</w:t>
      </w:r>
      <w:r w:rsidRPr="00211DAE">
        <w:t xml:space="preserve"> og mer om logiske uttrykk</w:t>
      </w:r>
      <w:bookmarkEnd w:id="446"/>
      <w:bookmarkEnd w:id="447"/>
    </w:p>
    <w:p w14:paraId="49B1AE00" w14:textId="49F89B6B" w:rsidR="00291DB3" w:rsidRPr="00211DAE" w:rsidRDefault="007B48DD" w:rsidP="00C628A3">
      <w:pPr>
        <w:pStyle w:val="b1af-f"/>
      </w:pPr>
      <w:r w:rsidRPr="0050421A">
        <w:rPr>
          <w:rStyle w:val="LS2Kursiv"/>
        </w:rPr>
        <w:t>Logisk eller</w:t>
      </w:r>
      <w:r w:rsidRPr="00211DAE">
        <w:t xml:space="preserve"> fungerer </w:t>
      </w:r>
      <w:r w:rsidR="00145F09">
        <w:t>svært</w:t>
      </w:r>
      <w:r w:rsidR="00145F09" w:rsidRPr="00211DAE">
        <w:t xml:space="preserve"> </w:t>
      </w:r>
      <w:r w:rsidRPr="00211DAE">
        <w:t xml:space="preserve">likt som </w:t>
      </w:r>
      <w:r w:rsidRPr="0050421A">
        <w:rPr>
          <w:rStyle w:val="LS2Kursiv"/>
        </w:rPr>
        <w:t>logisk og</w:t>
      </w:r>
      <w:r w:rsidR="00145F09">
        <w:t>.</w:t>
      </w:r>
      <w:r w:rsidR="00145F09" w:rsidRPr="00211DAE">
        <w:t xml:space="preserve"> </w:t>
      </w:r>
      <w:r w:rsidR="00145F09">
        <w:t>F</w:t>
      </w:r>
      <w:r w:rsidRPr="00211DAE">
        <w:t xml:space="preserve">orskjellen er at et eller-uttrykk er sant </w:t>
      </w:r>
      <w:r w:rsidR="00145F09">
        <w:t>ders</w:t>
      </w:r>
      <w:r w:rsidRPr="00211DAE">
        <w:t>om minst én av delene er sann</w:t>
      </w:r>
      <w:r w:rsidR="00145F09">
        <w:t>e</w:t>
      </w:r>
      <w:r w:rsidRPr="00211DAE">
        <w:t xml:space="preserve">. Med </w:t>
      </w:r>
      <w:r w:rsidRPr="0050421A">
        <w:rPr>
          <w:rStyle w:val="LS2Kursiv"/>
        </w:rPr>
        <w:t>logisk og</w:t>
      </w:r>
      <w:r w:rsidRPr="00211DAE">
        <w:t xml:space="preserve"> må til sammen</w:t>
      </w:r>
      <w:r w:rsidR="00166A72">
        <w:t>likn</w:t>
      </w:r>
      <w:r w:rsidRPr="00211DAE">
        <w:t xml:space="preserve">ing alle delene være sanne for at hele uttrykket være sant. I tillegg brukes tegnet </w:t>
      </w:r>
      <w:r w:rsidRPr="00B21A25">
        <w:rPr>
          <w:rStyle w:val="LS2CodeBodytext"/>
        </w:rPr>
        <w:t>|</w:t>
      </w:r>
      <w:r w:rsidRPr="00211DAE">
        <w:t xml:space="preserve"> for </w:t>
      </w:r>
      <w:r w:rsidRPr="0050421A">
        <w:rPr>
          <w:rStyle w:val="LS2Kursiv"/>
        </w:rPr>
        <w:t>logisk eller</w:t>
      </w:r>
      <w:r w:rsidRPr="00211DAE">
        <w:t xml:space="preserve"> istedenfor </w:t>
      </w:r>
      <w:r w:rsidRPr="00B21A25">
        <w:rPr>
          <w:rStyle w:val="LS2CodeBodytext"/>
        </w:rPr>
        <w:t>&amp;</w:t>
      </w:r>
      <w:r w:rsidRPr="00211DAE">
        <w:t xml:space="preserve"> for </w:t>
      </w:r>
      <w:r w:rsidRPr="0050421A">
        <w:rPr>
          <w:rStyle w:val="LS2Kursiv"/>
        </w:rPr>
        <w:t>logisk og</w:t>
      </w:r>
      <w:r w:rsidRPr="00211DAE">
        <w:t xml:space="preserve">. Dette tegnet kalles </w:t>
      </w:r>
      <w:r w:rsidRPr="0050421A">
        <w:rPr>
          <w:rStyle w:val="LS2Kursiv"/>
        </w:rPr>
        <w:t>pipe</w:t>
      </w:r>
      <w:r w:rsidRPr="00211DAE">
        <w:t xml:space="preserve"> på engelsk</w:t>
      </w:r>
      <w:r w:rsidR="00F84644">
        <w:t xml:space="preserve"> – </w:t>
      </w:r>
      <w:r w:rsidRPr="00211DAE">
        <w:t xml:space="preserve">og i mangel </w:t>
      </w:r>
      <w:r w:rsidR="00820AB2">
        <w:t>på</w:t>
      </w:r>
      <w:r w:rsidR="00820AB2" w:rsidRPr="00211DAE">
        <w:t xml:space="preserve"> </w:t>
      </w:r>
      <w:r w:rsidRPr="00211DAE">
        <w:t>noe bedre brukes det samme på norsk.</w:t>
      </w:r>
    </w:p>
    <w:p w14:paraId="406D195B" w14:textId="4D249EFA" w:rsidR="00291DB3" w:rsidRDefault="007B48DD" w:rsidP="00B179A8">
      <w:pPr>
        <w:pStyle w:val="b1af"/>
      </w:pPr>
      <w:r w:rsidRPr="0050421A">
        <w:rPr>
          <w:rStyle w:val="LS2Kursiv"/>
        </w:rPr>
        <w:t>Logisk eller</w:t>
      </w:r>
      <w:r w:rsidRPr="00211DAE">
        <w:t xml:space="preserve"> kan også brukes med to tegn </w:t>
      </w:r>
      <w:r w:rsidRPr="00B16E57">
        <w:rPr>
          <w:rStyle w:val="LS2CodeBodytext"/>
        </w:rPr>
        <w:t>||</w:t>
      </w:r>
      <w:r w:rsidRPr="00211DAE">
        <w:t>. Forskjellen mellom</w:t>
      </w:r>
      <w:r w:rsidR="00820AB2">
        <w:t xml:space="preserve"> å bruke</w:t>
      </w:r>
      <w:r w:rsidRPr="00211DAE">
        <w:t xml:space="preserve"> </w:t>
      </w:r>
      <w:r w:rsidR="00820AB2">
        <w:t>ett</w:t>
      </w:r>
      <w:r w:rsidR="00820AB2" w:rsidRPr="00211DAE">
        <w:t xml:space="preserve"> </w:t>
      </w:r>
      <w:r w:rsidR="00820AB2">
        <w:t>eller</w:t>
      </w:r>
      <w:r w:rsidR="00820AB2" w:rsidRPr="00211DAE">
        <w:t xml:space="preserve"> </w:t>
      </w:r>
      <w:r w:rsidRPr="00211DAE">
        <w:t xml:space="preserve">to </w:t>
      </w:r>
      <w:r w:rsidR="00820AB2">
        <w:t xml:space="preserve">tegn </w:t>
      </w:r>
      <w:r w:rsidRPr="00211DAE">
        <w:t xml:space="preserve">er den samme som for </w:t>
      </w:r>
      <w:r w:rsidRPr="0050421A">
        <w:rPr>
          <w:rStyle w:val="LS2Kursiv"/>
        </w:rPr>
        <w:t>logisk og</w:t>
      </w:r>
      <w:r w:rsidR="00F84644">
        <w:t xml:space="preserve"> – </w:t>
      </w:r>
      <w:r w:rsidRPr="00211DAE">
        <w:t>nemlig at om verdien av hele uttrykket er gitt ut fra første verdi</w:t>
      </w:r>
      <w:r w:rsidR="00820AB2">
        <w:t>,</w:t>
      </w:r>
      <w:r w:rsidRPr="00211DAE">
        <w:t xml:space="preserve"> evalueres ikke resten. Om </w:t>
      </w:r>
      <w:r w:rsidRPr="00B16E57">
        <w:rPr>
          <w:rStyle w:val="LS2CodeBodytext"/>
        </w:rPr>
        <w:t>var n = 6;</w:t>
      </w:r>
      <w:r w:rsidR="00A63783">
        <w:t xml:space="preserve">, </w:t>
      </w:r>
      <w:r w:rsidRPr="00211DAE">
        <w:t xml:space="preserve">vil bare første del av uttrykket </w:t>
      </w:r>
      <w:r w:rsidRPr="00B16E57">
        <w:rPr>
          <w:rStyle w:val="LS2CodeBodytext"/>
        </w:rPr>
        <w:t>n &lt; 10 || n &gt; 20</w:t>
      </w:r>
      <w:r w:rsidRPr="00211DAE">
        <w:t xml:space="preserve"> evalueres</w:t>
      </w:r>
      <w:r w:rsidR="00F84644">
        <w:t xml:space="preserve"> – </w:t>
      </w:r>
      <w:r w:rsidRPr="00211DAE">
        <w:t xml:space="preserve">siden det at </w:t>
      </w:r>
      <w:r w:rsidRPr="00B16E57">
        <w:rPr>
          <w:rStyle w:val="LS2CodeBodytext"/>
        </w:rPr>
        <w:t>n</w:t>
      </w:r>
      <w:r w:rsidRPr="00211DAE">
        <w:t xml:space="preserve"> er mindre enn 10</w:t>
      </w:r>
      <w:r w:rsidR="00820AB2">
        <w:t>,</w:t>
      </w:r>
      <w:r w:rsidRPr="00211DAE">
        <w:t xml:space="preserve"> uansett gjør at hele uttrykket blir sant. Med</w:t>
      </w:r>
      <w:r w:rsidR="000729EE">
        <w:t xml:space="preserve"> bare </w:t>
      </w:r>
      <w:r w:rsidRPr="00211DAE">
        <w:t xml:space="preserve">ett pipe-tegn som i </w:t>
      </w:r>
      <w:r w:rsidRPr="00B16E57">
        <w:rPr>
          <w:rStyle w:val="LS2CodeBodytext"/>
        </w:rPr>
        <w:t>n &lt; 10 | n &gt; 20</w:t>
      </w:r>
      <w:r w:rsidRPr="00211DAE">
        <w:t xml:space="preserve"> evalueres uansett begge delene.</w:t>
      </w:r>
    </w:p>
    <w:p w14:paraId="34728C5B" w14:textId="77777777" w:rsidR="00E52A12" w:rsidRDefault="00E52A12" w:rsidP="00327DF6">
      <w:pPr>
        <w:pStyle w:val="b1af"/>
      </w:pPr>
      <w:r>
        <w:t xml:space="preserve">En annen forskjell er at med ett tegn returneres alltid en logisk verdi, mens med to returneres en av de to verdiene. Dette kan brukes til å angi en verdi som skal brukes om en variabel inneholder for eksempel </w:t>
      </w:r>
      <w:r w:rsidRPr="00B16E57">
        <w:rPr>
          <w:rStyle w:val="LS2CodeBodytext"/>
        </w:rPr>
        <w:t>null</w:t>
      </w:r>
      <w:r>
        <w:t xml:space="preserve"> eller </w:t>
      </w:r>
      <w:r w:rsidRPr="00B16E57">
        <w:rPr>
          <w:rStyle w:val="LS2CodeBodytext"/>
        </w:rPr>
        <w:t>false</w:t>
      </w:r>
      <w:r>
        <w:t>:</w:t>
      </w:r>
    </w:p>
    <w:p w14:paraId="297F3FCC" w14:textId="77777777" w:rsidR="00E52A12" w:rsidRPr="00017038" w:rsidRDefault="00E52A12" w:rsidP="00FE7DCA">
      <w:pPr>
        <w:pStyle w:val="eks1aff"/>
        <w:rPr>
          <w:rFonts w:ascii="Consolas" w:hAnsi="Consolas"/>
          <w:lang w:val="nb-NO"/>
        </w:rPr>
      </w:pPr>
      <w:r w:rsidRPr="00017038">
        <w:rPr>
          <w:rFonts w:ascii="Consolas" w:hAnsi="Consolas"/>
          <w:lang w:val="nb-NO"/>
        </w:rPr>
        <w:t xml:space="preserve">alert( `Hei, ${ name </w:t>
      </w:r>
      <w:r w:rsidRPr="000A7A20">
        <w:rPr>
          <w:rStyle w:val="LS2Operator"/>
          <w:lang w:val="nb-NO"/>
        </w:rPr>
        <w:t xml:space="preserve">|| </w:t>
      </w:r>
      <w:r w:rsidRPr="00017038">
        <w:rPr>
          <w:rFonts w:ascii="Consolas" w:hAnsi="Consolas"/>
          <w:lang w:val="nb-NO"/>
        </w:rPr>
        <w:t>'</w:t>
      </w:r>
      <w:r>
        <w:rPr>
          <w:rStyle w:val="LS2String"/>
          <w:lang w:val="nb-NO"/>
        </w:rPr>
        <w:t>kompis</w:t>
      </w:r>
      <w:r w:rsidRPr="00017038">
        <w:rPr>
          <w:rFonts w:ascii="Consolas" w:hAnsi="Consolas"/>
          <w:lang w:val="nb-NO"/>
        </w:rPr>
        <w:t>' }!`);</w:t>
      </w:r>
    </w:p>
    <w:p w14:paraId="11BF4C8E" w14:textId="0C875AD2" w:rsidR="00E52A12" w:rsidRPr="00211DAE" w:rsidRDefault="00E52A12" w:rsidP="00FE7DCA">
      <w:pPr>
        <w:pStyle w:val="b1aff"/>
      </w:pPr>
      <w:r w:rsidRPr="000A7A20">
        <w:t xml:space="preserve">Her vil resultatet bli </w:t>
      </w:r>
      <w:r w:rsidRPr="002A2E24">
        <w:rPr>
          <w:rStyle w:val="LS2CodeBodytext"/>
        </w:rPr>
        <w:t>'Hei, Terje!'</w:t>
      </w:r>
      <w:r w:rsidR="00820AB2">
        <w:rPr>
          <w:rStyle w:val="LS2CodeBodytext"/>
        </w:rPr>
        <w:t xml:space="preserve"> </w:t>
      </w:r>
      <w:r w:rsidRPr="00E52A12">
        <w:t>hvis</w:t>
      </w:r>
      <w:r w:rsidRPr="00E65711">
        <w:t xml:space="preserve"> </w:t>
      </w:r>
      <w:r w:rsidRPr="00E65711">
        <w:rPr>
          <w:rStyle w:val="LS2CodeBodytext"/>
        </w:rPr>
        <w:t>name</w:t>
      </w:r>
      <w:r w:rsidRPr="00E65711">
        <w:t xml:space="preserve"> </w:t>
      </w:r>
      <w:r w:rsidRPr="00E52A12">
        <w:t>inneholder</w:t>
      </w:r>
      <w:r w:rsidRPr="00E65711">
        <w:t xml:space="preserve"> </w:t>
      </w:r>
      <w:r w:rsidRPr="00E65711">
        <w:rPr>
          <w:rStyle w:val="LS2CodeBodytext"/>
        </w:rPr>
        <w:t>'Terje'</w:t>
      </w:r>
      <w:r w:rsidR="00820AB2">
        <w:t xml:space="preserve">, </w:t>
      </w:r>
      <w:r w:rsidRPr="00E65711">
        <w:t xml:space="preserve">og </w:t>
      </w:r>
      <w:r w:rsidRPr="00E65711">
        <w:rPr>
          <w:rStyle w:val="LS2CodeBodytext"/>
        </w:rPr>
        <w:t>'Hei, kompis!'</w:t>
      </w:r>
      <w:r w:rsidRPr="00E65711">
        <w:t xml:space="preserve"> hvis </w:t>
      </w:r>
      <w:r w:rsidRPr="00E65711">
        <w:rPr>
          <w:rStyle w:val="LS2CodeBodytext"/>
        </w:rPr>
        <w:t>name</w:t>
      </w:r>
      <w:r w:rsidRPr="00E65711">
        <w:t xml:space="preserve"> </w:t>
      </w:r>
      <w:r w:rsidRPr="00E52A12">
        <w:t>er</w:t>
      </w:r>
      <w:r w:rsidRPr="00E65711">
        <w:t xml:space="preserve"> </w:t>
      </w:r>
      <w:r w:rsidRPr="00E65711">
        <w:rPr>
          <w:rStyle w:val="LS2CodeBodytext"/>
        </w:rPr>
        <w:t>null</w:t>
      </w:r>
      <w:r w:rsidRPr="00E65711">
        <w:t>.</w:t>
      </w:r>
    </w:p>
    <w:p w14:paraId="72E89616" w14:textId="0A959BEB" w:rsidR="00291DB3" w:rsidRPr="00211DAE" w:rsidRDefault="007B48DD" w:rsidP="00327DF6">
      <w:pPr>
        <w:pStyle w:val="b1af"/>
      </w:pPr>
      <w:r w:rsidRPr="00211DAE">
        <w:t xml:space="preserve">Vi skal </w:t>
      </w:r>
      <w:r w:rsidR="00E52A12">
        <w:t xml:space="preserve">nå </w:t>
      </w:r>
      <w:r w:rsidRPr="00211DAE">
        <w:t xml:space="preserve">se på et eksempel som brukes </w:t>
      </w:r>
      <w:r w:rsidRPr="002A2E24">
        <w:rPr>
          <w:rStyle w:val="LS2CodeBodytext"/>
        </w:rPr>
        <w:t>checkbox</w:t>
      </w:r>
      <w:r w:rsidRPr="00211DAE">
        <w:t xml:space="preserve">-er. En </w:t>
      </w:r>
      <w:r w:rsidRPr="002A2E24">
        <w:rPr>
          <w:rStyle w:val="LS2CodeBodytext"/>
        </w:rPr>
        <w:t>checkbox</w:t>
      </w:r>
      <w:r w:rsidRPr="00211DAE">
        <w:t xml:space="preserve"> får vi til med HTML-taggen input:</w:t>
      </w:r>
    </w:p>
    <w:p w14:paraId="5FD2B42A" w14:textId="77777777" w:rsidR="00291DB3" w:rsidRPr="00017038" w:rsidRDefault="007B48DD" w:rsidP="00477818">
      <w:pPr>
        <w:pStyle w:val="eks1aff"/>
        <w:rPr>
          <w:rFonts w:ascii="Consolas" w:hAnsi="Consolas"/>
        </w:rPr>
      </w:pPr>
      <w:r w:rsidRPr="00DC1D7E">
        <w:rPr>
          <w:rStyle w:val="LS2Tag"/>
        </w:rPr>
        <w:t>&lt;</w:t>
      </w:r>
      <w:proofErr w:type="spellStart"/>
      <w:r w:rsidRPr="00DC1D7E">
        <w:rPr>
          <w:rStyle w:val="LS2Tag"/>
        </w:rPr>
        <w:t>br</w:t>
      </w:r>
      <w:proofErr w:type="spellEnd"/>
      <w:r w:rsidRPr="00DC1D7E">
        <w:rPr>
          <w:rStyle w:val="LS2Tag"/>
        </w:rPr>
        <w:t>/&gt;</w:t>
      </w:r>
      <w:r w:rsidRPr="00017038">
        <w:rPr>
          <w:rFonts w:ascii="Consolas" w:hAnsi="Consolas"/>
        </w:rPr>
        <w:t xml:space="preserve">A </w:t>
      </w:r>
      <w:r w:rsidRPr="00672211">
        <w:rPr>
          <w:rStyle w:val="LS2Tag"/>
        </w:rPr>
        <w:t>&lt;input</w:t>
      </w:r>
      <w:r w:rsidRPr="00017038">
        <w:rPr>
          <w:rFonts w:ascii="Consolas" w:hAnsi="Consolas"/>
        </w:rPr>
        <w:t xml:space="preserve"> </w:t>
      </w:r>
      <w:r w:rsidRPr="002E6466">
        <w:rPr>
          <w:rStyle w:val="LS2Attribute"/>
        </w:rPr>
        <w:t>type=</w:t>
      </w:r>
      <w:r w:rsidRPr="00DC1D7E">
        <w:rPr>
          <w:rStyle w:val="LS2String"/>
        </w:rPr>
        <w:t>"</w:t>
      </w:r>
      <w:r w:rsidR="00052E9F" w:rsidRPr="00DC1D7E">
        <w:rPr>
          <w:rStyle w:val="LS2String"/>
        </w:rPr>
        <w:t>checkbox</w:t>
      </w:r>
      <w:r w:rsidRPr="00DC1D7E">
        <w:rPr>
          <w:rStyle w:val="LS2String"/>
        </w:rPr>
        <w:t>"</w:t>
      </w:r>
      <w:r w:rsidRPr="00DC1D7E">
        <w:rPr>
          <w:rStyle w:val="LS2Tag"/>
        </w:rPr>
        <w:t>/&gt;</w:t>
      </w:r>
      <w:r w:rsidRPr="00017038">
        <w:rPr>
          <w:rFonts w:ascii="Consolas" w:hAnsi="Consolas"/>
        </w:rPr>
        <w:br/>
      </w:r>
      <w:r w:rsidRPr="00DC1D7E">
        <w:rPr>
          <w:rStyle w:val="LS2Tag"/>
        </w:rPr>
        <w:t>&lt;</w:t>
      </w:r>
      <w:proofErr w:type="spellStart"/>
      <w:r w:rsidRPr="00DC1D7E">
        <w:rPr>
          <w:rStyle w:val="LS2Tag"/>
        </w:rPr>
        <w:t>br</w:t>
      </w:r>
      <w:proofErr w:type="spellEnd"/>
      <w:r w:rsidRPr="00DC1D7E">
        <w:rPr>
          <w:rStyle w:val="LS2Tag"/>
        </w:rPr>
        <w:t>/&gt;</w:t>
      </w:r>
      <w:r w:rsidRPr="00017038">
        <w:rPr>
          <w:rFonts w:ascii="Consolas" w:hAnsi="Consolas"/>
        </w:rPr>
        <w:t xml:space="preserve">B </w:t>
      </w:r>
      <w:r w:rsidRPr="00672211">
        <w:rPr>
          <w:rStyle w:val="LS2Tag"/>
        </w:rPr>
        <w:t>&lt;input</w:t>
      </w:r>
      <w:r w:rsidRPr="00017038">
        <w:rPr>
          <w:rFonts w:ascii="Consolas" w:hAnsi="Consolas"/>
        </w:rPr>
        <w:t xml:space="preserve"> </w:t>
      </w:r>
      <w:r w:rsidRPr="002E6466">
        <w:rPr>
          <w:rStyle w:val="LS2Attribute"/>
        </w:rPr>
        <w:t>type=</w:t>
      </w:r>
      <w:r w:rsidRPr="00DC1D7E">
        <w:rPr>
          <w:rStyle w:val="LS2String"/>
        </w:rPr>
        <w:t>"</w:t>
      </w:r>
      <w:r w:rsidR="00052E9F" w:rsidRPr="00DC1D7E">
        <w:rPr>
          <w:rStyle w:val="LS2String"/>
        </w:rPr>
        <w:t>checkbox</w:t>
      </w:r>
      <w:r w:rsidRPr="00DC1D7E">
        <w:rPr>
          <w:rStyle w:val="LS2String"/>
        </w:rPr>
        <w:t>"</w:t>
      </w:r>
      <w:r w:rsidRPr="00017038">
        <w:rPr>
          <w:rFonts w:ascii="Consolas" w:hAnsi="Consolas"/>
        </w:rPr>
        <w:t xml:space="preserve"> </w:t>
      </w:r>
      <w:r w:rsidRPr="002E6466">
        <w:rPr>
          <w:rStyle w:val="LS2Attribute"/>
        </w:rPr>
        <w:t>checked=</w:t>
      </w:r>
      <w:r w:rsidRPr="00DC1D7E">
        <w:rPr>
          <w:rStyle w:val="LS2String"/>
        </w:rPr>
        <w:t>"checked"</w:t>
      </w:r>
      <w:r w:rsidRPr="00DC1D7E">
        <w:rPr>
          <w:rStyle w:val="LS2Tag"/>
        </w:rPr>
        <w:t>/&gt;</w:t>
      </w:r>
    </w:p>
    <w:p w14:paraId="4CB63952" w14:textId="227B9BF4" w:rsidR="00FD72B9" w:rsidRDefault="007B48DD" w:rsidP="00477818">
      <w:pPr>
        <w:pStyle w:val="b1aff"/>
      </w:pPr>
      <w:commentRangeStart w:id="449"/>
      <w:r w:rsidRPr="00211DAE">
        <w:t xml:space="preserve">Resultatet blir seende slik ut: </w:t>
      </w:r>
      <w:commentRangeEnd w:id="449"/>
      <w:r w:rsidR="00EF2694">
        <w:rPr>
          <w:rStyle w:val="CommentReference"/>
        </w:rPr>
        <w:commentReference w:id="449"/>
      </w:r>
    </w:p>
    <w:p w14:paraId="315697EF" w14:textId="759B1F91" w:rsidR="00291DB3" w:rsidRPr="00211DAE" w:rsidRDefault="00FD72B9" w:rsidP="00477818">
      <w:pPr>
        <w:pStyle w:val="b1aff"/>
      </w:pPr>
      <w:r>
        <w:rPr>
          <w:noProof/>
          <w:lang w:eastAsia="nb-NO"/>
        </w:rPr>
        <w:drawing>
          <wp:inline distT="0" distB="0" distL="0" distR="0" wp14:anchorId="1DD960D8" wp14:editId="13BA855E">
            <wp:extent cx="1188720" cy="1005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720" cy="1005840"/>
                    </a:xfrm>
                    <a:prstGeom prst="rect">
                      <a:avLst/>
                    </a:prstGeom>
                    <a:noFill/>
                    <a:ln>
                      <a:noFill/>
                    </a:ln>
                  </pic:spPr>
                </pic:pic>
              </a:graphicData>
            </a:graphic>
          </wp:inline>
        </w:drawing>
      </w:r>
    </w:p>
    <w:p w14:paraId="620F7C25" w14:textId="77777777" w:rsidR="00291DB3" w:rsidRPr="00211DAE" w:rsidRDefault="007B48DD" w:rsidP="00B179A8">
      <w:pPr>
        <w:pStyle w:val="b1af"/>
      </w:pPr>
      <w:r w:rsidRPr="00211DAE">
        <w:t xml:space="preserve">Det er altså attributten </w:t>
      </w:r>
      <w:r w:rsidRPr="00C57878">
        <w:rPr>
          <w:rStyle w:val="LS2CodeBodytext"/>
        </w:rPr>
        <w:t>checked</w:t>
      </w:r>
      <w:r w:rsidRPr="00211DAE">
        <w:t xml:space="preserve"> som brukes til å angi at checkbox-en skal være krysset av i utgangspunktet.</w:t>
      </w:r>
    </w:p>
    <w:p w14:paraId="071A8CDC" w14:textId="3FB3D838" w:rsidR="00291DB3" w:rsidRPr="00211DAE" w:rsidRDefault="007B48DD" w:rsidP="00B179A8">
      <w:pPr>
        <w:pStyle w:val="b1af"/>
      </w:pPr>
      <w:r w:rsidRPr="00211DAE">
        <w:t xml:space="preserve">Dersom en checkbox har </w:t>
      </w:r>
      <w:r w:rsidRPr="00C57878">
        <w:rPr>
          <w:rStyle w:val="LS2CodeBodytext"/>
        </w:rPr>
        <w:t>id="chk1"</w:t>
      </w:r>
      <w:r w:rsidR="005A34E8">
        <w:t xml:space="preserve">, </w:t>
      </w:r>
      <w:r w:rsidRPr="00211DAE">
        <w:t>kan vi lese ut en logisk verdi slik:</w:t>
      </w:r>
    </w:p>
    <w:p w14:paraId="209A793D"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erValgt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50"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chk1</w:t>
      </w:r>
      <w:r w:rsidRPr="00017038">
        <w:rPr>
          <w:rFonts w:ascii="Consolas" w:hAnsi="Consolas"/>
          <w:lang w:val="nb-NO"/>
        </w:rPr>
        <w:t>').checked;</w:t>
      </w:r>
    </w:p>
    <w:p w14:paraId="6129DE2B" w14:textId="77777777" w:rsidR="00291DB3" w:rsidRPr="00211DAE" w:rsidRDefault="007B48DD" w:rsidP="00477818">
      <w:pPr>
        <w:pStyle w:val="b1aff"/>
      </w:pPr>
      <w:r w:rsidRPr="00211DAE">
        <w:t xml:space="preserve">Variabelen vil ikke få teksten </w:t>
      </w:r>
      <w:r w:rsidRPr="00601BFC">
        <w:rPr>
          <w:rStyle w:val="LS2CodeBodytext"/>
        </w:rPr>
        <w:t>'checked'</w:t>
      </w:r>
      <w:r w:rsidRPr="00211DAE">
        <w:t xml:space="preserve"> som verdi, men derimot en logisk verdi som enten betyr </w:t>
      </w:r>
      <w:r w:rsidRPr="0050421A">
        <w:rPr>
          <w:rStyle w:val="LS2Kursiv"/>
        </w:rPr>
        <w:t>sant</w:t>
      </w:r>
      <w:r w:rsidRPr="00211DAE">
        <w:t xml:space="preserve"> eller </w:t>
      </w:r>
      <w:r w:rsidRPr="0050421A">
        <w:rPr>
          <w:rStyle w:val="LS2Kursiv"/>
        </w:rPr>
        <w:t>usant</w:t>
      </w:r>
      <w:r w:rsidRPr="00211DAE">
        <w:t>.</w:t>
      </w:r>
    </w:p>
    <w:p w14:paraId="1E3CFCA0" w14:textId="0495036B" w:rsidR="00291DB3" w:rsidRPr="00211DAE" w:rsidRDefault="007B48DD" w:rsidP="00B179A8">
      <w:pPr>
        <w:pStyle w:val="b1af"/>
      </w:pPr>
      <w:r w:rsidRPr="00211DAE">
        <w:t xml:space="preserve">I eksemplet under har vi to checkbox-er og bruker if-setninger med </w:t>
      </w:r>
      <w:r w:rsidRPr="0050421A">
        <w:rPr>
          <w:rStyle w:val="LS2Kursiv"/>
        </w:rPr>
        <w:t>logisk og</w:t>
      </w:r>
      <w:r w:rsidRPr="00211DAE">
        <w:t xml:space="preserve"> og </w:t>
      </w:r>
      <w:r w:rsidRPr="0050421A">
        <w:rPr>
          <w:rStyle w:val="LS2Kursiv"/>
        </w:rPr>
        <w:t>logisk eller</w:t>
      </w:r>
      <w:r w:rsidRPr="00211DAE">
        <w:t xml:space="preserve"> til å gi brukeren tilbakemelding om hvilken av tre muligheter som er tilfellet</w:t>
      </w:r>
      <w:r w:rsidR="005A34E8">
        <w:t>:</w:t>
      </w:r>
      <w:r w:rsidR="00F84644">
        <w:t xml:space="preserve"> </w:t>
      </w:r>
      <w:r w:rsidRPr="00211DAE">
        <w:t>begge er krysset av, bare én</w:t>
      </w:r>
      <w:r w:rsidR="005A34E8">
        <w:t xml:space="preserve"> er krysset av,</w:t>
      </w:r>
      <w:r w:rsidRPr="00211DAE">
        <w:t xml:space="preserve"> eller ingen</w:t>
      </w:r>
      <w:r w:rsidR="005A34E8">
        <w:t xml:space="preserve"> er krysset av</w:t>
      </w:r>
      <w:r w:rsidRPr="00211DAE">
        <w:t>:</w:t>
      </w:r>
    </w:p>
    <w:p w14:paraId="24B45A45" w14:textId="77777777" w:rsidR="00291DB3" w:rsidRPr="00017038" w:rsidRDefault="007B48DD" w:rsidP="00477818">
      <w:pPr>
        <w:pStyle w:val="eks1aff"/>
        <w:rPr>
          <w:rFonts w:ascii="Consolas" w:hAnsi="Consolas"/>
          <w:lang w:val="nb-NO"/>
        </w:rPr>
      </w:pPr>
      <w:r w:rsidRPr="00A66121">
        <w:rPr>
          <w:rStyle w:val="LS2Tag"/>
          <w:lang w:val="nb-NO"/>
        </w:rPr>
        <w:lastRenderedPageBreak/>
        <w:t>&lt;div</w:t>
      </w:r>
      <w:r w:rsidRPr="00017038">
        <w:rPr>
          <w:rFonts w:ascii="Consolas" w:hAnsi="Consolas"/>
          <w:lang w:val="nb-NO"/>
        </w:rPr>
        <w:t xml:space="preserve"> </w:t>
      </w:r>
      <w:r w:rsidRPr="00A66121">
        <w:rPr>
          <w:rStyle w:val="LS2Attribute"/>
          <w:lang w:val="nb-NO"/>
        </w:rPr>
        <w:t>id=</w:t>
      </w:r>
      <w:r w:rsidRPr="00211DAE">
        <w:rPr>
          <w:rStyle w:val="LS2String"/>
          <w:lang w:val="nb-NO"/>
        </w:rPr>
        <w:t>"info"</w:t>
      </w:r>
      <w:r w:rsidRPr="00A66121">
        <w:rPr>
          <w:rStyle w:val="LS2Tag"/>
          <w:lang w:val="nb-NO"/>
        </w:rPr>
        <w:t>&gt;&lt;/div&gt;</w:t>
      </w:r>
      <w:r w:rsidRPr="00017038">
        <w:rPr>
          <w:rFonts w:ascii="Consolas" w:hAnsi="Consolas"/>
          <w:lang w:val="nb-NO"/>
        </w:rPr>
        <w:br/>
      </w:r>
      <w:r w:rsidRPr="00A66121">
        <w:rPr>
          <w:rStyle w:val="LS2Tag"/>
          <w:lang w:val="nb-NO"/>
        </w:rPr>
        <w:t>&lt;input</w:t>
      </w:r>
      <w:r w:rsidRPr="00017038">
        <w:rPr>
          <w:rFonts w:ascii="Consolas" w:hAnsi="Consolas"/>
          <w:lang w:val="nb-NO"/>
        </w:rPr>
        <w:t xml:space="preserve"> </w:t>
      </w:r>
      <w:r w:rsidRPr="00A66121">
        <w:rPr>
          <w:rStyle w:val="LS2Attribute"/>
          <w:lang w:val="nb-NO"/>
        </w:rPr>
        <w:t>id=</w:t>
      </w:r>
      <w:r w:rsidRPr="00211DAE">
        <w:rPr>
          <w:rStyle w:val="LS2String"/>
          <w:lang w:val="nb-NO"/>
        </w:rPr>
        <w:t>"a"</w:t>
      </w:r>
      <w:r w:rsidRPr="00017038">
        <w:rPr>
          <w:rFonts w:ascii="Consolas" w:hAnsi="Consolas"/>
          <w:lang w:val="nb-NO"/>
        </w:rPr>
        <w:t xml:space="preserve"> </w:t>
      </w:r>
      <w:r w:rsidRPr="00A66121">
        <w:rPr>
          <w:rStyle w:val="LS2Attribute"/>
          <w:lang w:val="nb-NO"/>
        </w:rPr>
        <w:t>type=</w:t>
      </w:r>
      <w:r w:rsidRPr="00211DAE">
        <w:rPr>
          <w:rStyle w:val="LS2String"/>
          <w:lang w:val="nb-NO"/>
        </w:rPr>
        <w:t>"checkbox"</w:t>
      </w:r>
      <w:r w:rsidRPr="00017038">
        <w:rPr>
          <w:rFonts w:ascii="Consolas" w:hAnsi="Consolas"/>
          <w:lang w:val="nb-NO"/>
        </w:rPr>
        <w:t xml:space="preserve"> </w:t>
      </w:r>
      <w:r w:rsidRPr="00A66121">
        <w:rPr>
          <w:rStyle w:val="LS2Attribute"/>
          <w:lang w:val="nb-NO"/>
        </w:rPr>
        <w:t>onchange=</w:t>
      </w:r>
      <w:r w:rsidRPr="00211DAE">
        <w:rPr>
          <w:rStyle w:val="LS2String"/>
          <w:lang w:val="nb-NO"/>
        </w:rPr>
        <w:t>"info()"</w:t>
      </w:r>
      <w:r w:rsidRPr="00017038">
        <w:rPr>
          <w:rFonts w:ascii="Consolas" w:hAnsi="Consolas"/>
          <w:lang w:val="nb-NO"/>
        </w:rPr>
        <w:t xml:space="preserve"> </w:t>
      </w:r>
      <w:r w:rsidRPr="00A66121">
        <w:rPr>
          <w:rStyle w:val="LS2Tag"/>
          <w:lang w:val="nb-NO"/>
        </w:rPr>
        <w:t>/&gt;</w:t>
      </w:r>
      <w:r w:rsidRPr="00017038">
        <w:rPr>
          <w:rFonts w:ascii="Consolas" w:hAnsi="Consolas"/>
          <w:lang w:val="nb-NO"/>
        </w:rPr>
        <w:t>Checkbox A</w:t>
      </w:r>
      <w:r w:rsidRPr="00A66121">
        <w:rPr>
          <w:rStyle w:val="LS2Tag"/>
          <w:lang w:val="nb-NO"/>
        </w:rPr>
        <w:t>&lt;br /&gt;</w:t>
      </w:r>
      <w:r w:rsidRPr="00017038">
        <w:rPr>
          <w:rFonts w:ascii="Consolas" w:hAnsi="Consolas"/>
          <w:lang w:val="nb-NO"/>
        </w:rPr>
        <w:br/>
      </w:r>
      <w:r w:rsidRPr="00A66121">
        <w:rPr>
          <w:rStyle w:val="LS2Tag"/>
          <w:lang w:val="nb-NO"/>
        </w:rPr>
        <w:t>&lt;input</w:t>
      </w:r>
      <w:r w:rsidRPr="00017038">
        <w:rPr>
          <w:rFonts w:ascii="Consolas" w:hAnsi="Consolas"/>
          <w:lang w:val="nb-NO"/>
        </w:rPr>
        <w:t xml:space="preserve"> </w:t>
      </w:r>
      <w:r w:rsidRPr="00A66121">
        <w:rPr>
          <w:rStyle w:val="LS2Attribute"/>
          <w:lang w:val="nb-NO"/>
        </w:rPr>
        <w:t>id=</w:t>
      </w:r>
      <w:r w:rsidRPr="00211DAE">
        <w:rPr>
          <w:rStyle w:val="LS2String"/>
          <w:lang w:val="nb-NO"/>
        </w:rPr>
        <w:t>"b"</w:t>
      </w:r>
      <w:r w:rsidRPr="00017038">
        <w:rPr>
          <w:rFonts w:ascii="Consolas" w:hAnsi="Consolas"/>
          <w:lang w:val="nb-NO"/>
        </w:rPr>
        <w:t xml:space="preserve"> </w:t>
      </w:r>
      <w:r w:rsidRPr="00A66121">
        <w:rPr>
          <w:rStyle w:val="LS2Attribute"/>
          <w:lang w:val="nb-NO"/>
        </w:rPr>
        <w:t>type=</w:t>
      </w:r>
      <w:r w:rsidRPr="00211DAE">
        <w:rPr>
          <w:rStyle w:val="LS2String"/>
          <w:lang w:val="nb-NO"/>
        </w:rPr>
        <w:t>"checkbox"</w:t>
      </w:r>
      <w:r w:rsidRPr="00017038">
        <w:rPr>
          <w:rFonts w:ascii="Consolas" w:hAnsi="Consolas"/>
          <w:lang w:val="nb-NO"/>
        </w:rPr>
        <w:t xml:space="preserve"> </w:t>
      </w:r>
      <w:r w:rsidRPr="00A66121">
        <w:rPr>
          <w:rStyle w:val="LS2Attribute"/>
          <w:lang w:val="nb-NO"/>
        </w:rPr>
        <w:t>onchange=</w:t>
      </w:r>
      <w:r w:rsidRPr="00211DAE">
        <w:rPr>
          <w:rStyle w:val="LS2String"/>
          <w:lang w:val="nb-NO"/>
        </w:rPr>
        <w:t>"info()"</w:t>
      </w:r>
      <w:r w:rsidRPr="00017038">
        <w:rPr>
          <w:rFonts w:ascii="Consolas" w:hAnsi="Consolas"/>
          <w:lang w:val="nb-NO"/>
        </w:rPr>
        <w:t xml:space="preserve"> </w:t>
      </w:r>
      <w:r w:rsidRPr="00A66121">
        <w:rPr>
          <w:rStyle w:val="LS2Tag"/>
          <w:lang w:val="nb-NO"/>
        </w:rPr>
        <w:t>/&gt;</w:t>
      </w:r>
      <w:r w:rsidRPr="00017038">
        <w:rPr>
          <w:rFonts w:ascii="Consolas" w:hAnsi="Consolas"/>
          <w:lang w:val="nb-NO"/>
        </w:rPr>
        <w:t>Checkbox B</w:t>
      </w:r>
      <w:r w:rsidRPr="00A66121">
        <w:rPr>
          <w:rStyle w:val="LS2Tag"/>
          <w:lang w:val="nb-NO"/>
        </w:rPr>
        <w:t>&lt;br /&gt;</w:t>
      </w:r>
      <w:r w:rsidRPr="00017038">
        <w:rPr>
          <w:rFonts w:ascii="Consolas" w:hAnsi="Consolas"/>
          <w:lang w:val="nb-NO"/>
        </w:rPr>
        <w:br/>
      </w:r>
      <w:r w:rsidRPr="00017038">
        <w:rPr>
          <w:rFonts w:ascii="Consolas" w:hAnsi="Consolas"/>
          <w:lang w:val="nb-NO"/>
        </w:rPr>
        <w:br/>
      </w:r>
      <w:r w:rsidRPr="00A66121">
        <w:rPr>
          <w:rStyle w:val="LS2Tag"/>
          <w:lang w:val="nb-NO"/>
        </w:rPr>
        <w:t>&lt;script&gt;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infoDiv </w:t>
      </w:r>
      <w:r w:rsidRPr="00A66121">
        <w:rPr>
          <w:rStyle w:val="LS2Operator"/>
          <w:lang w:val="nb-NO"/>
        </w:rPr>
        <w:t>=</w:t>
      </w:r>
      <w:r w:rsidRPr="00017038">
        <w:rPr>
          <w:rFonts w:ascii="Consolas" w:hAnsi="Consolas"/>
          <w:lang w:val="nb-NO"/>
        </w:rPr>
        <w:t xml:space="preserve"> </w:t>
      </w:r>
      <w:r w:rsidRPr="00017038">
        <w:rPr>
          <w:rFonts w:ascii="Consolas" w:hAnsi="Consolas"/>
          <w:lang w:val="nb-NO"/>
          <w:rPrChange w:id="451"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chk1 </w:t>
      </w:r>
      <w:r w:rsidRPr="00A66121">
        <w:rPr>
          <w:rStyle w:val="LS2Operator"/>
          <w:lang w:val="nb-NO"/>
        </w:rPr>
        <w:t>=</w:t>
      </w:r>
      <w:r w:rsidRPr="00017038">
        <w:rPr>
          <w:rFonts w:ascii="Consolas" w:hAnsi="Consolas"/>
          <w:lang w:val="nb-NO"/>
        </w:rPr>
        <w:t xml:space="preserve"> </w:t>
      </w:r>
      <w:r w:rsidRPr="00017038">
        <w:rPr>
          <w:rFonts w:ascii="Consolas" w:hAnsi="Consolas"/>
          <w:lang w:val="nb-NO"/>
          <w:rPrChange w:id="452"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a</w:t>
      </w:r>
      <w:r w:rsidRPr="00017038">
        <w:rPr>
          <w:rFonts w:ascii="Consolas" w:hAnsi="Consolas"/>
          <w:lang w:val="nb-NO"/>
        </w:rPr>
        <w: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chk2 </w:t>
      </w:r>
      <w:r w:rsidRPr="00A66121">
        <w:rPr>
          <w:rStyle w:val="LS2Operator"/>
          <w:lang w:val="nb-NO"/>
        </w:rPr>
        <w:t>=</w:t>
      </w:r>
      <w:r w:rsidRPr="00017038">
        <w:rPr>
          <w:rFonts w:ascii="Consolas" w:hAnsi="Consolas"/>
          <w:lang w:val="nb-NO"/>
        </w:rPr>
        <w:t xml:space="preserve"> </w:t>
      </w:r>
      <w:r w:rsidRPr="00017038">
        <w:rPr>
          <w:rFonts w:ascii="Consolas" w:hAnsi="Consolas"/>
          <w:lang w:val="nb-NO"/>
          <w:rPrChange w:id="45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b</w:t>
      </w:r>
      <w:r w:rsidRPr="00017038">
        <w:rPr>
          <w:rFonts w:ascii="Consolas" w:hAnsi="Consolas"/>
          <w:lang w:val="nb-NO"/>
        </w:rPr>
        <w:t>');</w:t>
      </w:r>
      <w:r w:rsidRPr="00017038">
        <w:rPr>
          <w:rFonts w:ascii="Consolas" w:hAnsi="Consolas"/>
          <w:lang w:val="nb-NO"/>
        </w:rPr>
        <w:br/>
        <w:t xml:space="preserve">    info();</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454" w:author="Terje Kolderup" w:date="2020-01-29T10:02:00Z">
            <w:rPr>
              <w:rStyle w:val="LS2Keyword"/>
              <w:lang w:val="nb-NO"/>
            </w:rPr>
          </w:rPrChange>
        </w:rPr>
        <w:t>function</w:t>
      </w:r>
      <w:r w:rsidRPr="00017038">
        <w:rPr>
          <w:rFonts w:ascii="Consolas" w:hAnsi="Consolas"/>
          <w:lang w:val="nb-NO"/>
        </w:rPr>
        <w:t xml:space="preserve"> </w:t>
      </w:r>
      <w:r w:rsidRPr="00D148A9">
        <w:rPr>
          <w:rStyle w:val="LS2Object"/>
          <w:lang w:val="nb-NO"/>
          <w:rPrChange w:id="455" w:author="Terje Kolderup" w:date="2020-01-29T10:02:00Z">
            <w:rPr>
              <w:lang w:val="nb-NO"/>
            </w:rPr>
          </w:rPrChange>
        </w:rPr>
        <w:t>info</w:t>
      </w:r>
      <w:r w:rsidRPr="00017038">
        <w:rPr>
          <w:rFonts w:ascii="Consolas" w:hAnsi="Consolas"/>
          <w:lang w:val="nb-NO"/>
        </w:rPr>
        <w:t>() {</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erValgt1 </w:t>
      </w:r>
      <w:r w:rsidRPr="00A66121">
        <w:rPr>
          <w:rStyle w:val="LS2Operator"/>
          <w:lang w:val="nb-NO"/>
        </w:rPr>
        <w:t>=</w:t>
      </w:r>
      <w:r w:rsidRPr="00017038">
        <w:rPr>
          <w:rFonts w:ascii="Consolas" w:hAnsi="Consolas"/>
          <w:lang w:val="nb-NO"/>
        </w:rPr>
        <w:t xml:space="preserve"> chk1.checked;</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erValgt2 </w:t>
      </w:r>
      <w:r w:rsidRPr="00A66121">
        <w:rPr>
          <w:rStyle w:val="LS2Operator"/>
          <w:lang w:val="nb-NO"/>
        </w:rPr>
        <w:t>=</w:t>
      </w:r>
      <w:r w:rsidRPr="00017038">
        <w:rPr>
          <w:rFonts w:ascii="Consolas" w:hAnsi="Consolas"/>
          <w:lang w:val="nb-NO"/>
        </w:rPr>
        <w:t xml:space="preserve"> chk2.checked;</w:t>
      </w:r>
      <w:r w:rsidRPr="00017038">
        <w:rPr>
          <w:rFonts w:ascii="Consolas" w:hAnsi="Consolas"/>
          <w:lang w:val="nb-NO"/>
        </w:rPr>
        <w:br/>
      </w:r>
      <w:r w:rsidRPr="00017038">
        <w:rPr>
          <w:rFonts w:ascii="Consolas" w:hAnsi="Consolas"/>
          <w:lang w:val="nb-NO"/>
        </w:rPr>
        <w:br/>
        <w:t xml:space="preserve">        </w:t>
      </w:r>
      <w:r w:rsidRPr="00A66121">
        <w:rPr>
          <w:rStyle w:val="LS2Keyword"/>
          <w:lang w:val="nb-NO"/>
        </w:rPr>
        <w:t>if</w:t>
      </w:r>
      <w:r w:rsidRPr="00017038">
        <w:rPr>
          <w:rFonts w:ascii="Consolas" w:hAnsi="Consolas"/>
          <w:lang w:val="nb-NO"/>
        </w:rPr>
        <w:t xml:space="preserve"> ( erValgt1 </w:t>
      </w:r>
      <w:r w:rsidRPr="00211DAE">
        <w:rPr>
          <w:rStyle w:val="LS2Operator"/>
          <w:lang w:val="nb-NO"/>
        </w:rPr>
        <w:t>&amp;&amp;</w:t>
      </w:r>
      <w:r w:rsidRPr="00017038">
        <w:rPr>
          <w:rFonts w:ascii="Consolas" w:hAnsi="Consolas"/>
          <w:lang w:val="nb-NO"/>
        </w:rPr>
        <w:t xml:space="preserve"> erValgt2 )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Begge er valgt</w:t>
      </w:r>
      <w:r w:rsidRPr="00017038">
        <w:rPr>
          <w:rFonts w:ascii="Consolas" w:hAnsi="Consolas"/>
          <w:lang w:val="nb-NO"/>
        </w:rPr>
        <w:t>';</w:t>
      </w:r>
      <w:r w:rsidRPr="00017038">
        <w:rPr>
          <w:rFonts w:ascii="Consolas" w:hAnsi="Consolas"/>
          <w:lang w:val="nb-NO"/>
        </w:rPr>
        <w:br/>
        <w:t xml:space="preserve">        } </w:t>
      </w:r>
      <w:r w:rsidRPr="00A66121">
        <w:rPr>
          <w:rStyle w:val="LS2Keyword"/>
          <w:lang w:val="nb-NO"/>
        </w:rPr>
        <w:t>else if</w:t>
      </w:r>
      <w:r w:rsidRPr="00017038">
        <w:rPr>
          <w:rFonts w:ascii="Consolas" w:hAnsi="Consolas"/>
          <w:lang w:val="nb-NO"/>
        </w:rPr>
        <w:t xml:space="preserve"> ( erValgt1 </w:t>
      </w:r>
      <w:r w:rsidRPr="00211DAE">
        <w:rPr>
          <w:rStyle w:val="LS2Operator"/>
          <w:lang w:val="nb-NO"/>
        </w:rPr>
        <w:t>||</w:t>
      </w:r>
      <w:r w:rsidRPr="00017038">
        <w:rPr>
          <w:rFonts w:ascii="Consolas" w:hAnsi="Consolas"/>
          <w:lang w:val="nb-NO"/>
        </w:rPr>
        <w:t xml:space="preserve"> erValgt2 )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Én av dem er valgt</w:t>
      </w:r>
      <w:r w:rsidRPr="00017038">
        <w:rPr>
          <w:rFonts w:ascii="Consolas" w:hAnsi="Consolas"/>
          <w:lang w:val="nb-NO"/>
        </w:rPr>
        <w:t>';</w:t>
      </w:r>
      <w:r w:rsidRPr="00017038">
        <w:rPr>
          <w:rFonts w:ascii="Consolas" w:hAnsi="Consolas"/>
          <w:lang w:val="nb-NO"/>
        </w:rPr>
        <w:br/>
        <w:t xml:space="preserve">        } </w:t>
      </w:r>
      <w:r w:rsidRPr="00A66121">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Ingen er valgt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A66121">
        <w:rPr>
          <w:rStyle w:val="LS2Tag"/>
          <w:lang w:val="nb-NO"/>
        </w:rPr>
        <w:t>&lt;/script&gt;</w:t>
      </w:r>
    </w:p>
    <w:p w14:paraId="35F7E23B" w14:textId="356A0F63" w:rsidR="00291DB3" w:rsidRPr="00211DAE" w:rsidRDefault="007B48DD" w:rsidP="00477818">
      <w:pPr>
        <w:pStyle w:val="b1aff"/>
      </w:pPr>
      <w:r w:rsidRPr="00211DAE">
        <w:t xml:space="preserve">Merk at </w:t>
      </w:r>
      <w:r w:rsidRPr="00601BFC">
        <w:rPr>
          <w:rStyle w:val="LS2CodeBodytext"/>
        </w:rPr>
        <w:t>else if ( erValgt1 || erValgt2 )</w:t>
      </w:r>
      <w:r w:rsidRPr="00211DAE">
        <w:t xml:space="preserve"> ville vær</w:t>
      </w:r>
      <w:r w:rsidR="005A34E8">
        <w:t>t</w:t>
      </w:r>
      <w:r w:rsidRPr="00211DAE">
        <w:t xml:space="preserve"> sann også om begge checbox-ene </w:t>
      </w:r>
      <w:r w:rsidR="00AC634C">
        <w:t>hadde vært</w:t>
      </w:r>
      <w:r w:rsidR="005A34E8" w:rsidRPr="00211DAE">
        <w:t xml:space="preserve"> </w:t>
      </w:r>
      <w:r w:rsidRPr="00211DAE">
        <w:t xml:space="preserve">valgt. </w:t>
      </w:r>
      <w:r w:rsidR="004178EE">
        <w:t>I</w:t>
      </w:r>
      <w:r w:rsidRPr="00211DAE">
        <w:t xml:space="preserve"> det tilfellet vil</w:t>
      </w:r>
      <w:r w:rsidR="004178EE">
        <w:t>le imidlertid</w:t>
      </w:r>
      <w:r w:rsidRPr="00211DAE">
        <w:t xml:space="preserve"> den første grenen av if-setningen (</w:t>
      </w:r>
      <w:r w:rsidRPr="00601BFC">
        <w:rPr>
          <w:rStyle w:val="LS2CodeBodytext"/>
        </w:rPr>
        <w:t>if ( erValgt1 &amp;&amp; erValgt2 )</w:t>
      </w:r>
      <w:r w:rsidRPr="00211DAE">
        <w:t>)</w:t>
      </w:r>
      <w:r w:rsidR="005B2FC4">
        <w:t xml:space="preserve"> slått til</w:t>
      </w:r>
      <w:r w:rsidR="004178EE">
        <w:t xml:space="preserve">, </w:t>
      </w:r>
      <w:r w:rsidRPr="00211DAE">
        <w:t>og vi kommer dermed aldri til noen av else-grenene.</w:t>
      </w:r>
    </w:p>
    <w:p w14:paraId="01AED11F" w14:textId="77D092C0" w:rsidR="00291DB3" w:rsidRPr="00211DAE" w:rsidRDefault="007B48DD" w:rsidP="00B179A8">
      <w:pPr>
        <w:pStyle w:val="b1af"/>
      </w:pPr>
      <w:r w:rsidRPr="00211DAE">
        <w:t xml:space="preserve">I </w:t>
      </w:r>
      <w:r w:rsidR="00A03F38">
        <w:t>JavaScript</w:t>
      </w:r>
      <w:r w:rsidRPr="00211DAE">
        <w:t xml:space="preserve"> er </w:t>
      </w:r>
      <w:r w:rsidRPr="00C57878">
        <w:rPr>
          <w:rStyle w:val="LS2CodeBodytext"/>
        </w:rPr>
        <w:t>true</w:t>
      </w:r>
      <w:r w:rsidRPr="00211DAE">
        <w:t xml:space="preserve"> og </w:t>
      </w:r>
      <w:r w:rsidRPr="00C57878">
        <w:rPr>
          <w:rStyle w:val="LS2CodeBodytext"/>
        </w:rPr>
        <w:t>false</w:t>
      </w:r>
      <w:r w:rsidRPr="00211DAE">
        <w:t xml:space="preserve"> de innebygde logiske verdiene. Logiske verdier kan lagres i variabler som alle andre datatyper i </w:t>
      </w:r>
      <w:r w:rsidR="00A03F38">
        <w:t>JavaScript</w:t>
      </w:r>
      <w:r w:rsidRPr="00211DAE">
        <w:t xml:space="preserve">. Vi kaller </w:t>
      </w:r>
      <w:r w:rsidRPr="00C57878">
        <w:rPr>
          <w:rStyle w:val="LS2CodeBodytext"/>
        </w:rPr>
        <w:t>true</w:t>
      </w:r>
      <w:r w:rsidRPr="00211DAE">
        <w:t xml:space="preserve"> og </w:t>
      </w:r>
      <w:r w:rsidRPr="00C57878">
        <w:rPr>
          <w:rStyle w:val="LS2CodeBodytext"/>
        </w:rPr>
        <w:t>false</w:t>
      </w:r>
      <w:r w:rsidRPr="00211DAE">
        <w:t xml:space="preserve"> for </w:t>
      </w:r>
      <w:r w:rsidRPr="0050421A">
        <w:rPr>
          <w:rStyle w:val="LS2Kursiv"/>
        </w:rPr>
        <w:t>literals</w:t>
      </w:r>
      <w:r w:rsidRPr="00211DAE">
        <w:t xml:space="preserve"> på engelsk. På norsk </w:t>
      </w:r>
      <w:r w:rsidR="004178EE">
        <w:t>betyr</w:t>
      </w:r>
      <w:r w:rsidR="004178EE" w:rsidRPr="00211DAE">
        <w:t xml:space="preserve"> </w:t>
      </w:r>
      <w:r w:rsidRPr="00211DAE">
        <w:t xml:space="preserve">det noe </w:t>
      </w:r>
      <w:r w:rsidR="004178EE">
        <w:t>i retning av</w:t>
      </w:r>
      <w:r w:rsidR="004178EE" w:rsidRPr="00211DAE">
        <w:t xml:space="preserve"> </w:t>
      </w:r>
      <w:r w:rsidRPr="00211DAE">
        <w:t xml:space="preserve">anonyme konstanter eller konkrete verdier. </w:t>
      </w:r>
      <w:r w:rsidRPr="00C57878">
        <w:rPr>
          <w:rStyle w:val="LS2CodeBodytext"/>
        </w:rPr>
        <w:t>true</w:t>
      </w:r>
      <w:r w:rsidRPr="00211DAE">
        <w:t xml:space="preserve"> og </w:t>
      </w:r>
      <w:r w:rsidRPr="00C57878">
        <w:rPr>
          <w:rStyle w:val="LS2CodeBodytext"/>
        </w:rPr>
        <w:t>false</w:t>
      </w:r>
      <w:r w:rsidRPr="00211DAE">
        <w:t xml:space="preserve"> er for logiske verdier det samme som f.eks. </w:t>
      </w:r>
      <w:r w:rsidRPr="00C57878">
        <w:rPr>
          <w:rStyle w:val="LS2CodeBodytext"/>
        </w:rPr>
        <w:t>7</w:t>
      </w:r>
      <w:r w:rsidRPr="00211DAE">
        <w:t xml:space="preserve"> er for tallverdier og </w:t>
      </w:r>
      <w:r w:rsidRPr="00C57878">
        <w:rPr>
          <w:rStyle w:val="LS2CodeBodytext"/>
        </w:rPr>
        <w:t>'Terje'</w:t>
      </w:r>
      <w:r w:rsidRPr="00211DAE">
        <w:t xml:space="preserve"> for tekstverdier</w:t>
      </w:r>
      <w:r w:rsidR="00F84644">
        <w:t xml:space="preserve"> – </w:t>
      </w:r>
      <w:r w:rsidRPr="00211DAE">
        <w:t>helt konkrete verdier.</w:t>
      </w:r>
    </w:p>
    <w:p w14:paraId="2A994404" w14:textId="5CFDC3B1" w:rsidR="00291DB3" w:rsidRPr="00211DAE" w:rsidRDefault="007B48DD" w:rsidP="00B179A8">
      <w:pPr>
        <w:pStyle w:val="b1af"/>
      </w:pPr>
      <w:r w:rsidRPr="00211DAE">
        <w:t xml:space="preserve">I parentesen til en if-setning forventes en logisk verdi, men den kan godt komme fra en variabel. Vi kan altså godt ha en if-setning </w:t>
      </w:r>
      <w:r w:rsidR="00DE0930">
        <w:t>der</w:t>
      </w:r>
      <w:r w:rsidR="00DE0930" w:rsidRPr="00211DAE">
        <w:t xml:space="preserve"> </w:t>
      </w:r>
      <w:r w:rsidRPr="00211DAE">
        <w:t>alt som er i parentesen</w:t>
      </w:r>
      <w:r w:rsidR="00DE0930">
        <w:t>,</w:t>
      </w:r>
      <w:r w:rsidRPr="00211DAE">
        <w:t xml:space="preserve"> er navnet på en variabe</w:t>
      </w:r>
      <w:r w:rsidR="00E52A12">
        <w:t>l</w:t>
      </w:r>
      <w:r w:rsidRPr="00211DAE">
        <w:t>:</w:t>
      </w:r>
    </w:p>
    <w:p w14:paraId="54D3184F" w14:textId="327DE4D5" w:rsidR="00291DB3" w:rsidRPr="00017038" w:rsidRDefault="007B48DD" w:rsidP="00477818">
      <w:pPr>
        <w:pStyle w:val="eks1aff"/>
        <w:rPr>
          <w:rFonts w:ascii="Consolas" w:hAnsi="Consolas"/>
        </w:rPr>
      </w:pPr>
      <w:r w:rsidRPr="00796FC8">
        <w:rPr>
          <w:rStyle w:val="LS2Keyword"/>
        </w:rPr>
        <w:t>var</w:t>
      </w:r>
      <w:r w:rsidRPr="00017038">
        <w:rPr>
          <w:rFonts w:ascii="Consolas" w:hAnsi="Consolas"/>
        </w:rPr>
        <w:t xml:space="preserve"> </w:t>
      </w:r>
      <w:proofErr w:type="spellStart"/>
      <w:r w:rsidRPr="00017038">
        <w:rPr>
          <w:rFonts w:ascii="Consolas" w:hAnsi="Consolas"/>
        </w:rPr>
        <w:t>erValgt</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proofErr w:type="spellStart"/>
      <w:proofErr w:type="gramStart"/>
      <w:r w:rsidRPr="00017038">
        <w:rPr>
          <w:rFonts w:ascii="Consolas" w:hAnsi="Consolas"/>
          <w:rPrChange w:id="456" w:author="Terje Kolderup" w:date="2020-01-29T09:55: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r>
        <w:rPr>
          <w:rStyle w:val="LS2String"/>
        </w:rPr>
        <w:t>chk1</w:t>
      </w:r>
      <w:r w:rsidRPr="00017038">
        <w:rPr>
          <w:rFonts w:ascii="Consolas" w:hAnsi="Consolas"/>
        </w:rPr>
        <w:t>').checked;</w:t>
      </w:r>
      <w:r w:rsidRPr="00017038">
        <w:rPr>
          <w:rFonts w:ascii="Consolas" w:hAnsi="Consolas"/>
        </w:rPr>
        <w:br/>
      </w:r>
      <w:r w:rsidRPr="00F268E4">
        <w:rPr>
          <w:rStyle w:val="LS2Keyword"/>
        </w:rPr>
        <w:t>if</w:t>
      </w:r>
      <w:r w:rsidRPr="00017038">
        <w:rPr>
          <w:rFonts w:ascii="Consolas" w:hAnsi="Consolas"/>
        </w:rPr>
        <w:t>(</w:t>
      </w:r>
      <w:proofErr w:type="spellStart"/>
      <w:r w:rsidRPr="00017038">
        <w:rPr>
          <w:rFonts w:ascii="Consolas" w:hAnsi="Consolas"/>
        </w:rPr>
        <w:t>erValgt</w:t>
      </w:r>
      <w:proofErr w:type="spellEnd"/>
      <w:r w:rsidRPr="00017038">
        <w:rPr>
          <w:rFonts w:ascii="Consolas" w:hAnsi="Consolas"/>
        </w:rPr>
        <w:t>) {</w:t>
      </w:r>
      <w:r w:rsidRPr="00017038">
        <w:rPr>
          <w:rFonts w:ascii="Consolas" w:hAnsi="Consolas"/>
        </w:rPr>
        <w:br/>
        <w:t xml:space="preserve">    ...</w:t>
      </w:r>
      <w:r w:rsidRPr="00017038">
        <w:rPr>
          <w:rFonts w:ascii="Consolas" w:hAnsi="Consolas"/>
        </w:rPr>
        <w:br/>
        <w:t>}</w:t>
      </w:r>
    </w:p>
    <w:p w14:paraId="41586AC9" w14:textId="77777777" w:rsidR="00291DB3" w:rsidRPr="00211DAE" w:rsidRDefault="007B48DD" w:rsidP="00477818">
      <w:pPr>
        <w:pStyle w:val="b1aff"/>
      </w:pPr>
      <w:r w:rsidRPr="00211DAE">
        <w:t>Alternativt kunne vi klart oss uten variabelen, men da blir det vanskeligere å lese hva som foregår:</w:t>
      </w:r>
    </w:p>
    <w:p w14:paraId="780583EC" w14:textId="514450B5" w:rsidR="00291DB3" w:rsidRPr="00017038" w:rsidRDefault="007B48DD" w:rsidP="00477818">
      <w:pPr>
        <w:pStyle w:val="eks1aff"/>
        <w:rPr>
          <w:rFonts w:ascii="Consolas" w:hAnsi="Consolas"/>
        </w:rPr>
      </w:pPr>
      <w:r w:rsidRPr="00F268E4">
        <w:rPr>
          <w:rStyle w:val="LS2Keyword"/>
        </w:rPr>
        <w:t>if</w:t>
      </w:r>
      <w:r w:rsidRPr="00017038">
        <w:rPr>
          <w:rFonts w:ascii="Consolas" w:hAnsi="Consolas"/>
        </w:rPr>
        <w:t>(</w:t>
      </w:r>
      <w:proofErr w:type="spellStart"/>
      <w:proofErr w:type="gramStart"/>
      <w:r w:rsidRPr="00017038">
        <w:rPr>
          <w:rFonts w:ascii="Consolas" w:hAnsi="Consolas"/>
          <w:rPrChange w:id="457" w:author="Terje Kolderup" w:date="2020-01-24T13:15:00Z">
            <w:rPr>
              <w:rStyle w:val="LS2Object"/>
            </w:rPr>
          </w:rPrChange>
        </w:rPr>
        <w:t>document</w:t>
      </w:r>
      <w:r w:rsidRPr="00017038">
        <w:rPr>
          <w:rFonts w:ascii="Consolas" w:hAnsi="Consolas"/>
        </w:rPr>
        <w:t>.getElementById</w:t>
      </w:r>
      <w:proofErr w:type="spellEnd"/>
      <w:proofErr w:type="gramEnd"/>
      <w:r w:rsidRPr="00017038">
        <w:rPr>
          <w:rFonts w:ascii="Consolas" w:hAnsi="Consolas"/>
        </w:rPr>
        <w:t>('</w:t>
      </w:r>
      <w:r>
        <w:rPr>
          <w:rStyle w:val="LS2String"/>
        </w:rPr>
        <w:t>chk1</w:t>
      </w:r>
      <w:r w:rsidRPr="00017038">
        <w:rPr>
          <w:rFonts w:ascii="Consolas" w:hAnsi="Consolas"/>
        </w:rPr>
        <w:t>').checked) {</w:t>
      </w:r>
      <w:r w:rsidRPr="00017038">
        <w:rPr>
          <w:rFonts w:ascii="Consolas" w:hAnsi="Consolas"/>
        </w:rPr>
        <w:br/>
        <w:t xml:space="preserve">    ...</w:t>
      </w:r>
      <w:r w:rsidRPr="00017038">
        <w:rPr>
          <w:rFonts w:ascii="Consolas" w:hAnsi="Consolas"/>
        </w:rPr>
        <w:br/>
        <w:t>}</w:t>
      </w:r>
    </w:p>
    <w:p w14:paraId="06A2EBF3" w14:textId="77777777" w:rsidR="00291DB3" w:rsidRPr="00211DAE" w:rsidRDefault="007B48DD" w:rsidP="00477818">
      <w:pPr>
        <w:pStyle w:val="b1aff"/>
      </w:pPr>
      <w:r w:rsidRPr="00211DAE">
        <w:lastRenderedPageBreak/>
        <w:t>Det samme gjelder for tall. La oss se på følgende kode:</w:t>
      </w:r>
    </w:p>
    <w:p w14:paraId="33427C74" w14:textId="77777777"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w:t>
      </w:r>
      <w:r w:rsidRPr="00017038">
        <w:rPr>
          <w:rFonts w:ascii="Consolas" w:hAnsi="Consolas"/>
          <w:lang w:val="nb-NO"/>
        </w:rPr>
        <w:br/>
        <w:t>}</w:t>
      </w:r>
    </w:p>
    <w:p w14:paraId="18AD4A4E" w14:textId="77777777" w:rsidR="00291DB3" w:rsidRPr="00211DAE" w:rsidRDefault="007B48DD" w:rsidP="00477818">
      <w:pPr>
        <w:pStyle w:val="b1aff"/>
      </w:pPr>
      <w:r w:rsidRPr="00211DAE">
        <w:t>Dette kan skrives om slik:</w:t>
      </w:r>
    </w:p>
    <w:p w14:paraId="4B0855D9"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verdienErRiktig </w:t>
      </w:r>
      <w:r w:rsidRPr="007A6D8D">
        <w:rPr>
          <w:rStyle w:val="LS2Operator"/>
          <w:lang w:val="nb-NO"/>
        </w:rPr>
        <w:t>=</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verdienErRiktig ) {</w:t>
      </w:r>
      <w:r w:rsidRPr="00017038">
        <w:rPr>
          <w:rFonts w:ascii="Consolas" w:hAnsi="Consolas"/>
          <w:lang w:val="nb-NO"/>
        </w:rPr>
        <w:br/>
        <w:t xml:space="preserve">    ...</w:t>
      </w:r>
      <w:r w:rsidRPr="00017038">
        <w:rPr>
          <w:rFonts w:ascii="Consolas" w:hAnsi="Consolas"/>
          <w:lang w:val="nb-NO"/>
        </w:rPr>
        <w:br/>
        <w:t>}</w:t>
      </w:r>
    </w:p>
    <w:p w14:paraId="19D23290" w14:textId="77777777" w:rsidR="00291DB3" w:rsidRPr="00211DAE" w:rsidRDefault="007B48DD" w:rsidP="00477818">
      <w:pPr>
        <w:pStyle w:val="b1aff"/>
      </w:pPr>
      <w:r w:rsidRPr="00211DAE">
        <w:t xml:space="preserve">På samme måte kan vi gi en variabel en logisk verdi ved hjelp av </w:t>
      </w:r>
      <w:r w:rsidRPr="00601BFC">
        <w:rPr>
          <w:rStyle w:val="LS2CodeBodytext"/>
        </w:rPr>
        <w:t>true</w:t>
      </w:r>
      <w:r w:rsidRPr="00211DAE">
        <w:t xml:space="preserve"> og </w:t>
      </w:r>
      <w:r w:rsidRPr="00601BFC">
        <w:rPr>
          <w:rStyle w:val="LS2CodeBodytext"/>
        </w:rPr>
        <w:t>false</w:t>
      </w:r>
      <w:r w:rsidRPr="00211DAE">
        <w:t xml:space="preserve"> direkte:</w:t>
      </w:r>
    </w:p>
    <w:p w14:paraId="2FEA71CA"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 </w:t>
      </w:r>
      <w:r w:rsidRPr="007A6D8D">
        <w:rPr>
          <w:rStyle w:val="LS2Operator"/>
          <w:lang w:val="nb-NO"/>
        </w:rPr>
        <w: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p>
    <w:p w14:paraId="501C240E" w14:textId="77777777" w:rsidR="00291DB3" w:rsidRPr="00211DAE" w:rsidRDefault="007B48DD" w:rsidP="00374B1F">
      <w:pPr>
        <w:pStyle w:val="m1tt"/>
      </w:pPr>
      <w:bookmarkStart w:id="458" w:name="logisk-ikke-og-kombinasjoner-av-og-og-el"/>
      <w:bookmarkStart w:id="459" w:name="_Toc29047877"/>
      <w:r w:rsidRPr="0050421A">
        <w:rPr>
          <w:rStyle w:val="LS2Kursiv"/>
        </w:rPr>
        <w:t>Logisk ikke</w:t>
      </w:r>
      <w:r w:rsidRPr="00211DAE">
        <w:t xml:space="preserve"> og kombinasjoner av </w:t>
      </w:r>
      <w:r w:rsidRPr="0050421A">
        <w:rPr>
          <w:rStyle w:val="LS2Kursiv"/>
        </w:rPr>
        <w:t>og</w:t>
      </w:r>
      <w:r w:rsidRPr="00211DAE">
        <w:t xml:space="preserve"> og </w:t>
      </w:r>
      <w:r w:rsidRPr="0050421A">
        <w:rPr>
          <w:rStyle w:val="LS2Kursiv"/>
        </w:rPr>
        <w:t>eller</w:t>
      </w:r>
      <w:bookmarkEnd w:id="458"/>
      <w:bookmarkEnd w:id="459"/>
    </w:p>
    <w:p w14:paraId="62A00679" w14:textId="26B8D187" w:rsidR="00291DB3" w:rsidRPr="00211DAE" w:rsidRDefault="007B48DD" w:rsidP="00C628A3">
      <w:pPr>
        <w:pStyle w:val="b1af-f"/>
      </w:pPr>
      <w:r w:rsidRPr="00211DAE">
        <w:t xml:space="preserve">Et utropstegn snur en logisk verdi slik at </w:t>
      </w:r>
      <w:r w:rsidRPr="00B21A25">
        <w:rPr>
          <w:rStyle w:val="LS2CodeBodytext"/>
        </w:rPr>
        <w:t>if( !verdienErRiktig )</w:t>
      </w:r>
      <w:r w:rsidRPr="00211DAE">
        <w:t xml:space="preserve"> betyr akkurat det motsatte av </w:t>
      </w:r>
      <w:r w:rsidRPr="00B21A25">
        <w:rPr>
          <w:rStyle w:val="LS2CodeBodytext"/>
        </w:rPr>
        <w:t>if(</w:t>
      </w:r>
      <w:r w:rsidR="00BD6512">
        <w:rPr>
          <w:rStyle w:val="LS2CodeBodytext"/>
        </w:rPr>
        <w:t> </w:t>
      </w:r>
      <w:r w:rsidRPr="00B21A25">
        <w:rPr>
          <w:rStyle w:val="LS2CodeBodytext"/>
        </w:rPr>
        <w:t>verdienErRiktig</w:t>
      </w:r>
      <w:r w:rsidR="00BD6512">
        <w:rPr>
          <w:rStyle w:val="LS2CodeBodytext"/>
        </w:rPr>
        <w:t> </w:t>
      </w:r>
      <w:r w:rsidRPr="00B21A25">
        <w:rPr>
          <w:rStyle w:val="LS2CodeBodytext"/>
        </w:rPr>
        <w:t>)</w:t>
      </w:r>
      <w:r w:rsidRPr="00211DAE">
        <w:t xml:space="preserve">. I mange tilfeller trenger vi ikke dette, da vi kan skrive </w:t>
      </w:r>
      <w:r w:rsidRPr="00B21A25">
        <w:rPr>
          <w:rStyle w:val="LS2CodeBodytext"/>
        </w:rPr>
        <w:t>if( navn != 'Terje' )</w:t>
      </w:r>
      <w:r w:rsidRPr="00211DAE">
        <w:t xml:space="preserve"> istedenfor </w:t>
      </w:r>
      <w:r w:rsidRPr="00B21A25">
        <w:rPr>
          <w:rStyle w:val="LS2CodeBodytext"/>
        </w:rPr>
        <w:t>if( !(navn == 'Terje') )</w:t>
      </w:r>
      <w:r w:rsidRPr="00211DAE">
        <w:t xml:space="preserve">. Merk at vi her må ha parentes rundt hele det logisk uttrykket. Uten det vil </w:t>
      </w:r>
      <w:r w:rsidR="00A03F38">
        <w:t>JavaScript</w:t>
      </w:r>
      <w:r w:rsidRPr="00211DAE">
        <w:t xml:space="preserve"> forvente at variabelen </w:t>
      </w:r>
      <w:r w:rsidRPr="00B21A25">
        <w:rPr>
          <w:rStyle w:val="LS2CodeBodytext"/>
        </w:rPr>
        <w:t>navn</w:t>
      </w:r>
      <w:r w:rsidRPr="00211DAE">
        <w:t xml:space="preserve"> inneholder en logisk verdi som skal snus. Når den da inneholder tekst, ville det før</w:t>
      </w:r>
      <w:r w:rsidR="00B65908">
        <w:t>e</w:t>
      </w:r>
      <w:r w:rsidRPr="00211DAE">
        <w:t xml:space="preserve"> til en programfeil. I andre tilfeller trenger vi operatoren </w:t>
      </w:r>
      <w:r w:rsidRPr="00B21A25">
        <w:rPr>
          <w:rStyle w:val="LS2CodeBodytext"/>
        </w:rPr>
        <w:t>!</w:t>
      </w:r>
      <w:r w:rsidR="00F84644">
        <w:t xml:space="preserve"> – </w:t>
      </w:r>
      <w:r w:rsidRPr="00211DAE">
        <w:t xml:space="preserve">som for eksempel å gjøre noe bare hvis en checkbox </w:t>
      </w:r>
      <w:r w:rsidRPr="0050421A">
        <w:rPr>
          <w:rStyle w:val="LS2Kursiv"/>
        </w:rPr>
        <w:t>ikke</w:t>
      </w:r>
      <w:r w:rsidRPr="00211DAE">
        <w:t xml:space="preserve"> er valgt, som i kodesnutten under:</w:t>
      </w:r>
    </w:p>
    <w:p w14:paraId="3025448C" w14:textId="77777777" w:rsidR="00291DB3" w:rsidRPr="00017038" w:rsidRDefault="007B48DD" w:rsidP="00477818">
      <w:pPr>
        <w:pStyle w:val="eks1aff"/>
        <w:rPr>
          <w:rFonts w:ascii="Consolas" w:hAnsi="Consolas"/>
        </w:rPr>
      </w:pPr>
      <w:proofErr w:type="gramStart"/>
      <w:r w:rsidRPr="00F268E4">
        <w:rPr>
          <w:rStyle w:val="LS2Keyword"/>
        </w:rPr>
        <w:t>if</w:t>
      </w:r>
      <w:r w:rsidRPr="00017038">
        <w:rPr>
          <w:rFonts w:ascii="Consolas" w:hAnsi="Consolas"/>
        </w:rPr>
        <w:t xml:space="preserve">( </w:t>
      </w:r>
      <w:r>
        <w:rPr>
          <w:rStyle w:val="LS2Operator"/>
        </w:rPr>
        <w:t>!</w:t>
      </w:r>
      <w:proofErr w:type="spellStart"/>
      <w:proofErr w:type="gramEnd"/>
      <w:r w:rsidRPr="00017038">
        <w:rPr>
          <w:rFonts w:ascii="Consolas" w:hAnsi="Consolas"/>
          <w:rPrChange w:id="460" w:author="Terje Kolderup" w:date="2020-01-24T13:15:00Z">
            <w:rPr>
              <w:rStyle w:val="LS2Object"/>
            </w:rPr>
          </w:rPrChange>
        </w:rPr>
        <w:t>document</w:t>
      </w:r>
      <w:r w:rsidRPr="00017038">
        <w:rPr>
          <w:rFonts w:ascii="Consolas" w:hAnsi="Consolas"/>
        </w:rPr>
        <w:t>.getElementById</w:t>
      </w:r>
      <w:proofErr w:type="spellEnd"/>
      <w:r w:rsidRPr="00017038">
        <w:rPr>
          <w:rFonts w:ascii="Consolas" w:hAnsi="Consolas"/>
        </w:rPr>
        <w:t>('</w:t>
      </w:r>
      <w:r>
        <w:rPr>
          <w:rStyle w:val="LS2String"/>
        </w:rPr>
        <w:t>chk1</w:t>
      </w:r>
      <w:r w:rsidRPr="00017038">
        <w:rPr>
          <w:rFonts w:ascii="Consolas" w:hAnsi="Consolas"/>
        </w:rPr>
        <w:t>').checked ) {</w:t>
      </w:r>
      <w:r w:rsidRPr="00017038">
        <w:rPr>
          <w:rFonts w:ascii="Consolas" w:hAnsi="Consolas"/>
        </w:rPr>
        <w:br/>
        <w:t xml:space="preserve">    ...</w:t>
      </w:r>
      <w:r w:rsidRPr="00017038">
        <w:rPr>
          <w:rFonts w:ascii="Consolas" w:hAnsi="Consolas"/>
        </w:rPr>
        <w:br/>
        <w:t>}</w:t>
      </w:r>
    </w:p>
    <w:p w14:paraId="20C37A9D" w14:textId="2989B4A5" w:rsidR="00F815AF" w:rsidRDefault="007B48DD" w:rsidP="00477818">
      <w:pPr>
        <w:pStyle w:val="b1aff"/>
      </w:pPr>
      <w:r w:rsidRPr="00211DAE">
        <w:t xml:space="preserve">Ofte trenger vi å gjøre både </w:t>
      </w:r>
      <w:r w:rsidRPr="0050421A">
        <w:rPr>
          <w:rStyle w:val="LS2Kursiv"/>
        </w:rPr>
        <w:t>logisk og</w:t>
      </w:r>
      <w:r w:rsidRPr="00211DAE">
        <w:t xml:space="preserve"> og </w:t>
      </w:r>
      <w:r w:rsidRPr="0050421A">
        <w:rPr>
          <w:rStyle w:val="LS2Kursiv"/>
        </w:rPr>
        <w:t>logisk eller</w:t>
      </w:r>
      <w:r w:rsidRPr="00211DAE">
        <w:t xml:space="preserve"> samtidig. Tenk deg en pizzabestilling</w:t>
      </w:r>
      <w:r w:rsidR="00DE0930">
        <w:t xml:space="preserve">, der </w:t>
      </w:r>
      <w:r w:rsidRPr="00211DAE">
        <w:t xml:space="preserve">du </w:t>
      </w:r>
      <w:r w:rsidR="00DE0930">
        <w:t xml:space="preserve">ofte </w:t>
      </w:r>
      <w:r w:rsidRPr="00211DAE">
        <w:t>må gjør</w:t>
      </w:r>
      <w:r w:rsidR="00DE0930">
        <w:t>e</w:t>
      </w:r>
      <w:r w:rsidRPr="00211DAE">
        <w:t xml:space="preserve"> flere valg:</w:t>
      </w:r>
    </w:p>
    <w:p w14:paraId="0643A504" w14:textId="399EE2AB" w:rsidR="00F815AF" w:rsidRDefault="00820476" w:rsidP="00820476">
      <w:pPr>
        <w:pStyle w:val="b1lff"/>
        <w:ind w:left="720" w:hanging="360"/>
      </w:pPr>
      <w:r>
        <w:t>1</w:t>
      </w:r>
      <w:r>
        <w:tab/>
      </w:r>
      <w:r w:rsidR="00DE0930">
        <w:t>t</w:t>
      </w:r>
      <w:r w:rsidR="00DE0930" w:rsidRPr="00211DAE">
        <w:t xml:space="preserve">ykk </w:t>
      </w:r>
      <w:r w:rsidR="007B48DD" w:rsidRPr="00211DAE">
        <w:t>eller tynn bunn</w:t>
      </w:r>
    </w:p>
    <w:p w14:paraId="6C1E44F8" w14:textId="1F1667F5" w:rsidR="00F815AF" w:rsidRDefault="00820476" w:rsidP="00820476">
      <w:pPr>
        <w:pStyle w:val="b1lf"/>
        <w:ind w:left="720" w:hanging="360"/>
      </w:pPr>
      <w:r>
        <w:t>2</w:t>
      </w:r>
      <w:r>
        <w:tab/>
      </w:r>
      <w:r w:rsidR="00DE0930">
        <w:t>t</w:t>
      </w:r>
      <w:r w:rsidR="00DE0930" w:rsidRPr="00211DAE">
        <w:t>aco</w:t>
      </w:r>
      <w:r w:rsidR="007B48DD" w:rsidRPr="00211DAE">
        <w:t>, kylling eller pepperoni som fyll</w:t>
      </w:r>
    </w:p>
    <w:p w14:paraId="6048D8F9" w14:textId="110244CF" w:rsidR="00291DB3" w:rsidRPr="00211DAE" w:rsidRDefault="00820476" w:rsidP="00820476">
      <w:pPr>
        <w:pStyle w:val="b1lf"/>
        <w:ind w:left="720" w:hanging="360"/>
      </w:pPr>
      <w:r w:rsidRPr="00211DAE">
        <w:t>3</w:t>
      </w:r>
      <w:r w:rsidRPr="00211DAE">
        <w:tab/>
      </w:r>
      <w:r w:rsidR="00DE0930">
        <w:t>s</w:t>
      </w:r>
      <w:r w:rsidR="00DE0930" w:rsidRPr="00211DAE">
        <w:t>tor</w:t>
      </w:r>
      <w:r w:rsidR="007B48DD" w:rsidRPr="00211DAE">
        <w:t>, middels eller liten størrelse</w:t>
      </w:r>
    </w:p>
    <w:p w14:paraId="65B8C476" w14:textId="4192BD3E" w:rsidR="00291DB3" w:rsidRPr="00211DAE" w:rsidRDefault="007B48DD" w:rsidP="00903237">
      <w:pPr>
        <w:pStyle w:val="b1aff"/>
      </w:pPr>
      <w:r w:rsidRPr="00211DAE">
        <w:t>Til dette bruker vi radioknapper,</w:t>
      </w:r>
      <w:r w:rsidR="00DE0930">
        <w:t xml:space="preserve"> som er </w:t>
      </w:r>
      <w:r w:rsidRPr="00211DAE">
        <w:t>rund</w:t>
      </w:r>
      <w:r w:rsidR="00DE0930">
        <w:t>e</w:t>
      </w:r>
      <w:r w:rsidRPr="00211DAE">
        <w:t xml:space="preserve"> variant</w:t>
      </w:r>
      <w:r w:rsidR="00DE0930">
        <w:t>er</w:t>
      </w:r>
      <w:r w:rsidRPr="00211DAE">
        <w:t xml:space="preserve"> av checkboxer som opptrer i grupper</w:t>
      </w:r>
      <w:r w:rsidR="00F84644">
        <w:t xml:space="preserve"> – </w:t>
      </w:r>
      <w:r w:rsidR="00DE0930">
        <w:t>der</w:t>
      </w:r>
      <w:r w:rsidR="000729EE">
        <w:t xml:space="preserve"> bare </w:t>
      </w:r>
      <w:r w:rsidRPr="00211DAE">
        <w:t>én i hver gruppe kan være valgt:</w:t>
      </w:r>
    </w:p>
    <w:p w14:paraId="7C55D44E" w14:textId="4EC3401A" w:rsidR="00291DB3" w:rsidRPr="00017038" w:rsidRDefault="007B48DD" w:rsidP="00477818">
      <w:pPr>
        <w:pStyle w:val="eks1aff"/>
        <w:rPr>
          <w:rFonts w:ascii="Consolas" w:hAnsi="Consolas"/>
          <w:lang w:val="nb-NO"/>
        </w:rPr>
      </w:pPr>
      <w:r w:rsidRPr="00211DAE">
        <w:rPr>
          <w:rStyle w:val="LS2Tag"/>
          <w:lang w:val="nb-NO"/>
        </w:rPr>
        <w:t>&lt;h3&gt;</w:t>
      </w:r>
      <w:r w:rsidRPr="00017038">
        <w:rPr>
          <w:rFonts w:ascii="Consolas" w:hAnsi="Consolas"/>
          <w:lang w:val="nb-NO"/>
        </w:rPr>
        <w:t>Pizza-bestilling</w:t>
      </w:r>
      <w:r w:rsidRPr="00211DAE">
        <w:rPr>
          <w:rStyle w:val="LS2Tag"/>
          <w:lang w:val="nb-NO"/>
        </w:rPr>
        <w:t>&lt;/h3&gt;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017038">
        <w:rPr>
          <w:rFonts w:ascii="Consolas" w:hAnsi="Consolas"/>
          <w:lang w:val="nb-NO"/>
        </w:rPr>
        <w:t xml:space="preserve"> </w:t>
      </w:r>
      <w:r w:rsidRPr="00211DAE">
        <w:rPr>
          <w:rStyle w:val="LS2Tag"/>
          <w:lang w:val="nb-NO"/>
        </w:rPr>
        <w:t>&gt;</w:t>
      </w:r>
      <w:r w:rsidRPr="00017038">
        <w:rPr>
          <w:rFonts w:ascii="Consolas" w:hAnsi="Consolas"/>
          <w:lang w:val="nb-NO"/>
        </w:rPr>
        <w:t>Gjør ett valg på hver linje:</w:t>
      </w:r>
      <w:r w:rsidRPr="00211DAE">
        <w:rPr>
          <w:rStyle w:val="LS2Tag"/>
          <w:lang w:val="nb-NO"/>
        </w:rPr>
        <w:t>&lt;/div&gt;</w:t>
      </w:r>
      <w:r w:rsidRPr="00017038">
        <w:rPr>
          <w:rFonts w:ascii="Consolas" w:hAnsi="Consolas"/>
          <w:lang w:val="nb-NO"/>
        </w:rPr>
        <w:br/>
      </w:r>
      <w:r w:rsidRPr="00017038">
        <w:rPr>
          <w:rFonts w:ascii="Consolas" w:hAnsi="Consolas"/>
          <w:lang w:val="nb-NO"/>
        </w:rPr>
        <w:br/>
        <w:t xml:space="preserve">Bunn: </w:t>
      </w:r>
      <w:r w:rsidRPr="00211DAE">
        <w:rPr>
          <w:rStyle w:val="LS2Tag"/>
          <w:lang w:val="nb-NO"/>
        </w:rPr>
        <w:t>&lt;input</w:t>
      </w:r>
      <w:r w:rsidRPr="00211DAE">
        <w:rPr>
          <w:rStyle w:val="LS2Attribute"/>
          <w:lang w:val="nb-NO"/>
        </w:rPr>
        <w:t xml:space="preserve"> id=</w:t>
      </w:r>
      <w:r w:rsidRPr="00211DAE">
        <w:rPr>
          <w:rStyle w:val="LS2String"/>
          <w:lang w:val="nb-NO"/>
        </w:rPr>
        <w:t>"tykkBunn"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"bunn"</w:t>
      </w:r>
      <w:r w:rsidRPr="00211DAE">
        <w:rPr>
          <w:rStyle w:val="LS2Tag"/>
          <w:lang w:val="nb-NO"/>
        </w:rPr>
        <w:t>/&gt;</w:t>
      </w:r>
      <w:r w:rsidRPr="00017038">
        <w:rPr>
          <w:rFonts w:ascii="Consolas" w:hAnsi="Consolas"/>
          <w:lang w:val="nb-NO"/>
        </w:rPr>
        <w:t>Tykk</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"tynnBunn"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"bunn"</w:t>
      </w:r>
      <w:r w:rsidRPr="00211DAE">
        <w:rPr>
          <w:rStyle w:val="LS2Tag"/>
          <w:lang w:val="nb-NO"/>
        </w:rPr>
        <w:t>/&gt;</w:t>
      </w:r>
      <w:r w:rsidRPr="00017038">
        <w:rPr>
          <w:rFonts w:ascii="Consolas" w:hAnsi="Consolas"/>
          <w:lang w:val="nb-NO"/>
        </w:rPr>
        <w:t xml:space="preserve">Tynn </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lastRenderedPageBreak/>
        <w:br/>
        <w:t xml:space="preserve">Fyll: </w:t>
      </w:r>
      <w:r w:rsidRPr="00211DAE">
        <w:rPr>
          <w:rStyle w:val="LS2Tag"/>
          <w:lang w:val="nb-NO"/>
        </w:rPr>
        <w:t>&lt;input</w:t>
      </w:r>
      <w:r w:rsidRPr="00211DAE">
        <w:rPr>
          <w:rStyle w:val="LS2Attribute"/>
          <w:lang w:val="nb-NO"/>
        </w:rPr>
        <w:t xml:space="preserve"> id=</w:t>
      </w:r>
      <w:r w:rsidRPr="00211DAE">
        <w:rPr>
          <w:rStyle w:val="LS2String"/>
          <w:lang w:val="nb-NO"/>
        </w:rPr>
        <w:t>"fyllTaco"</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Taco</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"fyllKylling"</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Kylling</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"fyllPepperoni"</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Pepperoni</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br/>
        <w:t xml:space="preserve">Størrelse: </w:t>
      </w:r>
      <w:r w:rsidRPr="00211DAE">
        <w:rPr>
          <w:rStyle w:val="LS2Tag"/>
          <w:lang w:val="nb-NO"/>
        </w:rPr>
        <w:t>&lt;input</w:t>
      </w:r>
      <w:r w:rsidRPr="00211DAE">
        <w:rPr>
          <w:rStyle w:val="LS2Attribute"/>
          <w:lang w:val="nb-NO"/>
        </w:rPr>
        <w:t xml:space="preserve"> id=</w:t>
      </w:r>
      <w:r w:rsidRPr="00211DAE">
        <w:rPr>
          <w:rStyle w:val="LS2String"/>
          <w:lang w:val="nb-NO"/>
        </w:rPr>
        <w:t>"stor"</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Stor</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"middels"</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Middels</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"liten"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Liten</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br/>
      </w:r>
      <w:r w:rsidRPr="00211DAE">
        <w:rPr>
          <w:rStyle w:val="LS2Tag"/>
          <w:lang w:val="nb-NO"/>
        </w:rPr>
        <w:t>&lt;button</w:t>
      </w:r>
      <w:r w:rsidRPr="00211DAE">
        <w:rPr>
          <w:rStyle w:val="LS2Attribute"/>
          <w:lang w:val="nb-NO"/>
        </w:rPr>
        <w:t xml:space="preserve"> id=</w:t>
      </w:r>
      <w:r w:rsidRPr="00211DAE">
        <w:rPr>
          <w:rStyle w:val="LS2String"/>
          <w:lang w:val="nb-NO"/>
        </w:rPr>
        <w:t>"bestill"</w:t>
      </w:r>
      <w:r w:rsidRPr="00211DAE">
        <w:rPr>
          <w:rStyle w:val="LS2Attribute"/>
          <w:lang w:val="nb-NO"/>
        </w:rPr>
        <w:t xml:space="preserve"> onclick=</w:t>
      </w:r>
      <w:r w:rsidRPr="00211DAE">
        <w:rPr>
          <w:rStyle w:val="LS2String"/>
          <w:lang w:val="nb-NO"/>
        </w:rPr>
        <w:t>"bestill()"</w:t>
      </w:r>
      <w:r w:rsidRPr="00211DAE">
        <w:rPr>
          <w:rStyle w:val="LS2Tag"/>
          <w:lang w:val="nb-NO"/>
        </w:rPr>
        <w:t>&gt;</w:t>
      </w:r>
      <w:r w:rsidRPr="00017038">
        <w:rPr>
          <w:rFonts w:ascii="Consolas" w:hAnsi="Consolas"/>
          <w:lang w:val="nb-NO"/>
        </w:rPr>
        <w:t>Bestill</w:t>
      </w:r>
      <w:r w:rsidRPr="00211DAE">
        <w:rPr>
          <w:rStyle w:val="LS2Tag"/>
          <w:lang w:val="nb-NO"/>
        </w:rPr>
        <w:t>&lt;/button&gt;</w:t>
      </w:r>
    </w:p>
    <w:p w14:paraId="03BEB4B1" w14:textId="04C514F6" w:rsidR="00291DB3" w:rsidRPr="00211DAE" w:rsidRDefault="007B48DD" w:rsidP="00477818">
      <w:pPr>
        <w:pStyle w:val="b1aff"/>
      </w:pPr>
      <w:r w:rsidRPr="00211DAE">
        <w:t xml:space="preserve">Det er </w:t>
      </w:r>
      <w:r w:rsidRPr="00601BFC">
        <w:rPr>
          <w:rStyle w:val="LS2CodeBodytext"/>
        </w:rPr>
        <w:t>type="radio"</w:t>
      </w:r>
      <w:r w:rsidR="00601BFC" w:rsidRPr="00601BFC">
        <w:t xml:space="preserve"> </w:t>
      </w:r>
      <w:r w:rsidRPr="00211DAE">
        <w:t>som gir oss radio-knapper</w:t>
      </w:r>
      <w:r w:rsidR="00DE0930">
        <w:t>,</w:t>
      </w:r>
      <w:r w:rsidRPr="00211DAE">
        <w:t xml:space="preserve"> og attributten </w:t>
      </w:r>
      <w:r w:rsidRPr="00CC027C">
        <w:rPr>
          <w:rStyle w:val="LS2CodeBodytext"/>
        </w:rPr>
        <w:t>name</w:t>
      </w:r>
      <w:r w:rsidRPr="00211DAE">
        <w:t xml:space="preserve"> styrer hvilken gruppe hver radioknapp tilhører.</w:t>
      </w:r>
    </w:p>
    <w:p w14:paraId="4626A39F" w14:textId="201DEA99" w:rsidR="00F815AF" w:rsidRDefault="007B48DD" w:rsidP="00B179A8">
      <w:pPr>
        <w:pStyle w:val="b1af"/>
      </w:pPr>
      <w:r w:rsidRPr="00211DAE">
        <w:t>For å sjekke om brukeren har fylt ut alt</w:t>
      </w:r>
      <w:r w:rsidR="00A63783">
        <w:t xml:space="preserve">, </w:t>
      </w:r>
      <w:r w:rsidRPr="00211DAE">
        <w:t xml:space="preserve">må vi </w:t>
      </w:r>
      <w:r w:rsidR="00DE0930">
        <w:t>se</w:t>
      </w:r>
      <w:r w:rsidR="00DE0930" w:rsidRPr="00211DAE">
        <w:t xml:space="preserve"> </w:t>
      </w:r>
      <w:r w:rsidRPr="00211DAE">
        <w:t>om</w:t>
      </w:r>
    </w:p>
    <w:p w14:paraId="535FE2E0" w14:textId="36BDB26C" w:rsidR="00F815AF" w:rsidRDefault="00A56C1F" w:rsidP="00903237">
      <w:pPr>
        <w:pStyle w:val="b1lff"/>
      </w:pPr>
      <w:r w:rsidRPr="00490A6C">
        <w:t>•</w:t>
      </w:r>
      <w:r w:rsidRPr="00490A6C">
        <w:tab/>
      </w:r>
      <w:r w:rsidR="00DE0930">
        <w:t>d</w:t>
      </w:r>
      <w:r w:rsidR="00DE0930" w:rsidRPr="00211DAE">
        <w:t xml:space="preserve">et </w:t>
      </w:r>
      <w:r w:rsidR="007B48DD" w:rsidRPr="00211DAE">
        <w:t>er valgt tykk bunn ELLER det er valgt tynn bunn</w:t>
      </w:r>
    </w:p>
    <w:p w14:paraId="208F9C98" w14:textId="1981785B" w:rsidR="00F815AF" w:rsidRDefault="00A56C1F" w:rsidP="00903237">
      <w:pPr>
        <w:pStyle w:val="b1lf"/>
      </w:pPr>
      <w:r w:rsidRPr="00A206E4">
        <w:t>•</w:t>
      </w:r>
      <w:r w:rsidRPr="00A206E4">
        <w:tab/>
      </w:r>
      <w:r w:rsidR="007B48DD" w:rsidRPr="00211DAE">
        <w:t>OG det er valgt taco ELLER det er valgt kylling ELLER det er valgt pepperoni</w:t>
      </w:r>
    </w:p>
    <w:p w14:paraId="4077384E" w14:textId="77777777" w:rsidR="00291DB3" w:rsidRPr="00211DAE" w:rsidRDefault="00A56C1F" w:rsidP="00903237">
      <w:pPr>
        <w:pStyle w:val="b1lf"/>
      </w:pPr>
      <w:r w:rsidRPr="00A206E4">
        <w:t>•</w:t>
      </w:r>
      <w:r w:rsidRPr="00A206E4">
        <w:tab/>
      </w:r>
      <w:r w:rsidR="007B48DD" w:rsidRPr="00211DAE">
        <w:t>OG det er valgt stor størrelse ELLER det er valgt middels størrelse ELLER det er valgt liten størrelse</w:t>
      </w:r>
    </w:p>
    <w:p w14:paraId="38B7CDF2" w14:textId="25A2C326" w:rsidR="00291DB3" w:rsidRPr="00211DAE" w:rsidRDefault="007B48DD" w:rsidP="00903237">
      <w:pPr>
        <w:pStyle w:val="b1aff"/>
      </w:pPr>
      <w:r w:rsidRPr="00211DAE">
        <w:t xml:space="preserve">I </w:t>
      </w:r>
      <w:r w:rsidR="00A03F38">
        <w:t>JavaScript</w:t>
      </w:r>
      <w:r w:rsidRPr="00211DAE">
        <w:t xml:space="preserve"> har vi først satt opp en del variabler som gjør uttrykkene i if-setningene kortere og mer lettleste:</w:t>
      </w:r>
    </w:p>
    <w:p w14:paraId="7E648CEF"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btnBestill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1"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bestill</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2"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bunnTykk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tykkBunn</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bunnTynn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4"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tynnBunn</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fyllTaco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5"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fyllTaco</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fyllKylling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6"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fyllKylling</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fyllPepperoni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7"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fyllPepperoni</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strStor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8"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stor</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strMiddels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69"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middels</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strLiten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470"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liten</w:t>
      </w:r>
      <w:r w:rsidRPr="00017038">
        <w:rPr>
          <w:rFonts w:ascii="Consolas" w:hAnsi="Consolas"/>
          <w:lang w:val="nb-NO"/>
        </w:rPr>
        <w:t>');</w:t>
      </w:r>
    </w:p>
    <w:p w14:paraId="727FACB9" w14:textId="7685BD88" w:rsidR="00291DB3" w:rsidRPr="00211DAE" w:rsidRDefault="007B48DD" w:rsidP="00477818">
      <w:pPr>
        <w:pStyle w:val="b1aff"/>
      </w:pPr>
      <w:r w:rsidRPr="00211DAE">
        <w:t>For å sjekke om alt er fylt ut</w:t>
      </w:r>
      <w:r w:rsidR="00AC35B0">
        <w:t>,</w:t>
      </w:r>
      <w:r w:rsidRPr="00211DAE">
        <w:t xml:space="preserve"> og at det dermed er klart for bestilling, trenger vi denne if-setningen:</w:t>
      </w:r>
    </w:p>
    <w:p w14:paraId="271237CF" w14:textId="11FAA296"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((bunnTykk.checked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br/>
        <w:t xml:space="preserve">    (fyllTaco.checked </w:t>
      </w:r>
      <w:r w:rsidRPr="00211DAE">
        <w:rPr>
          <w:rStyle w:val="LS2Operator"/>
          <w:lang w:val="nb-NO"/>
        </w:rPr>
        <w:t>||</w:t>
      </w:r>
      <w:r w:rsidRPr="00017038">
        <w:rPr>
          <w:rFonts w:ascii="Consolas" w:hAnsi="Consolas"/>
          <w:lang w:val="nb-NO"/>
        </w:rPr>
        <w:t xml:space="preserve"> fyllKylling.checked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br/>
        <w:t xml:space="preserve">    (strStor.checked </w:t>
      </w:r>
      <w:r w:rsidRPr="00211DAE">
        <w:rPr>
          <w:rStyle w:val="LS2Operator"/>
          <w:lang w:val="nb-NO"/>
        </w:rPr>
        <w:t>||</w:t>
      </w:r>
      <w:r w:rsidRPr="00017038">
        <w:rPr>
          <w:rFonts w:ascii="Consolas" w:hAnsi="Consolas"/>
          <w:lang w:val="nb-NO"/>
        </w:rPr>
        <w:t xml:space="preserve"> strMiddels.checked </w:t>
      </w:r>
      <w:r w:rsidRPr="00211DAE">
        <w:rPr>
          <w:rStyle w:val="LS2Operator"/>
          <w:lang w:val="nb-NO"/>
        </w:rPr>
        <w:t>||</w:t>
      </w:r>
      <w:r w:rsidRPr="00017038">
        <w:rPr>
          <w:rFonts w:ascii="Consolas" w:hAnsi="Consolas"/>
          <w:lang w:val="nb-NO"/>
        </w:rPr>
        <w:t xml:space="preserve"> strLiten.checked))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fylt ut alt og er klar til å bestille!</w:t>
      </w:r>
      <w:r w:rsidRPr="00017038">
        <w:rPr>
          <w:rFonts w:ascii="Consolas" w:hAnsi="Consolas"/>
          <w:lang w:val="nb-NO"/>
        </w:rPr>
        <w:t>';</w:t>
      </w:r>
      <w:r w:rsidRPr="00017038">
        <w:rPr>
          <w:rFonts w:ascii="Consolas" w:hAnsi="Consolas"/>
          <w:lang w:val="nb-NO"/>
        </w:rPr>
        <w:br/>
        <w:t>}</w:t>
      </w:r>
    </w:p>
    <w:p w14:paraId="00F3CAC2" w14:textId="32F38082" w:rsidR="00291DB3" w:rsidRPr="00211DAE" w:rsidRDefault="007B48DD" w:rsidP="00477818">
      <w:pPr>
        <w:pStyle w:val="b1aff"/>
      </w:pPr>
      <w:r w:rsidRPr="00211DAE">
        <w:t>Grunnen til at vi trenger de ekstra parentesene</w:t>
      </w:r>
      <w:r w:rsidR="00AC35B0">
        <w:t>,</w:t>
      </w:r>
      <w:r w:rsidRPr="00211DAE">
        <w:t xml:space="preserve"> er at </w:t>
      </w:r>
      <w:r w:rsidRPr="0050421A">
        <w:rPr>
          <w:rStyle w:val="LS2Kursiv"/>
        </w:rPr>
        <w:t>logisk eller</w:t>
      </w:r>
      <w:r w:rsidRPr="00211DAE">
        <w:t xml:space="preserve"> binder svakere enn </w:t>
      </w:r>
      <w:r w:rsidRPr="0050421A">
        <w:rPr>
          <w:rStyle w:val="LS2Kursiv"/>
        </w:rPr>
        <w:t>logisk og</w:t>
      </w:r>
      <w:r w:rsidRPr="00211DAE">
        <w:t>. Dette er på samme måte som pluss og gange i matematikken. 2</w:t>
      </w:r>
      <w:r w:rsidR="00E95E1C">
        <w:t> </w:t>
      </w:r>
      <w:r w:rsidRPr="00211DAE">
        <w:t>+</w:t>
      </w:r>
      <w:r w:rsidR="00E95E1C">
        <w:t> </w:t>
      </w:r>
      <w:r w:rsidRPr="00211DAE">
        <w:t>3</w:t>
      </w:r>
      <w:r w:rsidR="00E95E1C">
        <w:t> </w:t>
      </w:r>
      <w:r w:rsidRPr="00211DAE">
        <w:t>×</w:t>
      </w:r>
      <w:r w:rsidR="00E95E1C">
        <w:t> </w:t>
      </w:r>
      <w:r w:rsidRPr="00211DAE">
        <w:t>4 er 14 og ikke 20, fordi 3</w:t>
      </w:r>
      <w:r w:rsidR="00E95E1C">
        <w:t> </w:t>
      </w:r>
      <w:r w:rsidRPr="00211DAE">
        <w:t>×</w:t>
      </w:r>
      <w:r w:rsidR="00E95E1C">
        <w:t> </w:t>
      </w:r>
      <w:r w:rsidRPr="00211DAE">
        <w:t>4 skal regnes ut først. Om man faktisk vil at 2</w:t>
      </w:r>
      <w:r w:rsidR="00E95E1C">
        <w:t> </w:t>
      </w:r>
      <w:r w:rsidRPr="00211DAE">
        <w:t>+</w:t>
      </w:r>
      <w:r w:rsidR="00E95E1C">
        <w:t> </w:t>
      </w:r>
      <w:r w:rsidRPr="00211DAE">
        <w:t xml:space="preserve">3 skal regnes ut før resultatet </w:t>
      </w:r>
      <w:r w:rsidR="00E95E1C">
        <w:t xml:space="preserve">og </w:t>
      </w:r>
      <w:r w:rsidRPr="00211DAE">
        <w:t>så ganges med 4, må man skrive (2</w:t>
      </w:r>
      <w:r w:rsidR="00E95E1C">
        <w:t> </w:t>
      </w:r>
      <w:r w:rsidRPr="00211DAE">
        <w:t>+</w:t>
      </w:r>
      <w:r w:rsidR="00E95E1C">
        <w:t> </w:t>
      </w:r>
      <w:r w:rsidRPr="00211DAE">
        <w:t>3)</w:t>
      </w:r>
      <w:r w:rsidR="00E95E1C">
        <w:t> </w:t>
      </w:r>
      <w:r w:rsidRPr="00211DAE">
        <w:t>×</w:t>
      </w:r>
      <w:r w:rsidR="00E95E1C">
        <w:t> </w:t>
      </w:r>
      <w:r w:rsidRPr="00211DAE">
        <w:t>4. Det blir 20.</w:t>
      </w:r>
    </w:p>
    <w:p w14:paraId="23B61DB0" w14:textId="77777777" w:rsidR="00291DB3" w:rsidRPr="00211DAE" w:rsidRDefault="007B48DD" w:rsidP="00B179A8">
      <w:pPr>
        <w:pStyle w:val="b1af"/>
      </w:pPr>
      <w:r w:rsidRPr="00211DAE">
        <w:lastRenderedPageBreak/>
        <w:t>La oss se på uttrykket over uten parenteser:</w:t>
      </w:r>
    </w:p>
    <w:p w14:paraId="1C9DBF09" w14:textId="573C01AC"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 bunnTykk.checked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br/>
        <w:t xml:space="preserve">     fyllTaco.checked </w:t>
      </w:r>
      <w:r w:rsidRPr="00211DAE">
        <w:rPr>
          <w:rStyle w:val="LS2Operator"/>
          <w:lang w:val="nb-NO"/>
        </w:rPr>
        <w:t>||</w:t>
      </w:r>
      <w:r w:rsidRPr="00017038">
        <w:rPr>
          <w:rFonts w:ascii="Consolas" w:hAnsi="Consolas"/>
          <w:lang w:val="nb-NO"/>
        </w:rPr>
        <w:t xml:space="preserve"> fyllKylling.checked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br/>
        <w:t xml:space="preserve">     strStor.checked </w:t>
      </w:r>
      <w:r w:rsidRPr="00211DAE">
        <w:rPr>
          <w:rStyle w:val="LS2Operator"/>
          <w:lang w:val="nb-NO"/>
        </w:rPr>
        <w:t>||</w:t>
      </w:r>
      <w:r w:rsidRPr="00017038">
        <w:rPr>
          <w:rFonts w:ascii="Consolas" w:hAnsi="Consolas"/>
          <w:lang w:val="nb-NO"/>
        </w:rPr>
        <w:t xml:space="preserve"> strMiddels.checked </w:t>
      </w:r>
      <w:r w:rsidRPr="00211DAE">
        <w:rPr>
          <w:rStyle w:val="LS2Operator"/>
          <w:lang w:val="nb-NO"/>
        </w:rPr>
        <w:t>||</w:t>
      </w:r>
      <w:r w:rsidRPr="00017038">
        <w:rPr>
          <w:rFonts w:ascii="Consolas" w:hAnsi="Consolas"/>
          <w:lang w:val="nb-NO"/>
        </w:rPr>
        <w:t xml:space="preserve"> strLiten.checked )</w:t>
      </w:r>
    </w:p>
    <w:p w14:paraId="6AB66FEE" w14:textId="2672A49D" w:rsidR="00291DB3" w:rsidRPr="00211DAE" w:rsidRDefault="007B48DD" w:rsidP="00477818">
      <w:pPr>
        <w:pStyle w:val="b1aff"/>
      </w:pPr>
      <w:r w:rsidRPr="00211DAE">
        <w:t>For å forstå hva dette betyr</w:t>
      </w:r>
      <w:r w:rsidR="00E95E1C">
        <w:t>,</w:t>
      </w:r>
      <w:r w:rsidRPr="00211DAE">
        <w:t xml:space="preserve"> kan vi formatere det litt annerledes:</w:t>
      </w:r>
    </w:p>
    <w:p w14:paraId="73F0F3BB" w14:textId="341911A1"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 bunnTykk.checked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t xml:space="preserve"> fyllTaco.checked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fyllKylling.checked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t xml:space="preserve"> strStor.checked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strMiddels.checked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strLiten.checked )</w:t>
      </w:r>
    </w:p>
    <w:p w14:paraId="7DC35599" w14:textId="77777777" w:rsidR="00291DB3" w:rsidRPr="00211DAE" w:rsidRDefault="007B48DD" w:rsidP="00477818">
      <w:pPr>
        <w:pStyle w:val="b1aff"/>
      </w:pPr>
      <w:r w:rsidRPr="00211DAE">
        <w:t>Denne if-setningen sjekker om minst ett av punktene under er sanne:</w:t>
      </w:r>
    </w:p>
    <w:p w14:paraId="49B7DAC6" w14:textId="2AD6E454" w:rsidR="00291DB3" w:rsidRPr="0085069B" w:rsidRDefault="00820476" w:rsidP="00820476">
      <w:pPr>
        <w:pStyle w:val="b1lff"/>
        <w:ind w:left="720" w:hanging="360"/>
      </w:pPr>
      <w:r w:rsidRPr="0085069B">
        <w:t>1</w:t>
      </w:r>
      <w:r w:rsidRPr="0085069B">
        <w:tab/>
      </w:r>
      <w:r w:rsidR="007B48DD" w:rsidRPr="0085069B">
        <w:t>Tykk bunn er valgt</w:t>
      </w:r>
      <w:r w:rsidR="00E95E1C">
        <w:t>.</w:t>
      </w:r>
    </w:p>
    <w:p w14:paraId="2D50B213" w14:textId="6EF43D0C" w:rsidR="00291DB3" w:rsidRPr="00211DAE" w:rsidRDefault="00820476" w:rsidP="00820476">
      <w:pPr>
        <w:pStyle w:val="b1lf"/>
        <w:ind w:left="720" w:hanging="360"/>
      </w:pPr>
      <w:r w:rsidRPr="00211DAE">
        <w:t>2</w:t>
      </w:r>
      <w:r w:rsidRPr="00211DAE">
        <w:tab/>
      </w:r>
      <w:r w:rsidR="007B48DD" w:rsidRPr="00211DAE">
        <w:t>Tynn bunn og tacofyll er valgt</w:t>
      </w:r>
      <w:r w:rsidR="00E95E1C">
        <w:t>.</w:t>
      </w:r>
    </w:p>
    <w:p w14:paraId="0BCC5C12" w14:textId="22BAAFBA" w:rsidR="00291DB3" w:rsidRPr="0085069B" w:rsidRDefault="00820476" w:rsidP="00820476">
      <w:pPr>
        <w:pStyle w:val="b1lf"/>
        <w:ind w:left="720" w:hanging="360"/>
      </w:pPr>
      <w:r w:rsidRPr="0085069B">
        <w:t>3</w:t>
      </w:r>
      <w:r w:rsidRPr="0085069B">
        <w:tab/>
      </w:r>
      <w:r w:rsidR="007B48DD" w:rsidRPr="0085069B">
        <w:t>Kyllingfyll er valgt</w:t>
      </w:r>
      <w:r w:rsidR="00E95E1C">
        <w:t>.</w:t>
      </w:r>
    </w:p>
    <w:p w14:paraId="39F4D7DC" w14:textId="50CB4FA1" w:rsidR="00291DB3" w:rsidRPr="00211DAE" w:rsidRDefault="00820476" w:rsidP="00820476">
      <w:pPr>
        <w:pStyle w:val="b1lf"/>
        <w:ind w:left="720" w:hanging="360"/>
      </w:pPr>
      <w:r w:rsidRPr="00211DAE">
        <w:t>4</w:t>
      </w:r>
      <w:r w:rsidRPr="00211DAE">
        <w:tab/>
      </w:r>
      <w:r w:rsidR="007B48DD" w:rsidRPr="00211DAE">
        <w:t>Pepperonifyll og stor størrelse er valgt</w:t>
      </w:r>
      <w:r w:rsidR="00E95E1C">
        <w:t>.</w:t>
      </w:r>
    </w:p>
    <w:p w14:paraId="0109EB0B" w14:textId="3D99CFF2" w:rsidR="00291DB3" w:rsidRPr="0085069B" w:rsidRDefault="00820476" w:rsidP="00820476">
      <w:pPr>
        <w:pStyle w:val="b1lf"/>
        <w:ind w:left="720" w:hanging="360"/>
      </w:pPr>
      <w:r w:rsidRPr="0085069B">
        <w:t>5</w:t>
      </w:r>
      <w:r w:rsidRPr="0085069B">
        <w:tab/>
      </w:r>
      <w:r w:rsidR="007B48DD" w:rsidRPr="0085069B">
        <w:t>Middels størrelse er valgt</w:t>
      </w:r>
      <w:r w:rsidR="00E95E1C">
        <w:t>.</w:t>
      </w:r>
    </w:p>
    <w:p w14:paraId="748AA97C" w14:textId="397E4E97" w:rsidR="00291DB3" w:rsidRPr="0085069B" w:rsidRDefault="00820476" w:rsidP="00820476">
      <w:pPr>
        <w:pStyle w:val="b1lf"/>
        <w:ind w:left="720" w:hanging="360"/>
      </w:pPr>
      <w:r w:rsidRPr="0085069B">
        <w:t>6</w:t>
      </w:r>
      <w:r w:rsidRPr="0085069B">
        <w:tab/>
      </w:r>
      <w:r w:rsidR="007B48DD" w:rsidRPr="0085069B">
        <w:t>Liten størrelse er valgt</w:t>
      </w:r>
      <w:r w:rsidR="00E95E1C">
        <w:t>.</w:t>
      </w:r>
    </w:p>
    <w:p w14:paraId="0694E580" w14:textId="1CBABF49" w:rsidR="00291DB3" w:rsidRPr="00211DAE" w:rsidRDefault="007B48DD" w:rsidP="00903237">
      <w:pPr>
        <w:pStyle w:val="b1aff"/>
      </w:pPr>
      <w:r w:rsidRPr="00211DAE">
        <w:t>For å gi brukeren beskjed om hva som er glemt</w:t>
      </w:r>
      <w:r w:rsidR="00E95E1C">
        <w:t>,</w:t>
      </w:r>
      <w:r w:rsidRPr="00211DAE">
        <w:t xml:space="preserve"> kan vi følge opp med en else-gren. Hvis vi kommer inn i else, er </w:t>
      </w:r>
      <w:r w:rsidR="005B2FC4">
        <w:t xml:space="preserve">det noe som mangler, og </w:t>
      </w:r>
      <w:r w:rsidRPr="00211DAE">
        <w:t xml:space="preserve">vi kan liste </w:t>
      </w:r>
      <w:r w:rsidR="005B2FC4">
        <w:t xml:space="preserve">det </w:t>
      </w:r>
      <w:r w:rsidRPr="00211DAE">
        <w:t>opp :</w:t>
      </w:r>
    </w:p>
    <w:p w14:paraId="19350A49" w14:textId="77777777" w:rsidR="00291DB3" w:rsidRPr="00017038" w:rsidRDefault="007B48DD" w:rsidP="00477818">
      <w:pPr>
        <w:pStyle w:val="eks1aff"/>
        <w:rPr>
          <w:rFonts w:ascii="Consolas" w:hAnsi="Consolas"/>
          <w:lang w:val="nb-NO"/>
        </w:rPr>
      </w:pP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ikke valgt: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bunnTykk.checked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bunnTynn.checked)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&lt;li&gt;bunn&lt;/li&gt;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fyllTaco.checked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fyllKylling.checked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fyllPepperoni.checked)</w:t>
      </w:r>
      <w:r w:rsidR="00052E9F" w:rsidRPr="00017038">
        <w:rPr>
          <w:rFonts w:ascii="Consolas" w:hAnsi="Consolas"/>
          <w:lang w:val="nb-NO"/>
        </w:rPr>
        <w:t xml:space="preserve"> </w:t>
      </w:r>
      <w:r w:rsidRPr="00017038">
        <w:rPr>
          <w:rFonts w:ascii="Consolas" w:hAnsi="Consolas"/>
          <w:lang w:val="nb-NO"/>
        </w:rPr>
        <w:t>{</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&lt;li&gt;fyll&lt;/li&gt;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strStor.checked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strMiddels.checked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strLiten.checked)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&lt;li&gt;størrelse&lt;/li&gt;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22D8617F" w14:textId="77777777" w:rsidR="00291DB3" w:rsidRPr="00211DAE" w:rsidRDefault="007B48DD" w:rsidP="00477818">
      <w:pPr>
        <w:pStyle w:val="b1aff"/>
      </w:pPr>
      <w:r w:rsidRPr="00211DAE">
        <w:t xml:space="preserve">Hver av if-setningene inne i denne else-grenen sjekker om det er slik at hvert av valgene i hver gruppe </w:t>
      </w:r>
      <w:r w:rsidRPr="0050421A">
        <w:rPr>
          <w:rStyle w:val="LS2Kursiv"/>
        </w:rPr>
        <w:t>ikke</w:t>
      </w:r>
      <w:r w:rsidRPr="00211DAE">
        <w:t xml:space="preserve"> er valgt. I så fall må vi varsle brukeren om det.</w:t>
      </w:r>
    </w:p>
    <w:p w14:paraId="1B428359" w14:textId="61B5AD18" w:rsidR="007355AE" w:rsidRDefault="007355AE" w:rsidP="007355AE">
      <w:pPr>
        <w:pStyle w:val="kap1starts"/>
      </w:pPr>
      <w:bookmarkStart w:id="471" w:name="funksjoner"/>
      <w:r>
        <w:lastRenderedPageBreak/>
        <w:t>[start kap]</w:t>
      </w:r>
    </w:p>
    <w:p w14:paraId="646D650D" w14:textId="53CA844E" w:rsidR="007355AE" w:rsidRDefault="007B48DD" w:rsidP="007355AE">
      <w:pPr>
        <w:pStyle w:val="kap1nums"/>
      </w:pPr>
      <w:bookmarkStart w:id="472" w:name="_Toc28544398"/>
      <w:bookmarkStart w:id="473" w:name="_Toc28544533"/>
      <w:bookmarkStart w:id="474" w:name="_Toc29047878"/>
      <w:r w:rsidRPr="00211DAE">
        <w:t>7</w:t>
      </w:r>
      <w:bookmarkEnd w:id="472"/>
      <w:bookmarkEnd w:id="473"/>
      <w:bookmarkEnd w:id="474"/>
    </w:p>
    <w:p w14:paraId="3F03CD4E" w14:textId="3F92239F" w:rsidR="00291DB3" w:rsidRPr="00211DAE" w:rsidRDefault="007B48DD" w:rsidP="007355AE">
      <w:pPr>
        <w:pStyle w:val="kap1titts"/>
      </w:pPr>
      <w:bookmarkStart w:id="475" w:name="_Toc29047879"/>
      <w:r w:rsidRPr="00211DAE">
        <w:t>Funksjoner</w:t>
      </w:r>
      <w:bookmarkEnd w:id="471"/>
      <w:bookmarkEnd w:id="475"/>
    </w:p>
    <w:p w14:paraId="0FE7F0BF" w14:textId="312C696D" w:rsidR="00291DB3" w:rsidRPr="00211DAE" w:rsidRDefault="007B48DD" w:rsidP="007355AE">
      <w:pPr>
        <w:pStyle w:val="b1af-f"/>
      </w:pPr>
      <w:r w:rsidRPr="00211DAE">
        <w:t xml:space="preserve">Vi har allerede laget mange </w:t>
      </w:r>
      <w:r w:rsidRPr="00EF2694">
        <w:rPr>
          <w:highlight w:val="yellow"/>
          <w:rPrChange w:id="476" w:author="Terje Kolderup" w:date="2020-01-29T15:30:00Z">
            <w:rPr/>
          </w:rPrChange>
        </w:rPr>
        <w:t>funksjoner</w:t>
      </w:r>
      <w:r w:rsidR="00F84644">
        <w:t xml:space="preserve"> – </w:t>
      </w:r>
      <w:r w:rsidRPr="00211DAE">
        <w:t xml:space="preserve">og også tatt imot en parameter i forbindelse med nøkkelordet </w:t>
      </w:r>
      <w:r w:rsidRPr="00B21A25">
        <w:rPr>
          <w:rStyle w:val="LS2CodeBodytext"/>
        </w:rPr>
        <w:t>this</w:t>
      </w:r>
      <w:r w:rsidRPr="00211DAE">
        <w:t xml:space="preserve">. En funksjon kan ha </w:t>
      </w:r>
      <w:r w:rsidR="00054BC6">
        <w:t>null</w:t>
      </w:r>
      <w:r w:rsidR="00054BC6" w:rsidRPr="00211DAE">
        <w:t xml:space="preserve"> </w:t>
      </w:r>
      <w:r w:rsidRPr="00211DAE">
        <w:t xml:space="preserve">parametre, </w:t>
      </w:r>
      <w:r w:rsidR="00F005F5">
        <w:t>é</w:t>
      </w:r>
      <w:r w:rsidRPr="00211DAE">
        <w:t>n parameter eller et hvilket som helst antall parametre. Og verdiene som sendes inn</w:t>
      </w:r>
      <w:r w:rsidR="00054BC6">
        <w:t>,</w:t>
      </w:r>
      <w:r w:rsidRPr="00211DAE">
        <w:t xml:space="preserve"> kan være av hvilken som helst datatype.</w:t>
      </w:r>
    </w:p>
    <w:p w14:paraId="500B86D5" w14:textId="0AE73934" w:rsidR="00291DB3" w:rsidRPr="00211DAE" w:rsidRDefault="007B48DD" w:rsidP="00B179A8">
      <w:pPr>
        <w:pStyle w:val="b1af"/>
      </w:pPr>
      <w:r w:rsidRPr="00211DAE">
        <w:t xml:space="preserve">La oss tenke oss et eksempel </w:t>
      </w:r>
      <w:r w:rsidR="00054BC6">
        <w:t>der</w:t>
      </w:r>
      <w:r w:rsidR="00054BC6" w:rsidRPr="00211DAE">
        <w:t xml:space="preserve"> </w:t>
      </w:r>
      <w:r w:rsidRPr="00211DAE">
        <w:t>vi vil gi brukeren tilbakemeldinger</w:t>
      </w:r>
      <w:r w:rsidR="00054BC6">
        <w:t xml:space="preserve">, </w:t>
      </w:r>
      <w:r w:rsidRPr="00211DAE">
        <w:t xml:space="preserve">men </w:t>
      </w:r>
      <w:r w:rsidR="00054BC6">
        <w:t>der</w:t>
      </w:r>
      <w:r w:rsidR="00054BC6" w:rsidRPr="00211DAE">
        <w:t xml:space="preserve"> </w:t>
      </w:r>
      <w:r w:rsidRPr="00211DAE">
        <w:t xml:space="preserve">vi ikke vil bruke </w:t>
      </w:r>
      <w:r w:rsidRPr="00C57878">
        <w:rPr>
          <w:rStyle w:val="LS2CodeBodytext"/>
        </w:rPr>
        <w:t>alert()</w:t>
      </w:r>
      <w:r w:rsidRPr="00211DAE">
        <w:t xml:space="preserve">, fordi denne hindrer resten av </w:t>
      </w:r>
      <w:r w:rsidR="00C70A65">
        <w:t>nettside</w:t>
      </w:r>
      <w:r w:rsidRPr="00211DAE">
        <w:t>n i å bli brukt inntil brukeren trykker ok.</w:t>
      </w:r>
    </w:p>
    <w:p w14:paraId="6540831A" w14:textId="638A3709" w:rsidR="00291DB3" w:rsidRPr="00211DAE" w:rsidRDefault="007B48DD" w:rsidP="00B179A8">
      <w:pPr>
        <w:pStyle w:val="b1af"/>
      </w:pPr>
      <w:r w:rsidRPr="00211DAE">
        <w:t xml:space="preserve">På </w:t>
      </w:r>
      <w:r w:rsidR="00C70A65">
        <w:t>nettside</w:t>
      </w:r>
      <w:r w:rsidRPr="00211DAE">
        <w:t xml:space="preserve">n vår tar vi med en </w:t>
      </w:r>
      <w:r w:rsidRPr="00C57878">
        <w:rPr>
          <w:rStyle w:val="LS2CodeBodytext"/>
        </w:rPr>
        <w:t>&lt;div id="popup"&gt;&lt;/div&gt;</w:t>
      </w:r>
      <w:r w:rsidRPr="00211DAE">
        <w:t xml:space="preserve"> som er blank i utgangspunktet, men som vi kan bruke til å vise en slags meldingsboks. Da kan vi gi brukeren tilbakemelding slik:</w:t>
      </w:r>
    </w:p>
    <w:p w14:paraId="76F26198"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popupDiv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popup</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bCs w:val="0"/>
          <w:lang w:val="nb-NO"/>
          <w:rPrChange w:id="47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478" w:author="Terje Kolderup" w:date="2020-01-29T09:55:00Z">
            <w:rPr>
              <w:lang w:val="nb-NO"/>
            </w:rPr>
          </w:rPrChange>
        </w:rPr>
        <w:t>visPopup</w:t>
      </w:r>
      <w:r w:rsidRPr="00017038">
        <w:rPr>
          <w:rFonts w:ascii="Consolas" w:hAnsi="Consolas"/>
          <w:lang w:val="nb-NO"/>
        </w:rPr>
        <w:t>()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00052E9F" w:rsidRPr="00017038">
        <w:rPr>
          <w:rFonts w:ascii="Consolas" w:hAnsi="Consolas"/>
          <w:lang w:val="nb-NO"/>
        </w:rPr>
        <w:br/>
        <w:t xml:space="preserve">       </w:t>
      </w:r>
      <w:r w:rsidRPr="00017038">
        <w:rPr>
          <w:rFonts w:ascii="Consolas" w:hAnsi="Consolas"/>
          <w:lang w:val="nb-NO"/>
        </w:rPr>
        <w:t>'</w:t>
      </w:r>
      <w:r w:rsidRPr="00211DAE">
        <w:rPr>
          <w:rStyle w:val="LS2String"/>
          <w:lang w:val="nb-NO"/>
        </w:rPr>
        <w:t>Endringen er lagret. &lt;br/&gt;&lt;button onclick="lukkPopup()"&gt;Ok&lt;/button&gt;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47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480" w:author="Terje Kolderup" w:date="2020-01-29T09:55:00Z">
            <w:rPr>
              <w:lang w:val="nb-NO"/>
            </w:rPr>
          </w:rPrChange>
        </w:rPr>
        <w:t>sk</w:t>
      </w:r>
      <w:r w:rsidR="00F55C87" w:rsidRPr="00CC5D44">
        <w:rPr>
          <w:rStyle w:val="LS2Attribute"/>
          <w:lang w:val="nb-NO"/>
          <w:rPrChange w:id="481" w:author="Terje Kolderup" w:date="2020-01-29T09:55:00Z">
            <w:rPr>
              <w:lang w:val="nb-NO"/>
            </w:rPr>
          </w:rPrChange>
        </w:rPr>
        <w:t>j</w:t>
      </w:r>
      <w:r w:rsidRPr="00CC5D44">
        <w:rPr>
          <w:rStyle w:val="LS2Attribute"/>
          <w:lang w:val="nb-NO"/>
          <w:rPrChange w:id="482" w:author="Terje Kolderup" w:date="2020-01-29T09:55:00Z">
            <w:rPr>
              <w:lang w:val="nb-NO"/>
            </w:rPr>
          </w:rPrChange>
        </w:rPr>
        <w:t>ulPopup</w:t>
      </w:r>
      <w:r w:rsidRPr="00017038">
        <w:rPr>
          <w:rFonts w:ascii="Consolas" w:hAnsi="Consolas"/>
          <w:lang w:val="nb-NO"/>
        </w:rPr>
        <w:t>()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w:t>
      </w:r>
    </w:p>
    <w:p w14:paraId="4B970CAA" w14:textId="0AC25EA3" w:rsidR="00291DB3" w:rsidRPr="00211DAE" w:rsidRDefault="007B48DD" w:rsidP="00477818">
      <w:pPr>
        <w:pStyle w:val="b1aff"/>
      </w:pPr>
      <w:r w:rsidRPr="00211DAE">
        <w:t>Å bruke funksjoner handler ofte om å kunne programmere mer generelt. Det vil si at en funksjon kan brukes til flere ting</w:t>
      </w:r>
      <w:r w:rsidR="00054BC6">
        <w:t>,</w:t>
      </w:r>
      <w:r w:rsidR="00F84644">
        <w:t xml:space="preserve"> </w:t>
      </w:r>
      <w:r w:rsidRPr="00211DAE">
        <w:t>og at detaljene styres av parametrene. I eksemplet over kan vi lett tenke oss at det også er behov for å gi brukeren andre tilbakemeldinger enn at</w:t>
      </w:r>
      <w:r w:rsidR="00741CE8">
        <w:t xml:space="preserve"> </w:t>
      </w:r>
      <w:r w:rsidR="00741CE8" w:rsidRPr="008130AD">
        <w:t>«</w:t>
      </w:r>
      <w:r w:rsidR="00054BC6">
        <w:t>e</w:t>
      </w:r>
      <w:r w:rsidRPr="00211DAE">
        <w:t>ndringen er lagret</w:t>
      </w:r>
      <w:r w:rsidR="00741CE8">
        <w:t>».</w:t>
      </w:r>
      <w:r w:rsidRPr="00211DAE">
        <w:t xml:space="preserve"> </w:t>
      </w:r>
      <w:r w:rsidR="008A7A29">
        <w:t>Hvis vi ville</w:t>
      </w:r>
      <w:r w:rsidRPr="00211DAE">
        <w:t xml:space="preserve"> vise andre tekster, kunne vi ha laget flere funksjoner. </w:t>
      </w:r>
      <w:r w:rsidR="008A7A29">
        <w:t>De</w:t>
      </w:r>
      <w:r w:rsidRPr="00211DAE">
        <w:t xml:space="preserve">t er </w:t>
      </w:r>
      <w:r w:rsidR="008A7A29">
        <w:t xml:space="preserve">imidlertid </w:t>
      </w:r>
      <w:r w:rsidRPr="00211DAE">
        <w:t>bedre å bruke den samme funksjonen</w:t>
      </w:r>
      <w:r w:rsidR="00F84644">
        <w:t xml:space="preserve"> – </w:t>
      </w:r>
      <w:r w:rsidRPr="00211DAE">
        <w:t xml:space="preserve">og så angi hvilken tekst som skal vises som en parameter. Vi antar at det alltid skal være en </w:t>
      </w:r>
      <w:r w:rsidR="008A7A29">
        <w:t>OK</w:t>
      </w:r>
      <w:r w:rsidRPr="00211DAE">
        <w:t xml:space="preserve">-knapp under teksten. </w:t>
      </w:r>
      <w:r w:rsidR="008A7A29">
        <w:t>Det</w:t>
      </w:r>
      <w:r w:rsidR="008A7A29" w:rsidRPr="00211DAE">
        <w:t xml:space="preserve"> </w:t>
      </w:r>
      <w:r w:rsidRPr="00211DAE">
        <w:t>kan vi løse slik:</w:t>
      </w:r>
    </w:p>
    <w:p w14:paraId="7CCDA6C0" w14:textId="77777777" w:rsidR="00291DB3" w:rsidRPr="00017038" w:rsidRDefault="007B48DD" w:rsidP="00477818">
      <w:pPr>
        <w:pStyle w:val="eks1aff"/>
        <w:rPr>
          <w:rFonts w:ascii="Consolas" w:hAnsi="Consolas"/>
          <w:lang w:val="nb-NO"/>
        </w:rPr>
      </w:pPr>
      <w:r w:rsidRPr="00CC5D44">
        <w:rPr>
          <w:rStyle w:val="LS2Tag"/>
          <w:bCs w:val="0"/>
          <w:lang w:val="nb-NO"/>
          <w:rPrChange w:id="48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484" w:author="Terje Kolderup" w:date="2020-01-29T09:55:00Z">
            <w:rPr>
              <w:lang w:val="nb-NO"/>
            </w:rPr>
          </w:rPrChange>
        </w:rPr>
        <w:t>visPopup</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r w:rsidRPr="00017038">
        <w:rPr>
          <w:rFonts w:ascii="Consolas" w:hAnsi="Consolas"/>
          <w:lang w:val="nb-NO"/>
        </w:rPr>
        <w:br/>
        <w:t>}</w:t>
      </w:r>
    </w:p>
    <w:p w14:paraId="78832183" w14:textId="71A3BF2C" w:rsidR="00291DB3" w:rsidRPr="00211DAE" w:rsidRDefault="007B48DD" w:rsidP="00477818">
      <w:pPr>
        <w:pStyle w:val="b1aff"/>
      </w:pPr>
      <w:r w:rsidRPr="00211DAE">
        <w:t xml:space="preserve">Dersom vi alt </w:t>
      </w:r>
      <w:r w:rsidR="00E40655">
        <w:t>har</w:t>
      </w:r>
      <w:r w:rsidR="00E40655" w:rsidRPr="00211DAE">
        <w:t xml:space="preserve"> </w:t>
      </w:r>
      <w:r w:rsidRPr="00211DAE">
        <w:t xml:space="preserve">kode som </w:t>
      </w:r>
      <w:r w:rsidR="00E40655" w:rsidRPr="00211DAE">
        <w:t>kal</w:t>
      </w:r>
      <w:r w:rsidR="00E40655">
        <w:t>ler</w:t>
      </w:r>
      <w:r w:rsidR="00E40655" w:rsidRPr="00211DAE">
        <w:t xml:space="preserve"> </w:t>
      </w:r>
      <w:r w:rsidRPr="00CC027C">
        <w:rPr>
          <w:rStyle w:val="LS2CodeBodytext"/>
        </w:rPr>
        <w:t>visPopup()</w:t>
      </w:r>
      <w:r w:rsidR="00A63783">
        <w:t xml:space="preserve">, </w:t>
      </w:r>
      <w:r w:rsidRPr="00211DAE">
        <w:t xml:space="preserve">må disse kallene nå byttes ut med </w:t>
      </w:r>
      <w:r w:rsidRPr="00CC027C">
        <w:rPr>
          <w:rStyle w:val="LS2CodeBodytext"/>
        </w:rPr>
        <w:t>visPopup( 'Endringen er lagret.' )</w:t>
      </w:r>
      <w:r w:rsidRPr="00211DAE">
        <w:t>. Det er flere fordeler med dette. Blant annet er det bare ett sted å endre kode om vi vil endre hvordan en slik popup skal være. Hadde vi derimot hatt ti forskjellige funksjoner for ti forskjellige tilbakemeldinger</w:t>
      </w:r>
      <w:r w:rsidR="00A63783">
        <w:t xml:space="preserve">, </w:t>
      </w:r>
      <w:r w:rsidRPr="00211DAE">
        <w:t>måtte vi endret alle ti stede</w:t>
      </w:r>
      <w:r w:rsidR="00E40655">
        <w:t>r</w:t>
      </w:r>
      <w:r w:rsidRPr="00211DAE">
        <w:t>.</w:t>
      </w:r>
    </w:p>
    <w:p w14:paraId="59A991E7" w14:textId="0061D1DB" w:rsidR="00291DB3" w:rsidRPr="00211DAE" w:rsidRDefault="007B48DD" w:rsidP="00B179A8">
      <w:pPr>
        <w:pStyle w:val="b1af"/>
      </w:pPr>
      <w:r w:rsidRPr="00211DAE">
        <w:lastRenderedPageBreak/>
        <w:t xml:space="preserve">Om vi har en lang tekst eller synes det er dumt å gjenta </w:t>
      </w:r>
      <w:r w:rsidRPr="00C57878">
        <w:rPr>
          <w:rStyle w:val="LS2CodeBodytext"/>
        </w:rPr>
        <w:t>visPopup( 'Endringen er lagret.' )</w:t>
      </w:r>
      <w:r w:rsidRPr="00211DAE">
        <w:t xml:space="preserve"> mange steder</w:t>
      </w:r>
      <w:r w:rsidR="00A63783">
        <w:t xml:space="preserve">, </w:t>
      </w:r>
      <w:r w:rsidRPr="00211DAE">
        <w:t xml:space="preserve">kan vi lage en egen funksjon for dette kallet. Den kaller i sin tur </w:t>
      </w:r>
      <w:r w:rsidRPr="00C57878">
        <w:rPr>
          <w:rStyle w:val="LS2CodeBodytext"/>
        </w:rPr>
        <w:t>visPopup()</w:t>
      </w:r>
      <w:r w:rsidR="00E40655">
        <w:t xml:space="preserve">, </w:t>
      </w:r>
      <w:r w:rsidRPr="00211DAE">
        <w:t>og vi beholder fordelen med å ha</w:t>
      </w:r>
      <w:r w:rsidR="000729EE">
        <w:t xml:space="preserve"> bare </w:t>
      </w:r>
      <w:r w:rsidRPr="00211DAE">
        <w:t>ett sted å endre hvordan popuper lages:</w:t>
      </w:r>
    </w:p>
    <w:p w14:paraId="594F39BC" w14:textId="77777777" w:rsidR="00291DB3" w:rsidRPr="00017038" w:rsidRDefault="007B48DD" w:rsidP="00477818">
      <w:pPr>
        <w:pStyle w:val="eks1aff"/>
        <w:rPr>
          <w:rFonts w:ascii="Consolas" w:hAnsi="Consolas"/>
          <w:lang w:val="nb-NO"/>
        </w:rPr>
      </w:pPr>
      <w:r w:rsidRPr="00CC5D44">
        <w:rPr>
          <w:rStyle w:val="LS2Tag"/>
          <w:bCs w:val="0"/>
          <w:lang w:val="nb-NO"/>
          <w:rPrChange w:id="48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486" w:author="Terje Kolderup" w:date="2020-01-29T09:55:00Z">
            <w:rPr>
              <w:lang w:val="nb-NO"/>
            </w:rPr>
          </w:rPrChange>
        </w:rPr>
        <w:t>visLagretPopup</w:t>
      </w:r>
      <w:r w:rsidRPr="00017038">
        <w:rPr>
          <w:rFonts w:ascii="Consolas" w:hAnsi="Consolas"/>
          <w:lang w:val="nb-NO"/>
        </w:rPr>
        <w:t>() {</w:t>
      </w:r>
      <w:r w:rsidRPr="00017038">
        <w:rPr>
          <w:rFonts w:ascii="Consolas" w:hAnsi="Consolas"/>
          <w:lang w:val="nb-NO"/>
        </w:rPr>
        <w:br/>
        <w:t xml:space="preserve">    visPopup( '</w:t>
      </w:r>
      <w:r w:rsidRPr="00211DAE">
        <w:rPr>
          <w:rStyle w:val="LS2String"/>
          <w:lang w:val="nb-NO"/>
        </w:rPr>
        <w:t>Endringen er lagret.</w:t>
      </w:r>
      <w:r w:rsidRPr="00017038">
        <w:rPr>
          <w:rFonts w:ascii="Consolas" w:hAnsi="Consolas"/>
          <w:lang w:val="nb-NO"/>
        </w:rPr>
        <w:t>' );</w:t>
      </w:r>
      <w:r w:rsidRPr="00017038">
        <w:rPr>
          <w:rFonts w:ascii="Consolas" w:hAnsi="Consolas"/>
          <w:lang w:val="nb-NO"/>
        </w:rPr>
        <w:br/>
        <w:t>}</w:t>
      </w:r>
    </w:p>
    <w:p w14:paraId="4F66D3F0" w14:textId="77777777" w:rsidR="00291DB3" w:rsidRPr="00211DAE" w:rsidRDefault="007B48DD" w:rsidP="00477818">
      <w:pPr>
        <w:pStyle w:val="b1aff"/>
      </w:pPr>
      <w:r w:rsidRPr="00211DAE">
        <w:t>Det er flere ting i dette eksemplet vi kan forenkle ved hjelp av parametre. Se på knappen for å lukke popup-en:</w:t>
      </w:r>
    </w:p>
    <w:p w14:paraId="36DD7495" w14:textId="2B05E42A" w:rsidR="00291DB3" w:rsidRPr="00017038" w:rsidRDefault="007B48DD" w:rsidP="00477818">
      <w:pPr>
        <w:pStyle w:val="eks1aff"/>
        <w:rPr>
          <w:rFonts w:ascii="Consolas" w:hAnsi="Consolas"/>
          <w:rPrChange w:id="487" w:author="Terje Kolderup" w:date="2020-01-29T09:55:00Z">
            <w:rPr>
              <w:lang w:val="nb-NO"/>
            </w:rPr>
          </w:rPrChange>
        </w:rPr>
      </w:pPr>
      <w:r w:rsidRPr="00CC5D44">
        <w:rPr>
          <w:rStyle w:val="LS2Tag"/>
          <w:rPrChange w:id="488" w:author="Terje Kolderup" w:date="2020-01-29T09:55:00Z">
            <w:rPr>
              <w:rStyle w:val="LS2Tag"/>
              <w:lang w:val="nb-NO"/>
            </w:rPr>
          </w:rPrChange>
        </w:rPr>
        <w:t>&lt;button</w:t>
      </w:r>
      <w:r w:rsidRPr="00CC5D44">
        <w:rPr>
          <w:rStyle w:val="LS2Attribute"/>
          <w:rPrChange w:id="489" w:author="Terje Kolderup" w:date="2020-01-29T09:55:00Z">
            <w:rPr>
              <w:rStyle w:val="LS2Attribute"/>
              <w:lang w:val="nb-NO"/>
            </w:rPr>
          </w:rPrChange>
        </w:rPr>
        <w:t xml:space="preserve"> onclick=</w:t>
      </w:r>
      <w:r w:rsidRPr="00CC5D44">
        <w:rPr>
          <w:rStyle w:val="LS2String"/>
          <w:rPrChange w:id="490" w:author="Terje Kolderup" w:date="2020-01-29T09:55:00Z">
            <w:rPr>
              <w:rStyle w:val="LS2String"/>
              <w:lang w:val="nb-NO"/>
            </w:rPr>
          </w:rPrChange>
        </w:rPr>
        <w:t>"</w:t>
      </w:r>
      <w:proofErr w:type="spellStart"/>
      <w:r w:rsidRPr="00CC5D44">
        <w:rPr>
          <w:rStyle w:val="LS2String"/>
          <w:rPrChange w:id="491" w:author="Terje Kolderup" w:date="2020-01-29T09:55:00Z">
            <w:rPr>
              <w:rStyle w:val="LS2String"/>
              <w:lang w:val="nb-NO"/>
            </w:rPr>
          </w:rPrChange>
        </w:rPr>
        <w:t>lukkPopup</w:t>
      </w:r>
      <w:proofErr w:type="spellEnd"/>
      <w:r w:rsidRPr="00CC5D44">
        <w:rPr>
          <w:rStyle w:val="LS2String"/>
          <w:rPrChange w:id="492" w:author="Terje Kolderup" w:date="2020-01-29T09:55:00Z">
            <w:rPr>
              <w:rStyle w:val="LS2String"/>
              <w:lang w:val="nb-NO"/>
            </w:rPr>
          </w:rPrChange>
        </w:rPr>
        <w:t>()"</w:t>
      </w:r>
      <w:r w:rsidRPr="00CC5D44">
        <w:rPr>
          <w:rStyle w:val="LS2Tag"/>
          <w:rPrChange w:id="493" w:author="Terje Kolderup" w:date="2020-01-29T09:55:00Z">
            <w:rPr>
              <w:rStyle w:val="LS2Tag"/>
              <w:lang w:val="nb-NO"/>
            </w:rPr>
          </w:rPrChange>
        </w:rPr>
        <w:t>&gt;</w:t>
      </w:r>
      <w:r w:rsidRPr="00017038">
        <w:rPr>
          <w:rFonts w:ascii="Consolas" w:hAnsi="Consolas"/>
          <w:rPrChange w:id="494" w:author="Terje Kolderup" w:date="2020-01-29T09:55:00Z">
            <w:rPr>
              <w:lang w:val="nb-NO"/>
            </w:rPr>
          </w:rPrChange>
        </w:rPr>
        <w:t>Ok</w:t>
      </w:r>
      <w:r w:rsidRPr="00CC5D44">
        <w:rPr>
          <w:rStyle w:val="LS2Tag"/>
          <w:rPrChange w:id="495" w:author="Terje Kolderup" w:date="2020-01-29T09:55:00Z">
            <w:rPr>
              <w:rStyle w:val="LS2Tag"/>
              <w:lang w:val="nb-NO"/>
            </w:rPr>
          </w:rPrChange>
        </w:rPr>
        <w:t>&lt;/button&gt;</w:t>
      </w:r>
    </w:p>
    <w:p w14:paraId="68CE3C29" w14:textId="43BC7B07" w:rsidR="00291DB3" w:rsidRPr="00211DAE" w:rsidRDefault="007B48DD" w:rsidP="00477818">
      <w:pPr>
        <w:pStyle w:val="b1aff"/>
      </w:pPr>
      <w:r w:rsidRPr="00211DAE">
        <w:t xml:space="preserve">Her har vi en egen funksjon for å skjule popupen. Men det trenger vi ikke. Vi kan bruke </w:t>
      </w:r>
      <w:r w:rsidRPr="00CC027C">
        <w:rPr>
          <w:rStyle w:val="LS2CodeBodytext"/>
        </w:rPr>
        <w:t>visPopup()</w:t>
      </w:r>
      <w:r w:rsidRPr="00211DAE">
        <w:t xml:space="preserve"> til å skjule også!</w:t>
      </w:r>
    </w:p>
    <w:p w14:paraId="4AE6EE66" w14:textId="1C0EEF5C" w:rsidR="00291DB3" w:rsidRPr="00017038" w:rsidRDefault="007B48DD" w:rsidP="00477818">
      <w:pPr>
        <w:pStyle w:val="eks1aff"/>
        <w:rPr>
          <w:rFonts w:ascii="Consolas" w:hAnsi="Consolas"/>
          <w:lang w:val="nb-NO"/>
        </w:rPr>
      </w:pPr>
      <w:r w:rsidRPr="00D148A9">
        <w:rPr>
          <w:rStyle w:val="LS2Tag"/>
          <w:lang w:val="nb-NO"/>
        </w:rPr>
        <w:t>&lt;button</w:t>
      </w:r>
      <w:r w:rsidRPr="007F0099">
        <w:rPr>
          <w:rStyle w:val="LS2Attribute"/>
          <w:lang w:val="nb-NO"/>
        </w:rPr>
        <w:t xml:space="preserve"> onclick=</w:t>
      </w:r>
      <w:r w:rsidRPr="00017038">
        <w:rPr>
          <w:rStyle w:val="LS2String"/>
          <w:lang w:val="nb-NO"/>
        </w:rPr>
        <w:t>"visPopup()"</w:t>
      </w:r>
      <w:r w:rsidRPr="00017038">
        <w:rPr>
          <w:rStyle w:val="LS2Tag"/>
          <w:lang w:val="nb-NO"/>
        </w:rPr>
        <w:t>&gt;</w:t>
      </w:r>
      <w:r w:rsidRPr="00017038">
        <w:rPr>
          <w:rFonts w:ascii="Consolas" w:hAnsi="Consolas"/>
          <w:lang w:val="nb-NO"/>
        </w:rPr>
        <w:t>Ok</w:t>
      </w:r>
      <w:r w:rsidRPr="00017038">
        <w:rPr>
          <w:rStyle w:val="LS2Tag"/>
          <w:lang w:val="nb-NO"/>
        </w:rPr>
        <w:t>&lt;/button&gt;</w:t>
      </w:r>
    </w:p>
    <w:p w14:paraId="1854A26A" w14:textId="7AA67029" w:rsidR="00291DB3" w:rsidRPr="00211DAE" w:rsidRDefault="007B48DD" w:rsidP="00477818">
      <w:pPr>
        <w:pStyle w:val="b1aff"/>
      </w:pPr>
      <w:r w:rsidRPr="00211DAE">
        <w:t xml:space="preserve">Her sender vi ikke med verdi for parameteren! Det gjør vi som et tegn på at vi vil skjule popupen. Da må vi skrive om </w:t>
      </w:r>
      <w:r w:rsidRPr="00CC027C">
        <w:rPr>
          <w:rStyle w:val="LS2CodeBodytext"/>
        </w:rPr>
        <w:t>visPopup()</w:t>
      </w:r>
      <w:r w:rsidRPr="00211DAE">
        <w:t xml:space="preserve"> med en if-setning:</w:t>
      </w:r>
    </w:p>
    <w:p w14:paraId="01E76A71" w14:textId="77777777" w:rsidR="00291DB3" w:rsidRPr="00017038" w:rsidRDefault="007B48DD" w:rsidP="00477818">
      <w:pPr>
        <w:pStyle w:val="eks1aff"/>
        <w:rPr>
          <w:rFonts w:ascii="Consolas" w:hAnsi="Consolas"/>
          <w:lang w:val="nb-NO"/>
        </w:rPr>
      </w:pPr>
      <w:r w:rsidRPr="00CC5D44">
        <w:rPr>
          <w:rStyle w:val="LS2Tag"/>
          <w:bCs w:val="0"/>
          <w:lang w:val="nb-NO"/>
          <w:rPrChange w:id="496"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497" w:author="Terje Kolderup" w:date="2020-01-29T09:55:00Z">
            <w:rPr>
              <w:lang w:val="nb-NO"/>
            </w:rPr>
          </w:rPrChange>
        </w:rPr>
        <w:t>visPopup</w:t>
      </w:r>
      <w:r w:rsidRPr="00017038">
        <w:rPr>
          <w:rFonts w:ascii="Consolas" w:hAnsi="Consolas"/>
          <w:lang w:val="nb-NO"/>
        </w:rPr>
        <w:t>( tekst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25EB31CA" w14:textId="62D0A1EF" w:rsidR="00291DB3" w:rsidRPr="00211DAE" w:rsidRDefault="007B48DD" w:rsidP="00477818">
      <w:pPr>
        <w:pStyle w:val="b1aff"/>
      </w:pPr>
      <w:r w:rsidRPr="00211DAE">
        <w:t xml:space="preserve">I </w:t>
      </w:r>
      <w:r w:rsidR="00A03F38">
        <w:t>JavaScript</w:t>
      </w:r>
      <w:r w:rsidRPr="00211DAE">
        <w:t xml:space="preserve"> vil </w:t>
      </w:r>
      <w:r w:rsidRPr="00CC027C">
        <w:rPr>
          <w:rStyle w:val="LS2CodeBodytext"/>
        </w:rPr>
        <w:t>if( tekst )</w:t>
      </w:r>
      <w:r w:rsidRPr="00211DAE">
        <w:t xml:space="preserve"> slå til bare hvis variabelen er ulik </w:t>
      </w:r>
      <w:r w:rsidRPr="00CC027C">
        <w:rPr>
          <w:rStyle w:val="LS2CodeBodytext"/>
        </w:rPr>
        <w:t>undefined</w:t>
      </w:r>
      <w:r w:rsidR="00BA17D6">
        <w:t xml:space="preserve"> og</w:t>
      </w:r>
      <w:r w:rsidRPr="00211DAE">
        <w:t xml:space="preserve"> </w:t>
      </w:r>
      <w:r w:rsidRPr="00CC027C">
        <w:rPr>
          <w:rStyle w:val="LS2CodeBodytext"/>
        </w:rPr>
        <w:t>null</w:t>
      </w:r>
      <w:r w:rsidRPr="00211DAE">
        <w:t xml:space="preserve"> og har en verdi som ikke tilsvarer </w:t>
      </w:r>
      <w:r w:rsidRPr="00CC027C">
        <w:rPr>
          <w:rStyle w:val="LS2CodeBodytext"/>
        </w:rPr>
        <w:t>false</w:t>
      </w:r>
      <w:r w:rsidRPr="00211DAE">
        <w:t xml:space="preserve">. I vårt tilfelle er ikke variabelen </w:t>
      </w:r>
      <w:r w:rsidRPr="00CC027C">
        <w:rPr>
          <w:rStyle w:val="LS2CodeBodytext"/>
        </w:rPr>
        <w:t>undefined</w:t>
      </w:r>
      <w:r w:rsidRPr="00211DAE">
        <w:t xml:space="preserve"> når vi kaller funksjonen uten parameter. Alternativt kunne vi sendt med verdien </w:t>
      </w:r>
      <w:r w:rsidRPr="00CC027C">
        <w:rPr>
          <w:rStyle w:val="LS2CodeBodytext"/>
        </w:rPr>
        <w:t>false</w:t>
      </w:r>
      <w:r w:rsidR="00E40655">
        <w:t xml:space="preserve">, </w:t>
      </w:r>
      <w:r w:rsidRPr="00211DAE">
        <w:t xml:space="preserve">som i </w:t>
      </w:r>
      <w:r w:rsidRPr="00CC027C">
        <w:rPr>
          <w:rStyle w:val="LS2CodeBodytext"/>
        </w:rPr>
        <w:t>onclick="visPopup( false )"</w:t>
      </w:r>
      <w:r w:rsidR="00E40655">
        <w:t xml:space="preserve">, </w:t>
      </w:r>
      <w:r w:rsidRPr="00211DAE">
        <w:t>eller blank tekst</w:t>
      </w:r>
      <w:r w:rsidR="00E40655">
        <w:t>,</w:t>
      </w:r>
      <w:r w:rsidRPr="00211DAE">
        <w:t xml:space="preserve"> som i </w:t>
      </w:r>
      <w:r w:rsidRPr="00CC027C">
        <w:rPr>
          <w:rStyle w:val="LS2CodeBodytext"/>
        </w:rPr>
        <w:t>onclick="visPopup( '' )"</w:t>
      </w:r>
      <w:r w:rsidRPr="00211DAE">
        <w:t xml:space="preserve">. For tekst vurderes blank tekst </w:t>
      </w:r>
      <w:r w:rsidRPr="00CC027C">
        <w:rPr>
          <w:rStyle w:val="LS2CodeBodytext"/>
        </w:rPr>
        <w:t>''</w:t>
      </w:r>
      <w:r w:rsidRPr="00211DAE">
        <w:t xml:space="preserve"> som </w:t>
      </w:r>
      <w:r w:rsidRPr="00CC027C">
        <w:rPr>
          <w:rStyle w:val="LS2CodeBodytext"/>
        </w:rPr>
        <w:t>false</w:t>
      </w:r>
      <w:r w:rsidRPr="00211DAE">
        <w:t xml:space="preserve"> i en setting </w:t>
      </w:r>
      <w:r w:rsidR="00E40655">
        <w:t>der</w:t>
      </w:r>
      <w:r w:rsidR="00E40655" w:rsidRPr="00211DAE">
        <w:t xml:space="preserve"> </w:t>
      </w:r>
      <w:r w:rsidRPr="00211DAE">
        <w:t>det forventes en logisk verdi. For tall gjelder det samme</w:t>
      </w:r>
      <w:r w:rsidR="00160374">
        <w:t xml:space="preserve"> for</w:t>
      </w:r>
      <w:r w:rsidRPr="00211DAE">
        <w:t xml:space="preserve"> tallet </w:t>
      </w:r>
      <w:r w:rsidRPr="00CC027C">
        <w:rPr>
          <w:rStyle w:val="LS2CodeBodytext"/>
        </w:rPr>
        <w:t>0</w:t>
      </w:r>
      <w:r w:rsidRPr="00211DAE">
        <w:t>.</w:t>
      </w:r>
    </w:p>
    <w:p w14:paraId="4AE1E9D3" w14:textId="7A998A2D" w:rsidR="00291DB3" w:rsidRPr="00211DAE" w:rsidRDefault="007B48DD" w:rsidP="00B179A8">
      <w:pPr>
        <w:pStyle w:val="b1af"/>
      </w:pPr>
      <w:r w:rsidRPr="00211DAE">
        <w:t xml:space="preserve">Dette betyr at vi kunne brukt alle de følgende i knappens </w:t>
      </w:r>
      <w:r w:rsidRPr="00C57878">
        <w:rPr>
          <w:rStyle w:val="LS2CodeBodytext"/>
        </w:rPr>
        <w:t>onclick</w:t>
      </w:r>
      <w:r w:rsidRPr="00211DAE">
        <w:t>:</w:t>
      </w:r>
      <w:r w:rsidRPr="00C57878">
        <w:t xml:space="preserve"> - </w:t>
      </w:r>
      <w:r w:rsidRPr="00C57878">
        <w:rPr>
          <w:rStyle w:val="LS2CodeBodytext"/>
        </w:rPr>
        <w:t>visPopup()</w:t>
      </w:r>
      <w:r w:rsidRPr="00211DAE">
        <w:t xml:space="preserve"> - </w:t>
      </w:r>
      <w:r w:rsidRPr="00C57878">
        <w:rPr>
          <w:rStyle w:val="LS2CodeBodytext"/>
        </w:rPr>
        <w:t>visPopup( false )</w:t>
      </w:r>
      <w:r w:rsidRPr="00211DAE">
        <w:t xml:space="preserve"> - </w:t>
      </w:r>
      <w:r w:rsidRPr="00C57878">
        <w:rPr>
          <w:rStyle w:val="LS2CodeBodytext"/>
        </w:rPr>
        <w:t>visPopup( 0 )</w:t>
      </w:r>
      <w:r w:rsidRPr="00211DAE">
        <w:t xml:space="preserve"> - </w:t>
      </w:r>
      <w:r w:rsidRPr="00C57878">
        <w:rPr>
          <w:rStyle w:val="LS2CodeBodytext"/>
        </w:rPr>
        <w:t>visPopup( '' )</w:t>
      </w:r>
      <w:r w:rsidR="00160374" w:rsidRPr="00211DAE">
        <w:t>.</w:t>
      </w:r>
    </w:p>
    <w:p w14:paraId="57D43385" w14:textId="73B25449" w:rsidR="00291DB3" w:rsidRPr="00211DAE" w:rsidRDefault="007B48DD" w:rsidP="00B179A8">
      <w:pPr>
        <w:pStyle w:val="b1af"/>
      </w:pPr>
      <w:r w:rsidRPr="00211DAE">
        <w:t xml:space="preserve">Eksemplet viser også at </w:t>
      </w:r>
      <w:r w:rsidR="00A03F38">
        <w:t>JavaScript</w:t>
      </w:r>
      <w:r w:rsidRPr="00211DAE">
        <w:t xml:space="preserve"> er fleksibel</w:t>
      </w:r>
      <w:r w:rsidR="00160374">
        <w:t>t</w:t>
      </w:r>
      <w:r w:rsidRPr="00211DAE">
        <w:t xml:space="preserve"> på parametrene til en funksjon. Du kan kalle en funksjon med akkurat så mange parametre den forventer, men det fungerer også helt fint å sende med </w:t>
      </w:r>
      <w:r w:rsidRPr="00AA5602">
        <w:rPr>
          <w:rStyle w:val="LS2Fet"/>
          <w:b w:val="0"/>
        </w:rPr>
        <w:t>færre</w:t>
      </w:r>
      <w:r w:rsidRPr="00A22ED6">
        <w:t xml:space="preserve"> eller </w:t>
      </w:r>
      <w:r w:rsidRPr="00AA5602">
        <w:rPr>
          <w:rStyle w:val="LS2Fet"/>
          <w:b w:val="0"/>
        </w:rPr>
        <w:t>flere</w:t>
      </w:r>
      <w:r w:rsidRPr="00211DAE">
        <w:t xml:space="preserve">. Sender du med færre, vil de resterende få verdien </w:t>
      </w:r>
      <w:r w:rsidRPr="00C57878">
        <w:rPr>
          <w:rStyle w:val="LS2CodeBodytext"/>
        </w:rPr>
        <w:t>undefined</w:t>
      </w:r>
      <w:r w:rsidRPr="00211DAE">
        <w:t xml:space="preserve"> i kjøringen av funksjonen. Sender du med flere blir overflødige rett og slett bare ignorert.</w:t>
      </w:r>
    </w:p>
    <w:p w14:paraId="02C9566D" w14:textId="4F46EA49" w:rsidR="00291DB3" w:rsidRPr="00211DAE" w:rsidRDefault="007B48DD" w:rsidP="00B179A8">
      <w:pPr>
        <w:pStyle w:val="b1af"/>
      </w:pPr>
      <w:r w:rsidRPr="00211DAE">
        <w:t xml:space="preserve">If-setninger som den over, </w:t>
      </w:r>
      <w:r w:rsidR="00160374">
        <w:t>der</w:t>
      </w:r>
      <w:r w:rsidR="00160374" w:rsidRPr="00211DAE">
        <w:t xml:space="preserve"> </w:t>
      </w:r>
      <w:r w:rsidRPr="00211DAE">
        <w:t xml:space="preserve">to grener begge tilordner til samme variabel, kan forenkles ved hjelp av den såkalte </w:t>
      </w:r>
      <w:r w:rsidRPr="00EF2694">
        <w:rPr>
          <w:rStyle w:val="LS2Kursiv"/>
          <w:highlight w:val="yellow"/>
          <w:rPrChange w:id="498" w:author="Terje Kolderup" w:date="2020-01-29T15:30:00Z">
            <w:rPr>
              <w:rStyle w:val="LS2Kursiv"/>
            </w:rPr>
          </w:rPrChange>
        </w:rPr>
        <w:t>ternary operator</w:t>
      </w:r>
      <w:r w:rsidRPr="00211DAE">
        <w:t>. På norsk blir det noe a</w:t>
      </w:r>
      <w:r w:rsidR="00160374">
        <w:t xml:space="preserve"> </w:t>
      </w:r>
      <w:r w:rsidRPr="00211DAE">
        <w:t>la</w:t>
      </w:r>
      <w:r w:rsidR="00741CE8">
        <w:t xml:space="preserve"> </w:t>
      </w:r>
      <w:r w:rsidR="00741CE8" w:rsidRPr="008130AD">
        <w:t>«</w:t>
      </w:r>
      <w:r w:rsidRPr="00211DAE">
        <w:t>tresidig operator</w:t>
      </w:r>
      <w:r w:rsidR="00741CE8">
        <w:t>».</w:t>
      </w:r>
      <w:r w:rsidRPr="00211DAE">
        <w:t xml:space="preserve"> Noen operatorer tar én verdi, </w:t>
      </w:r>
      <w:r w:rsidRPr="00211DAE">
        <w:lastRenderedPageBreak/>
        <w:t xml:space="preserve">som </w:t>
      </w:r>
      <w:r w:rsidRPr="0050421A">
        <w:rPr>
          <w:rStyle w:val="LS2Kursiv"/>
        </w:rPr>
        <w:t>logisk ikke</w:t>
      </w:r>
      <w:r w:rsidRPr="00211DAE">
        <w:t xml:space="preserve">. Noen tar to verdier, som </w:t>
      </w:r>
      <w:r w:rsidRPr="00C57878">
        <w:rPr>
          <w:rStyle w:val="LS2CodeBodytext"/>
        </w:rPr>
        <w:t>+</w:t>
      </w:r>
      <w:r w:rsidRPr="00211DAE">
        <w:t xml:space="preserve">, men denne tar altså tre. Forresten kan vi tenke på operatorer som funksjoner. Noen tar én parameter, noen to og noen tre. I alle fall kan </w:t>
      </w:r>
      <w:r w:rsidRPr="00C57878">
        <w:rPr>
          <w:rStyle w:val="LS2CodeBodytext"/>
        </w:rPr>
        <w:t>visPopup()</w:t>
      </w:r>
      <w:r w:rsidRPr="00211DAE">
        <w:t xml:space="preserve"> skrives om slik:</w:t>
      </w:r>
    </w:p>
    <w:p w14:paraId="010556AA" w14:textId="77777777" w:rsidR="00291DB3" w:rsidRPr="00017038" w:rsidRDefault="007B48DD" w:rsidP="00477818">
      <w:pPr>
        <w:pStyle w:val="eks1aff"/>
        <w:rPr>
          <w:rFonts w:ascii="Consolas" w:hAnsi="Consolas"/>
          <w:lang w:val="nb-NO"/>
        </w:rPr>
      </w:pPr>
      <w:r w:rsidRPr="00CC5D44">
        <w:rPr>
          <w:rStyle w:val="LS2Tag"/>
          <w:bCs w:val="0"/>
          <w:lang w:val="nb-NO"/>
          <w:rPrChange w:id="49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00" w:author="Terje Kolderup" w:date="2020-01-29T09:55:00Z">
            <w:rPr>
              <w:lang w:val="nb-NO"/>
            </w:rPr>
          </w:rPrChange>
        </w:rPr>
        <w:t>visPopup</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00052E9F" w:rsidRPr="00017038">
        <w:rPr>
          <w:rFonts w:ascii="Consolas" w:hAnsi="Consolas"/>
          <w:lang w:val="nb-NO"/>
        </w:rPr>
        <w:br/>
        <w:t xml:space="preserve">       </w:t>
      </w:r>
      <w:r w:rsidRPr="00017038">
        <w:rPr>
          <w:rFonts w:ascii="Consolas" w:hAnsi="Consolas"/>
          <w:lang w:val="nb-NO"/>
        </w:rPr>
        <w:t xml:space="preserve">tekst </w:t>
      </w:r>
      <w:r w:rsidRPr="00211DAE">
        <w:rPr>
          <w:rStyle w:val="LS2Operator"/>
          <w:lang w:val="nb-NO"/>
        </w:rPr>
        <w:t>?</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 : '';</w:t>
      </w:r>
      <w:r w:rsidRPr="00017038">
        <w:rPr>
          <w:rFonts w:ascii="Consolas" w:hAnsi="Consolas"/>
          <w:lang w:val="nb-NO"/>
        </w:rPr>
        <w:br/>
        <w:t>}</w:t>
      </w:r>
    </w:p>
    <w:p w14:paraId="44DA5AAD" w14:textId="6C65474B" w:rsidR="00291DB3" w:rsidRPr="00211DAE" w:rsidRDefault="007B48DD" w:rsidP="00477818">
      <w:pPr>
        <w:pStyle w:val="b1aff"/>
      </w:pPr>
      <w:r w:rsidRPr="00211DAE">
        <w:t>Denne operatoren er en slags if-setning i miniatyr</w:t>
      </w:r>
      <w:r w:rsidR="008751BE">
        <w:t>,</w:t>
      </w:r>
      <w:r w:rsidR="005E1E2E">
        <w:t xml:space="preserve"> </w:t>
      </w:r>
      <w:r w:rsidRPr="00211DAE">
        <w:t>men bare for if-setninger som velger en verdi. Uttrykket består av tre deler</w:t>
      </w:r>
      <w:r w:rsidR="008751BE">
        <w:t>. D</w:t>
      </w:r>
      <w:r w:rsidRPr="00211DAE">
        <w:t xml:space="preserve">e to første delene er separert av </w:t>
      </w:r>
      <w:r w:rsidRPr="00CC027C">
        <w:rPr>
          <w:rStyle w:val="LS2CodeBodytext"/>
        </w:rPr>
        <w:t>?</w:t>
      </w:r>
      <w:r w:rsidRPr="00211DAE">
        <w:t xml:space="preserve"> og de to siste av </w:t>
      </w:r>
      <w:r w:rsidRPr="00CC027C">
        <w:rPr>
          <w:rStyle w:val="LS2CodeBodytext"/>
        </w:rPr>
        <w:t>:</w:t>
      </w:r>
      <w:r w:rsidRPr="00211DAE">
        <w:t>. Første del er et logisk uttrykk (</w:t>
      </w:r>
      <w:r w:rsidRPr="00CC027C">
        <w:rPr>
          <w:rStyle w:val="LS2CodeBodytext"/>
        </w:rPr>
        <w:t>tekst</w:t>
      </w:r>
      <w:r w:rsidRPr="00211DAE">
        <w:t xml:space="preserve"> i eksemplet). Hvis det logiske uttrykket er sant, blir verdien av hele uttrykket det samme som del to (</w:t>
      </w:r>
      <w:r w:rsidRPr="00CC027C">
        <w:rPr>
          <w:rStyle w:val="LS2CodeBodytext"/>
        </w:rPr>
        <w:t>tekst + '&lt;br/&gt;&lt;button onclick="lukkPopup()"&gt;Ok&lt;/button&gt;'</w:t>
      </w:r>
      <w:r w:rsidRPr="00211DAE">
        <w:t xml:space="preserve"> i eksemplet)</w:t>
      </w:r>
      <w:r w:rsidR="008751BE">
        <w:t>. Hvis ikke</w:t>
      </w:r>
      <w:r w:rsidRPr="00211DAE">
        <w:t xml:space="preserve"> blir verdien av hele uttrykket det samme som del tre (</w:t>
      </w:r>
      <w:r w:rsidRPr="00CC027C">
        <w:rPr>
          <w:rStyle w:val="LS2CodeBodytext"/>
        </w:rPr>
        <w:t>''</w:t>
      </w:r>
      <w:r w:rsidRPr="00211DAE">
        <w:t xml:space="preserve"> i eksemplet).</w:t>
      </w:r>
    </w:p>
    <w:p w14:paraId="07D5820D" w14:textId="076E23B4" w:rsidR="00291DB3" w:rsidRPr="00211DAE" w:rsidRDefault="007B48DD" w:rsidP="00B179A8">
      <w:pPr>
        <w:pStyle w:val="b1af"/>
      </w:pPr>
      <w:r w:rsidRPr="00211DAE">
        <w:t>Når en av delene er ganske lang</w:t>
      </w:r>
      <w:r w:rsidR="008751BE">
        <w:t>e</w:t>
      </w:r>
      <w:r w:rsidRPr="00211DAE">
        <w:t>, liker jeg å ha denne til sist, så jeg ville snudd uttrykket slik:</w:t>
      </w:r>
    </w:p>
    <w:p w14:paraId="24EADFFA" w14:textId="77777777" w:rsidR="00291DB3" w:rsidRPr="00017038" w:rsidRDefault="007B48DD" w:rsidP="00477818">
      <w:pPr>
        <w:pStyle w:val="eks1aff"/>
        <w:rPr>
          <w:rFonts w:ascii="Consolas" w:hAnsi="Consolas"/>
          <w:lang w:val="nb-NO"/>
        </w:rPr>
      </w:pPr>
      <w:r w:rsidRPr="00017038">
        <w:rPr>
          <w:rFonts w:ascii="Consolas" w:hAnsi="Consolas"/>
          <w:lang w:val="nb-NO"/>
        </w:rPr>
        <w:t xml:space="preserve">popupDiv.innerHTML </w:t>
      </w:r>
      <w:r w:rsidRPr="007A6D8D">
        <w:rPr>
          <w:rStyle w:val="LS2Operator"/>
          <w:lang w:val="nb-NO"/>
        </w:rPr>
        <w:t>=</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tekst </w:t>
      </w:r>
      <w:r w:rsidRPr="007A6D8D">
        <w:rPr>
          <w:rStyle w:val="LS2Operator"/>
          <w:lang w:val="nb-NO"/>
        </w:rPr>
        <w:t>?</w:t>
      </w:r>
      <w:r w:rsidRPr="00017038">
        <w:rPr>
          <w:rFonts w:ascii="Consolas" w:hAnsi="Consolas"/>
          <w:lang w:val="nb-NO"/>
        </w:rPr>
        <w:t xml:space="preserve"> '' :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p>
    <w:p w14:paraId="619F3696" w14:textId="77777777" w:rsidR="00291DB3" w:rsidRPr="00211DAE" w:rsidRDefault="007B48DD" w:rsidP="00477818">
      <w:pPr>
        <w:pStyle w:val="b1aff"/>
      </w:pPr>
      <w:r w:rsidRPr="00211DAE">
        <w:t>På denne måten synes jeg det er lettere å lese uttrykket og kjapt forstå hva som foregår.</w:t>
      </w:r>
    </w:p>
    <w:p w14:paraId="33FDFE3F" w14:textId="77777777" w:rsidR="00291DB3" w:rsidRPr="00211DAE" w:rsidRDefault="007B48DD" w:rsidP="00374B1F">
      <w:pPr>
        <w:pStyle w:val="m1tt"/>
      </w:pPr>
      <w:bookmarkStart w:id="501" w:name="funksjoner-med-returverdi"/>
      <w:bookmarkStart w:id="502" w:name="_Toc29047880"/>
      <w:r w:rsidRPr="00211DAE">
        <w:t xml:space="preserve">Funksjoner med </w:t>
      </w:r>
      <w:r w:rsidRPr="00EF2694">
        <w:rPr>
          <w:highlight w:val="yellow"/>
          <w:rPrChange w:id="503" w:author="Terje Kolderup" w:date="2020-01-29T15:30:00Z">
            <w:rPr/>
          </w:rPrChange>
        </w:rPr>
        <w:t>returverdi</w:t>
      </w:r>
      <w:bookmarkEnd w:id="501"/>
      <w:bookmarkEnd w:id="502"/>
    </w:p>
    <w:p w14:paraId="320F83FD" w14:textId="630456E3" w:rsidR="00291DB3" w:rsidRPr="00211DAE" w:rsidRDefault="007B48DD" w:rsidP="00C628A3">
      <w:pPr>
        <w:pStyle w:val="b1af-f"/>
      </w:pPr>
      <w:r w:rsidRPr="00211DAE">
        <w:t xml:space="preserve">Funksjoner er ekstremt nyttige, og i tillegg til parametre er det returverdi som gjør dem virkelig verdifulle. Det er mange ting vi ikke kan få til uten, </w:t>
      </w:r>
      <w:r w:rsidR="009E69E7">
        <w:t xml:space="preserve">og </w:t>
      </w:r>
      <w:r w:rsidRPr="00211DAE">
        <w:t>i tillegg kan vi bruke funksjoner til å gjøre koden mer lesbar og lettere å forstå og endre</w:t>
      </w:r>
      <w:r w:rsidR="009E69E7">
        <w:t>,</w:t>
      </w:r>
      <w:r w:rsidRPr="00211DAE">
        <w:t xml:space="preserve"> både for oss selv og for andre programmere</w:t>
      </w:r>
      <w:r w:rsidR="009E69E7">
        <w:t>re</w:t>
      </w:r>
      <w:r w:rsidRPr="00211DAE">
        <w:t>.</w:t>
      </w:r>
    </w:p>
    <w:p w14:paraId="1847573B" w14:textId="51E26E18" w:rsidR="00291DB3" w:rsidRPr="00211DAE" w:rsidRDefault="007B48DD" w:rsidP="00B179A8">
      <w:pPr>
        <w:pStyle w:val="b1af"/>
      </w:pPr>
      <w:r w:rsidRPr="00211DAE">
        <w:t xml:space="preserve">La oss se på </w:t>
      </w:r>
      <w:r w:rsidR="009E69E7">
        <w:t xml:space="preserve">et eksempel med </w:t>
      </w:r>
      <w:r w:rsidRPr="00211DAE">
        <w:t xml:space="preserve">tilfeldige tall. Om vi skal lage et spill med terningen, må vi kunne trekke en tilfeldig verdi mellom 1 og 6. </w:t>
      </w:r>
      <w:r w:rsidRPr="00C57878">
        <w:rPr>
          <w:rStyle w:val="LS2CodeBodytext"/>
        </w:rPr>
        <w:t>Math.random()</w:t>
      </w:r>
      <w:r w:rsidRPr="00211DAE">
        <w:t xml:space="preserve"> gir oss bare et tall mellom 0 og 1 (med mange desimaler), så la oss gange det opp med 6. Da får vi et tall mellom 0 og 6</w:t>
      </w:r>
      <w:r w:rsidR="00945B4B">
        <w:t>,</w:t>
      </w:r>
      <w:r w:rsidRPr="00211DAE">
        <w:t xml:space="preserve"> men </w:t>
      </w:r>
      <w:r w:rsidR="00945B4B">
        <w:t>det blir</w:t>
      </w:r>
      <w:r w:rsidR="00945B4B" w:rsidRPr="00211DAE">
        <w:t xml:space="preserve"> </w:t>
      </w:r>
      <w:r w:rsidRPr="00211DAE">
        <w:t>aldri fullt 6</w:t>
      </w:r>
      <w:r w:rsidR="005E1E2E">
        <w:t xml:space="preserve"> – </w:t>
      </w:r>
      <w:r w:rsidRPr="00211DAE">
        <w:t xml:space="preserve">maksimalt 5 med </w:t>
      </w:r>
      <w:r w:rsidR="00945B4B">
        <w:t>svært</w:t>
      </w:r>
      <w:r w:rsidR="00945B4B" w:rsidRPr="00211DAE">
        <w:t xml:space="preserve"> </w:t>
      </w:r>
      <w:r w:rsidRPr="00211DAE">
        <w:t>mange 9-tall etter kommaet. Om vi så runder uttrykket</w:t>
      </w:r>
      <w:r w:rsidR="00945B4B">
        <w:t xml:space="preserve"> opp</w:t>
      </w:r>
      <w:r w:rsidRPr="00211DAE">
        <w:t>, vil vi alltid få minimum 1 og maksimum 6:</w:t>
      </w:r>
    </w:p>
    <w:p w14:paraId="03EA2F81"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tilfeldigTerningVerdi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p>
    <w:p w14:paraId="4A2D1CC3" w14:textId="76A65DFD" w:rsidR="00291DB3" w:rsidRPr="00211DAE" w:rsidRDefault="007B48DD" w:rsidP="00477818">
      <w:pPr>
        <w:pStyle w:val="b1aff"/>
      </w:pPr>
      <w:r w:rsidRPr="00211DAE">
        <w:t>Og om vi skal ha to tilfeldige verdier, kan vi gjøre slik:</w:t>
      </w:r>
    </w:p>
    <w:p w14:paraId="3FB547D2"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tilfeldigTerningVerdi1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017038">
        <w:rPr>
          <w:rFonts w:ascii="Consolas" w:hAnsi="Consolas"/>
          <w:lang w:val="nb-NO"/>
        </w:rPr>
        <w:br/>
      </w:r>
      <w:r w:rsidRPr="007A6D8D">
        <w:rPr>
          <w:rStyle w:val="LS2Keyword"/>
          <w:lang w:val="nb-NO"/>
        </w:rPr>
        <w:t>var</w:t>
      </w:r>
      <w:r w:rsidRPr="00017038">
        <w:rPr>
          <w:rFonts w:ascii="Consolas" w:hAnsi="Consolas"/>
          <w:lang w:val="nb-NO"/>
        </w:rPr>
        <w:t xml:space="preserve"> tilfeldigTerningVerdi2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p>
    <w:p w14:paraId="28911B1B" w14:textId="79856FF3" w:rsidR="00291DB3" w:rsidRPr="00211DAE" w:rsidRDefault="008133F8" w:rsidP="00477818">
      <w:pPr>
        <w:pStyle w:val="b1aff"/>
      </w:pPr>
      <w:r>
        <w:t>Ulempen</w:t>
      </w:r>
      <w:r w:rsidR="007B48DD" w:rsidRPr="00211DAE">
        <w:t xml:space="preserve"> med denne måten er at vi gjentar hele uttrykket. Om vi har dette uttrykket 100 steder i koden</w:t>
      </w:r>
      <w:r w:rsidR="005E1E2E">
        <w:t xml:space="preserve"> – </w:t>
      </w:r>
      <w:r w:rsidR="00945B4B">
        <w:t>der</w:t>
      </w:r>
      <w:r w:rsidR="00945B4B" w:rsidRPr="00211DAE">
        <w:t xml:space="preserve"> </w:t>
      </w:r>
      <w:r w:rsidR="007B48DD" w:rsidRPr="00211DAE">
        <w:t>det trengs tilfeldig terningverdi</w:t>
      </w:r>
      <w:r w:rsidR="005E1E2E">
        <w:t xml:space="preserve"> – </w:t>
      </w:r>
      <w:r w:rsidR="007B48DD" w:rsidRPr="00211DAE">
        <w:t>og vi oppdager en feil, må vi rette 100 steder. Trekker vi det ut i en funksjon</w:t>
      </w:r>
      <w:r w:rsidR="00A63783">
        <w:t xml:space="preserve">, </w:t>
      </w:r>
      <w:r w:rsidR="007B48DD" w:rsidRPr="00211DAE">
        <w:t>er det bare ett sted å rette</w:t>
      </w:r>
      <w:r w:rsidR="005E1E2E">
        <w:t xml:space="preserve"> – </w:t>
      </w:r>
      <w:r w:rsidR="007B48DD" w:rsidRPr="00211DAE">
        <w:t>mye bedre! I tillegg blir koden lettere å lese</w:t>
      </w:r>
      <w:r w:rsidR="00945B4B">
        <w:t>.</w:t>
      </w:r>
    </w:p>
    <w:p w14:paraId="61C9B026" w14:textId="77777777" w:rsidR="00291DB3" w:rsidRPr="00017038" w:rsidRDefault="007B48DD" w:rsidP="00477818">
      <w:pPr>
        <w:pStyle w:val="eks1aff"/>
        <w:rPr>
          <w:rFonts w:ascii="Consolas" w:hAnsi="Consolas"/>
          <w:lang w:val="nb-NO"/>
        </w:rPr>
      </w:pPr>
      <w:r w:rsidRPr="00D148A9">
        <w:rPr>
          <w:rStyle w:val="LS2Tag"/>
          <w:bCs w:val="0"/>
          <w:lang w:val="nb-NO"/>
          <w:rPrChange w:id="504"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505" w:author="Terje Kolderup" w:date="2020-01-29T10:02:00Z">
            <w:rPr>
              <w:lang w:val="nb-NO"/>
            </w:rPr>
          </w:rPrChange>
        </w:rPr>
        <w:t>lagTilfeldigTerningverdi</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Change w:id="506" w:author="Terje Kolderup" w:date="2020-01-29T10:02:00Z">
            <w:rPr>
              <w:rStyle w:val="LS2Object"/>
              <w:lang w:val="nb-NO"/>
            </w:rPr>
          </w:rPrChange>
        </w:rPr>
        <w:t>Math</w:t>
      </w:r>
      <w:r w:rsidRPr="00017038">
        <w:rPr>
          <w:rFonts w:ascii="Consolas" w:hAnsi="Consolas"/>
          <w:lang w:val="nb-NO"/>
        </w:rPr>
        <w:t xml:space="preserve">.ceil( </w:t>
      </w:r>
      <w:r w:rsidRPr="00017038">
        <w:rPr>
          <w:rFonts w:ascii="Consolas" w:hAnsi="Consolas"/>
          <w:lang w:val="nb-NO"/>
          <w:rPrChange w:id="507" w:author="Terje Kolderup" w:date="2020-01-29T10:02:00Z">
            <w:rPr>
              <w:rStyle w:val="LS2Object"/>
              <w:lang w:val="nb-NO"/>
            </w:rPr>
          </w:rPrChange>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 </w:t>
      </w:r>
      <w:r w:rsidRPr="00017038">
        <w:rPr>
          <w:rFonts w:ascii="Consolas" w:hAnsi="Consolas"/>
          <w:lang w:val="nb-NO"/>
        </w:rPr>
        <w:br/>
        <w:t>}</w:t>
      </w:r>
      <w:r w:rsidRPr="00017038">
        <w:rPr>
          <w:rFonts w:ascii="Consolas" w:hAnsi="Consolas"/>
          <w:lang w:val="nb-NO"/>
        </w:rPr>
        <w:br/>
      </w:r>
      <w:r w:rsidRPr="00017038">
        <w:rPr>
          <w:rFonts w:ascii="Consolas" w:hAnsi="Consolas"/>
          <w:lang w:val="nb-NO"/>
        </w:rPr>
        <w:lastRenderedPageBreak/>
        <w:br/>
      </w:r>
      <w:r w:rsidRPr="007A6D8D">
        <w:rPr>
          <w:rStyle w:val="LS2Keyword"/>
          <w:lang w:val="nb-NO"/>
        </w:rPr>
        <w:t>var</w:t>
      </w:r>
      <w:r w:rsidRPr="00017038">
        <w:rPr>
          <w:rFonts w:ascii="Consolas" w:hAnsi="Consolas"/>
          <w:lang w:val="nb-NO"/>
        </w:rPr>
        <w:t xml:space="preserve"> tilfeldigTerningVerdi1 </w:t>
      </w:r>
      <w:r w:rsidRPr="007A6D8D">
        <w:rPr>
          <w:rStyle w:val="LS2Operator"/>
          <w:lang w:val="nb-NO"/>
        </w:rPr>
        <w:t>=</w:t>
      </w:r>
      <w:r w:rsidRPr="00017038">
        <w:rPr>
          <w:rFonts w:ascii="Consolas" w:hAnsi="Consolas"/>
          <w:lang w:val="nb-NO"/>
        </w:rPr>
        <w:t xml:space="preserve"> lagTilfeldigTerningverdi();</w:t>
      </w:r>
      <w:r w:rsidRPr="00017038">
        <w:rPr>
          <w:rFonts w:ascii="Consolas" w:hAnsi="Consolas"/>
          <w:lang w:val="nb-NO"/>
        </w:rPr>
        <w:br/>
      </w:r>
      <w:r w:rsidRPr="007A6D8D">
        <w:rPr>
          <w:rStyle w:val="LS2Keyword"/>
          <w:lang w:val="nb-NO"/>
        </w:rPr>
        <w:t>var</w:t>
      </w:r>
      <w:r w:rsidRPr="00017038">
        <w:rPr>
          <w:rFonts w:ascii="Consolas" w:hAnsi="Consolas"/>
          <w:lang w:val="nb-NO"/>
        </w:rPr>
        <w:t xml:space="preserve"> tilfeldigTerningVerdi2 </w:t>
      </w:r>
      <w:r w:rsidRPr="007A6D8D">
        <w:rPr>
          <w:rStyle w:val="LS2Operator"/>
          <w:lang w:val="nb-NO"/>
        </w:rPr>
        <w:t>=</w:t>
      </w:r>
      <w:r w:rsidRPr="00017038">
        <w:rPr>
          <w:rFonts w:ascii="Consolas" w:hAnsi="Consolas"/>
          <w:lang w:val="nb-NO"/>
        </w:rPr>
        <w:t xml:space="preserve"> lagTilfeldigTerningverdi();</w:t>
      </w:r>
    </w:p>
    <w:p w14:paraId="11779DBD" w14:textId="0F24A6B4" w:rsidR="00291DB3" w:rsidRPr="00211DAE" w:rsidRDefault="007B48DD" w:rsidP="00477818">
      <w:pPr>
        <w:pStyle w:val="b1aff"/>
      </w:pPr>
      <w:r w:rsidRPr="00211DAE">
        <w:t>Ved hjelp av funksjoner kan vi</w:t>
      </w:r>
      <w:r w:rsidR="00741CE8">
        <w:t xml:space="preserve"> </w:t>
      </w:r>
      <w:r w:rsidR="00741CE8" w:rsidRPr="008130AD">
        <w:t>«</w:t>
      </w:r>
      <w:r w:rsidRPr="00211DAE">
        <w:t>gjemme bort</w:t>
      </w:r>
      <w:r w:rsidR="00741CE8">
        <w:t xml:space="preserve">» </w:t>
      </w:r>
      <w:r w:rsidRPr="00211DAE">
        <w:t xml:space="preserve">detaljer om </w:t>
      </w:r>
      <w:r w:rsidRPr="0050421A">
        <w:rPr>
          <w:rStyle w:val="LS2Kursiv"/>
        </w:rPr>
        <w:t>hvordan</w:t>
      </w:r>
      <w:r w:rsidRPr="00211DAE">
        <w:t xml:space="preserve"> ting gjøres</w:t>
      </w:r>
      <w:r w:rsidR="00945B4B">
        <w:t>,</w:t>
      </w:r>
      <w:r w:rsidRPr="00211DAE">
        <w:t xml:space="preserve"> og få til en renere kode </w:t>
      </w:r>
      <w:r w:rsidR="00945B4B">
        <w:t>der</w:t>
      </w:r>
      <w:r w:rsidR="00945B4B" w:rsidRPr="00211DAE">
        <w:t xml:space="preserve"> </w:t>
      </w:r>
      <w:r w:rsidRPr="00211DAE">
        <w:t xml:space="preserve">det er lettere å lese </w:t>
      </w:r>
      <w:r w:rsidRPr="0050421A">
        <w:rPr>
          <w:rStyle w:val="LS2Kursiv"/>
        </w:rPr>
        <w:t>hva</w:t>
      </w:r>
      <w:r w:rsidRPr="00211DAE">
        <w:t xml:space="preserve"> som gjøres.</w:t>
      </w:r>
    </w:p>
    <w:p w14:paraId="34EB1FC5" w14:textId="0C1C10C0" w:rsidR="00291DB3" w:rsidRPr="00211DAE" w:rsidRDefault="007B48DD" w:rsidP="00B179A8">
      <w:pPr>
        <w:pStyle w:val="b1af"/>
      </w:pPr>
      <w:r w:rsidRPr="00211DAE">
        <w:t xml:space="preserve">Kommandoen </w:t>
      </w:r>
      <w:r w:rsidRPr="00C57878">
        <w:rPr>
          <w:rStyle w:val="LS2CodeBodytext"/>
        </w:rPr>
        <w:t>return</w:t>
      </w:r>
      <w:r w:rsidRPr="00211DAE">
        <w:t xml:space="preserve"> har to funksjoner. Den avslutter funksjonen</w:t>
      </w:r>
      <w:r w:rsidR="00945B4B">
        <w:t>,</w:t>
      </w:r>
      <w:r w:rsidRPr="00211DAE">
        <w:t xml:space="preserve"> og den </w:t>
      </w:r>
      <w:r w:rsidRPr="0050421A">
        <w:rPr>
          <w:rStyle w:val="LS2Kursiv"/>
        </w:rPr>
        <w:t>kan</w:t>
      </w:r>
      <w:r w:rsidRPr="00211DAE">
        <w:t xml:space="preserve"> returnere en verdi. Vi kan altså bruke return til å avslutte en funksjon uten å returnere noe. Et typisk eksempel er validering. La oss tenke oss en billettbestilling </w:t>
      </w:r>
      <w:r w:rsidR="008133F8">
        <w:t>der</w:t>
      </w:r>
      <w:r w:rsidR="008133F8" w:rsidRPr="00211DAE">
        <w:t xml:space="preserve"> </w:t>
      </w:r>
      <w:r w:rsidRPr="00211DAE">
        <w:t>det ikke er lov til å bestille mer enn 6 billetter (og selvsagt ikke negativt antall eller null):</w:t>
      </w:r>
    </w:p>
    <w:p w14:paraId="3B2EA6AD" w14:textId="77777777" w:rsidR="00291DB3" w:rsidRPr="00017038" w:rsidRDefault="007B48DD" w:rsidP="00477818">
      <w:pPr>
        <w:pStyle w:val="eks1aff"/>
        <w:rPr>
          <w:rFonts w:ascii="Consolas" w:hAnsi="Consolas"/>
          <w:lang w:val="nb-NO"/>
        </w:rPr>
      </w:pPr>
      <w:r w:rsidRPr="00CC5D44">
        <w:rPr>
          <w:rStyle w:val="LS2Tag"/>
          <w:bCs w:val="0"/>
          <w:lang w:val="nb-NO"/>
          <w:rPrChange w:id="508"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09" w:author="Terje Kolderup" w:date="2020-01-29T09:55:00Z">
            <w:rPr>
              <w:lang w:val="nb-NO"/>
            </w:rPr>
          </w:rPrChange>
        </w:rPr>
        <w:t>bestill</w:t>
      </w:r>
      <w:r w:rsidRPr="00017038">
        <w:rPr>
          <w:rFonts w:ascii="Consolas" w:hAnsi="Consolas"/>
          <w:lang w:val="nb-NO"/>
        </w:rPr>
        <w:t>( antallBilletter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antallBilletter </w:t>
      </w:r>
      <w:r w:rsidRPr="00211DAE">
        <w:rPr>
          <w:rStyle w:val="LS2Operator"/>
          <w:lang w:val="nb-NO"/>
        </w:rPr>
        <w:t>&lt;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antallBilletter </w:t>
      </w:r>
      <w:r w:rsidRPr="00211DAE">
        <w:rPr>
          <w:rStyle w:val="LS2Operator"/>
          <w:lang w:val="nb-NO"/>
        </w:rPr>
        <w:t>&gt;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w:t>
      </w:r>
      <w:r w:rsidRPr="00211DAE">
        <w:rPr>
          <w:rStyle w:val="LS2Comment"/>
          <w:lang w:val="nb-NO"/>
        </w:rPr>
        <w:t>// fortsett med å gjennomføre bestillingen her</w:t>
      </w:r>
      <w:r w:rsidRPr="00017038">
        <w:rPr>
          <w:rFonts w:ascii="Consolas" w:hAnsi="Consolas"/>
          <w:lang w:val="nb-NO"/>
        </w:rPr>
        <w:br/>
        <w:t>}</w:t>
      </w:r>
    </w:p>
    <w:p w14:paraId="07BD1A16" w14:textId="15068D36" w:rsidR="00291DB3" w:rsidRPr="00211DAE" w:rsidRDefault="008133F8" w:rsidP="00477818">
      <w:pPr>
        <w:pStyle w:val="b1aff"/>
      </w:pPr>
      <w:r>
        <w:t>Her kan vi gjøre</w:t>
      </w:r>
      <w:r w:rsidR="007B48DD" w:rsidRPr="00211DAE">
        <w:t xml:space="preserve"> </w:t>
      </w:r>
      <w:r w:rsidR="007B48DD" w:rsidRPr="00CC027C">
        <w:rPr>
          <w:rStyle w:val="LS2CodeBodytext"/>
        </w:rPr>
        <w:t>lagTilfeldigTerningverdi()</w:t>
      </w:r>
      <w:r>
        <w:rPr>
          <w:rStyle w:val="LS2CodeBodytext"/>
        </w:rPr>
        <w:t xml:space="preserve"> </w:t>
      </w:r>
      <w:r w:rsidR="007B48DD" w:rsidRPr="00211DAE">
        <w:t>enda mer nyttig ved hjelp av parametre som</w:t>
      </w:r>
      <w:r w:rsidR="00741CE8">
        <w:t xml:space="preserve"> </w:t>
      </w:r>
      <w:r w:rsidR="00741CE8" w:rsidRPr="008130AD">
        <w:t>«</w:t>
      </w:r>
      <w:r w:rsidR="007B48DD" w:rsidRPr="00211DAE">
        <w:t>bestiller</w:t>
      </w:r>
      <w:r w:rsidR="00741CE8">
        <w:t xml:space="preserve">» </w:t>
      </w:r>
      <w:r w:rsidR="007B48DD" w:rsidRPr="00211DAE">
        <w:t>minimum- og maksimumverdi for det tilfeldige tallet. En måte å gjøre det på er slik:</w:t>
      </w:r>
    </w:p>
    <w:p w14:paraId="7C9E6C4B" w14:textId="77777777" w:rsidR="00291DB3" w:rsidRPr="00017038" w:rsidRDefault="007B48DD" w:rsidP="00477818">
      <w:pPr>
        <w:pStyle w:val="eks1aff"/>
        <w:rPr>
          <w:rFonts w:ascii="Consolas" w:hAnsi="Consolas"/>
          <w:rPrChange w:id="510" w:author="Terje Kolderup" w:date="2020-01-29T09:55:00Z">
            <w:rPr>
              <w:lang w:val="nb-NO"/>
            </w:rPr>
          </w:rPrChange>
        </w:rPr>
      </w:pPr>
      <w:r w:rsidRPr="003002AA">
        <w:rPr>
          <w:rStyle w:val="LS2Tag"/>
          <w:bCs w:val="0"/>
          <w:rPrChange w:id="511" w:author="Terje Kolderup" w:date="2020-01-24T12:44:00Z">
            <w:rPr>
              <w:rStyle w:val="LS2Keyword"/>
              <w:lang w:val="nb-NO"/>
            </w:rPr>
          </w:rPrChange>
        </w:rPr>
        <w:t>function</w:t>
      </w:r>
      <w:r w:rsidRPr="00017038">
        <w:rPr>
          <w:rFonts w:ascii="Consolas" w:hAnsi="Consolas"/>
          <w:rPrChange w:id="512" w:author="Terje Kolderup" w:date="2020-01-29T09:55:00Z">
            <w:rPr>
              <w:lang w:val="nb-NO"/>
            </w:rPr>
          </w:rPrChange>
        </w:rPr>
        <w:t xml:space="preserve"> </w:t>
      </w:r>
      <w:proofErr w:type="spellStart"/>
      <w:proofErr w:type="gramStart"/>
      <w:r w:rsidRPr="007C327D">
        <w:rPr>
          <w:rStyle w:val="LS2Attribute"/>
          <w:rPrChange w:id="513" w:author="Terje Kolderup" w:date="2020-01-24T13:17:00Z">
            <w:rPr>
              <w:lang w:val="nb-NO"/>
            </w:rPr>
          </w:rPrChange>
        </w:rPr>
        <w:t>tilfeldigTall</w:t>
      </w:r>
      <w:proofErr w:type="spellEnd"/>
      <w:r w:rsidRPr="00017038">
        <w:rPr>
          <w:rFonts w:ascii="Consolas" w:hAnsi="Consolas"/>
          <w:rPrChange w:id="514" w:author="Terje Kolderup" w:date="2020-01-29T09:55:00Z">
            <w:rPr>
              <w:lang w:val="nb-NO"/>
            </w:rPr>
          </w:rPrChange>
        </w:rPr>
        <w:t>(</w:t>
      </w:r>
      <w:proofErr w:type="gramEnd"/>
      <w:r w:rsidRPr="00017038">
        <w:rPr>
          <w:rFonts w:ascii="Consolas" w:hAnsi="Consolas"/>
          <w:rPrChange w:id="515" w:author="Terje Kolderup" w:date="2020-01-29T09:55:00Z">
            <w:rPr>
              <w:lang w:val="nb-NO"/>
            </w:rPr>
          </w:rPrChange>
        </w:rPr>
        <w:t xml:space="preserve">minimum, </w:t>
      </w:r>
      <w:proofErr w:type="spellStart"/>
      <w:r w:rsidRPr="00017038">
        <w:rPr>
          <w:rFonts w:ascii="Consolas" w:hAnsi="Consolas"/>
          <w:rPrChange w:id="516" w:author="Terje Kolderup" w:date="2020-01-29T09:55:00Z">
            <w:rPr>
              <w:lang w:val="nb-NO"/>
            </w:rPr>
          </w:rPrChange>
        </w:rPr>
        <w:t>maksimum</w:t>
      </w:r>
      <w:proofErr w:type="spellEnd"/>
      <w:r w:rsidRPr="00017038">
        <w:rPr>
          <w:rFonts w:ascii="Consolas" w:hAnsi="Consolas"/>
          <w:rPrChange w:id="517" w:author="Terje Kolderup" w:date="2020-01-29T09:55:00Z">
            <w:rPr>
              <w:lang w:val="nb-NO"/>
            </w:rPr>
          </w:rPrChange>
        </w:rPr>
        <w:t>) {</w:t>
      </w:r>
      <w:r w:rsidRPr="00017038">
        <w:rPr>
          <w:rFonts w:ascii="Consolas" w:hAnsi="Consolas"/>
          <w:rPrChange w:id="518" w:author="Terje Kolderup" w:date="2020-01-29T09:55:00Z">
            <w:rPr>
              <w:lang w:val="nb-NO"/>
            </w:rPr>
          </w:rPrChange>
        </w:rPr>
        <w:br/>
        <w:t xml:space="preserve">    </w:t>
      </w:r>
      <w:r w:rsidRPr="00CC5D44">
        <w:rPr>
          <w:rStyle w:val="LS2Keyword"/>
          <w:rPrChange w:id="519" w:author="Terje Kolderup" w:date="2020-01-29T09:55:00Z">
            <w:rPr>
              <w:rStyle w:val="LS2Keyword"/>
              <w:lang w:val="nb-NO"/>
            </w:rPr>
          </w:rPrChange>
        </w:rPr>
        <w:t>return</w:t>
      </w:r>
      <w:r w:rsidRPr="00017038">
        <w:rPr>
          <w:rFonts w:ascii="Consolas" w:hAnsi="Consolas"/>
          <w:rPrChange w:id="520" w:author="Terje Kolderup" w:date="2020-01-29T09:55:00Z">
            <w:rPr>
              <w:lang w:val="nb-NO"/>
            </w:rPr>
          </w:rPrChange>
        </w:rPr>
        <w:t xml:space="preserve"> minimum </w:t>
      </w:r>
      <w:r w:rsidRPr="00CC5D44">
        <w:rPr>
          <w:rStyle w:val="LS2Operator"/>
          <w:rPrChange w:id="521" w:author="Terje Kolderup" w:date="2020-01-29T09:55:00Z">
            <w:rPr>
              <w:rStyle w:val="LS2Operator"/>
              <w:lang w:val="nb-NO"/>
            </w:rPr>
          </w:rPrChange>
        </w:rPr>
        <w:t>+</w:t>
      </w:r>
      <w:r w:rsidRPr="00017038">
        <w:rPr>
          <w:rFonts w:ascii="Consolas" w:hAnsi="Consolas"/>
          <w:rPrChange w:id="522" w:author="Terje Kolderup" w:date="2020-01-29T09:55:00Z">
            <w:rPr>
              <w:lang w:val="nb-NO"/>
            </w:rPr>
          </w:rPrChange>
        </w:rPr>
        <w:t xml:space="preserve"> </w:t>
      </w:r>
      <w:proofErr w:type="spellStart"/>
      <w:r w:rsidRPr="00017038">
        <w:rPr>
          <w:rFonts w:ascii="Consolas" w:hAnsi="Consolas"/>
          <w:rPrChange w:id="523" w:author="Terje Kolderup" w:date="2020-01-24T13:16:00Z">
            <w:rPr>
              <w:rStyle w:val="LS2Object"/>
              <w:lang w:val="nb-NO"/>
            </w:rPr>
          </w:rPrChange>
        </w:rPr>
        <w:t>Math</w:t>
      </w:r>
      <w:r w:rsidRPr="00017038">
        <w:rPr>
          <w:rFonts w:ascii="Consolas" w:hAnsi="Consolas"/>
          <w:rPrChange w:id="524" w:author="Terje Kolderup" w:date="2020-01-29T09:55:00Z">
            <w:rPr>
              <w:lang w:val="nb-NO"/>
            </w:rPr>
          </w:rPrChange>
        </w:rPr>
        <w:t>.floor</w:t>
      </w:r>
      <w:proofErr w:type="spellEnd"/>
      <w:r w:rsidRPr="00017038">
        <w:rPr>
          <w:rFonts w:ascii="Consolas" w:hAnsi="Consolas"/>
          <w:rPrChange w:id="525" w:author="Terje Kolderup" w:date="2020-01-29T09:55:00Z">
            <w:rPr>
              <w:lang w:val="nb-NO"/>
            </w:rPr>
          </w:rPrChange>
        </w:rPr>
        <w:t>(</w:t>
      </w:r>
      <w:proofErr w:type="spellStart"/>
      <w:r w:rsidRPr="00017038">
        <w:rPr>
          <w:rFonts w:ascii="Consolas" w:hAnsi="Consolas"/>
          <w:rPrChange w:id="526" w:author="Terje Kolderup" w:date="2020-01-24T13:16:00Z">
            <w:rPr>
              <w:rStyle w:val="LS2Object"/>
              <w:lang w:val="nb-NO"/>
            </w:rPr>
          </w:rPrChange>
        </w:rPr>
        <w:t>Math</w:t>
      </w:r>
      <w:r w:rsidRPr="00017038">
        <w:rPr>
          <w:rFonts w:ascii="Consolas" w:hAnsi="Consolas"/>
          <w:rPrChange w:id="527" w:author="Terje Kolderup" w:date="2020-01-29T09:55:00Z">
            <w:rPr>
              <w:lang w:val="nb-NO"/>
            </w:rPr>
          </w:rPrChange>
        </w:rPr>
        <w:t>.random</w:t>
      </w:r>
      <w:proofErr w:type="spellEnd"/>
      <w:r w:rsidRPr="00017038">
        <w:rPr>
          <w:rFonts w:ascii="Consolas" w:hAnsi="Consolas"/>
          <w:rPrChange w:id="528" w:author="Terje Kolderup" w:date="2020-01-29T09:55:00Z">
            <w:rPr>
              <w:lang w:val="nb-NO"/>
            </w:rPr>
          </w:rPrChange>
        </w:rPr>
        <w:t xml:space="preserve">() </w:t>
      </w:r>
      <w:r w:rsidRPr="00CC5D44">
        <w:rPr>
          <w:rStyle w:val="LS2Operator"/>
          <w:rPrChange w:id="529" w:author="Terje Kolderup" w:date="2020-01-29T09:55:00Z">
            <w:rPr>
              <w:rStyle w:val="LS2Operator"/>
              <w:lang w:val="nb-NO"/>
            </w:rPr>
          </w:rPrChange>
        </w:rPr>
        <w:t>*</w:t>
      </w:r>
      <w:r w:rsidRPr="00017038">
        <w:rPr>
          <w:rFonts w:ascii="Consolas" w:hAnsi="Consolas"/>
          <w:rPrChange w:id="530" w:author="Terje Kolderup" w:date="2020-01-29T09:55:00Z">
            <w:rPr>
              <w:lang w:val="nb-NO"/>
            </w:rPr>
          </w:rPrChange>
        </w:rPr>
        <w:t xml:space="preserve"> (</w:t>
      </w:r>
      <w:proofErr w:type="spellStart"/>
      <w:r w:rsidRPr="00017038">
        <w:rPr>
          <w:rFonts w:ascii="Consolas" w:hAnsi="Consolas"/>
          <w:rPrChange w:id="531" w:author="Terje Kolderup" w:date="2020-01-29T09:55:00Z">
            <w:rPr>
              <w:lang w:val="nb-NO"/>
            </w:rPr>
          </w:rPrChange>
        </w:rPr>
        <w:t>maksimum</w:t>
      </w:r>
      <w:proofErr w:type="spellEnd"/>
      <w:r w:rsidRPr="00017038">
        <w:rPr>
          <w:rFonts w:ascii="Consolas" w:hAnsi="Consolas"/>
          <w:rPrChange w:id="532" w:author="Terje Kolderup" w:date="2020-01-29T09:55:00Z">
            <w:rPr>
              <w:lang w:val="nb-NO"/>
            </w:rPr>
          </w:rPrChange>
        </w:rPr>
        <w:t xml:space="preserve"> </w:t>
      </w:r>
      <w:r w:rsidRPr="00CC5D44">
        <w:rPr>
          <w:rStyle w:val="LS2Operator"/>
          <w:rPrChange w:id="533" w:author="Terje Kolderup" w:date="2020-01-29T09:55:00Z">
            <w:rPr>
              <w:rStyle w:val="LS2Operator"/>
              <w:lang w:val="nb-NO"/>
            </w:rPr>
          </w:rPrChange>
        </w:rPr>
        <w:t>-</w:t>
      </w:r>
      <w:r w:rsidRPr="00017038">
        <w:rPr>
          <w:rFonts w:ascii="Consolas" w:hAnsi="Consolas"/>
          <w:rPrChange w:id="534" w:author="Terje Kolderup" w:date="2020-01-29T09:55:00Z">
            <w:rPr>
              <w:lang w:val="nb-NO"/>
            </w:rPr>
          </w:rPrChange>
        </w:rPr>
        <w:t xml:space="preserve"> minimum </w:t>
      </w:r>
      <w:r w:rsidRPr="00CC5D44">
        <w:rPr>
          <w:rStyle w:val="LS2Operator"/>
          <w:rPrChange w:id="535" w:author="Terje Kolderup" w:date="2020-01-29T09:55:00Z">
            <w:rPr>
              <w:rStyle w:val="LS2Operator"/>
              <w:lang w:val="nb-NO"/>
            </w:rPr>
          </w:rPrChange>
        </w:rPr>
        <w:t>+</w:t>
      </w:r>
      <w:r w:rsidRPr="00017038">
        <w:rPr>
          <w:rFonts w:ascii="Consolas" w:hAnsi="Consolas"/>
          <w:rPrChange w:id="536" w:author="Terje Kolderup" w:date="2020-01-29T09:55:00Z">
            <w:rPr>
              <w:lang w:val="nb-NO"/>
            </w:rPr>
          </w:rPrChange>
        </w:rPr>
        <w:t xml:space="preserve"> </w:t>
      </w:r>
      <w:r w:rsidRPr="00CC5D44">
        <w:rPr>
          <w:rStyle w:val="LS2NumVal"/>
          <w:rPrChange w:id="537" w:author="Terje Kolderup" w:date="2020-01-29T09:55:00Z">
            <w:rPr>
              <w:rStyle w:val="LS2NumVal"/>
              <w:lang w:val="nb-NO"/>
            </w:rPr>
          </w:rPrChange>
        </w:rPr>
        <w:t>1</w:t>
      </w:r>
      <w:r w:rsidRPr="00017038">
        <w:rPr>
          <w:rFonts w:ascii="Consolas" w:hAnsi="Consolas"/>
          <w:rPrChange w:id="538" w:author="Terje Kolderup" w:date="2020-01-29T09:55:00Z">
            <w:rPr>
              <w:lang w:val="nb-NO"/>
            </w:rPr>
          </w:rPrChange>
        </w:rPr>
        <w:t>));</w:t>
      </w:r>
      <w:r w:rsidRPr="00017038">
        <w:rPr>
          <w:rFonts w:ascii="Consolas" w:hAnsi="Consolas"/>
          <w:rPrChange w:id="539" w:author="Terje Kolderup" w:date="2020-01-29T09:55:00Z">
            <w:rPr>
              <w:lang w:val="nb-NO"/>
            </w:rPr>
          </w:rPrChange>
        </w:rPr>
        <w:br/>
        <w:t>}</w:t>
      </w:r>
    </w:p>
    <w:p w14:paraId="64AD8330" w14:textId="3764152D" w:rsidR="00291DB3" w:rsidRPr="00211DAE" w:rsidRDefault="007B48DD" w:rsidP="00477818">
      <w:pPr>
        <w:pStyle w:val="b1aff"/>
      </w:pPr>
      <w:r w:rsidRPr="00211DAE">
        <w:t xml:space="preserve">Med denne funksjonen kan vi trekke tilfeldige terningverdier slik: </w:t>
      </w:r>
      <w:r w:rsidRPr="00CC027C">
        <w:rPr>
          <w:rStyle w:val="LS2CodeBodytext"/>
        </w:rPr>
        <w:t>var tilfeldigTerningVerdi1 = tilfeldigTall( 1, 6 )</w:t>
      </w:r>
      <w:r w:rsidRPr="00211DAE">
        <w:t>.</w:t>
      </w:r>
    </w:p>
    <w:p w14:paraId="6F8EB1B6" w14:textId="7726D36D" w:rsidR="00291DB3" w:rsidRPr="00211DAE" w:rsidRDefault="007B48DD" w:rsidP="00B179A8">
      <w:pPr>
        <w:pStyle w:val="b1af"/>
      </w:pPr>
      <w:r w:rsidRPr="00211DAE">
        <w:t xml:space="preserve">Funksjoner kan brukes som legoklosser. Hver bit utgjør ikke </w:t>
      </w:r>
      <w:r w:rsidR="00507186">
        <w:t>en stor del</w:t>
      </w:r>
      <w:r w:rsidRPr="00211DAE">
        <w:t xml:space="preserve">, men med mange kan man få til det meste. Vi skal ikke legge lista alt for høyt, men la oss prøve å generere en tilfeldig bakgrunnsfarge på siden vår. I </w:t>
      </w:r>
      <w:r w:rsidRPr="00C57878">
        <w:rPr>
          <w:rStyle w:val="LS2CodeBodytext"/>
        </w:rPr>
        <w:t>background-color</w:t>
      </w:r>
      <w:r w:rsidRPr="00211DAE">
        <w:t xml:space="preserve"> i CSS kan vi bruke en del fargenavn</w:t>
      </w:r>
      <w:r w:rsidR="00507186">
        <w:t>,</w:t>
      </w:r>
      <w:r w:rsidRPr="00211DAE">
        <w:t xml:space="preserve"> men også såkalte RGB-koder, for eksempel </w:t>
      </w:r>
      <w:r w:rsidRPr="00C57878">
        <w:rPr>
          <w:rStyle w:val="LS2CodeBodytext"/>
        </w:rPr>
        <w:t>#a3f807</w:t>
      </w:r>
      <w:r w:rsidRPr="00211DAE">
        <w:t>. En slik kode består av e</w:t>
      </w:r>
      <w:r w:rsidR="001A5D19">
        <w:t xml:space="preserve">n emneknagg </w:t>
      </w:r>
      <w:r w:rsidRPr="00211DAE">
        <w:t xml:space="preserve">etterfulgt av seks </w:t>
      </w:r>
      <w:r w:rsidR="000760C2">
        <w:t>tegn</w:t>
      </w:r>
      <w:r w:rsidR="00AA5602">
        <w:t xml:space="preserve"> i sekstentallsystemet</w:t>
      </w:r>
      <w:r w:rsidRPr="00211DAE">
        <w:t xml:space="preserve">. Hvert </w:t>
      </w:r>
      <w:r w:rsidR="000760C2">
        <w:t>tegn</w:t>
      </w:r>
      <w:r w:rsidRPr="00211DAE">
        <w:t xml:space="preserve"> er enten et tall mellom 0 og 9 eller en bokstav mellom a og f. Til sammen </w:t>
      </w:r>
      <w:r w:rsidR="001A5D19">
        <w:t>gir</w:t>
      </w:r>
      <w:r w:rsidR="001A5D19" w:rsidRPr="00211DAE">
        <w:t xml:space="preserve"> </w:t>
      </w:r>
      <w:r w:rsidRPr="00211DAE">
        <w:t>det 16 muligheter</w:t>
      </w:r>
      <w:r w:rsidR="001A5D19">
        <w:t>. D</w:t>
      </w:r>
      <w:r w:rsidRPr="00211DAE">
        <w:t>ette kalles en he</w:t>
      </w:r>
      <w:r w:rsidR="00AA5602">
        <w:t>ks</w:t>
      </w:r>
      <w:r w:rsidRPr="00211DAE">
        <w:t>adesimal verdi</w:t>
      </w:r>
      <w:r w:rsidR="001A5D19">
        <w:t xml:space="preserve">, der </w:t>
      </w:r>
      <w:r w:rsidRPr="00211DAE">
        <w:t>he</w:t>
      </w:r>
      <w:r w:rsidR="00AA5602">
        <w:t>ks</w:t>
      </w:r>
      <w:r w:rsidRPr="00211DAE">
        <w:t>adesimal nettopp betyr sek</w:t>
      </w:r>
      <w:r w:rsidR="001A5D19">
        <w:t>s</w:t>
      </w:r>
      <w:r w:rsidRPr="00211DAE">
        <w:t>tenstallssystemet. Vi går ikke lenger i å forstå det nå, men vi går løs på å lage en tilfeldig kode.</w:t>
      </w:r>
    </w:p>
    <w:p w14:paraId="504474D3" w14:textId="128E96FC" w:rsidR="00291DB3" w:rsidRPr="00211DAE" w:rsidRDefault="007B48DD" w:rsidP="00B179A8">
      <w:pPr>
        <w:pStyle w:val="b1af"/>
      </w:pPr>
      <w:r w:rsidRPr="00211DAE">
        <w:t xml:space="preserve">Første skritt er å lage ett tilfeldig </w:t>
      </w:r>
      <w:r w:rsidR="000760C2">
        <w:t>tegn</w:t>
      </w:r>
      <w:r w:rsidRPr="00211DAE">
        <w:t>:</w:t>
      </w:r>
    </w:p>
    <w:p w14:paraId="6D429718" w14:textId="04C72A33" w:rsidR="00291DB3" w:rsidRPr="00017038" w:rsidRDefault="007B48DD" w:rsidP="00477818">
      <w:pPr>
        <w:pStyle w:val="eks1aff"/>
        <w:rPr>
          <w:rFonts w:ascii="Consolas" w:hAnsi="Consolas"/>
        </w:rPr>
      </w:pPr>
      <w:r w:rsidRPr="003002AA">
        <w:rPr>
          <w:rStyle w:val="LS2Tag"/>
          <w:bCs w:val="0"/>
          <w:rPrChange w:id="540" w:author="Terje Kolderup" w:date="2020-01-24T12:44:00Z">
            <w:rPr>
              <w:rStyle w:val="LS2Keyword"/>
            </w:rPr>
          </w:rPrChange>
        </w:rPr>
        <w:t>function</w:t>
      </w:r>
      <w:r w:rsidRPr="00017038">
        <w:rPr>
          <w:rFonts w:ascii="Consolas" w:hAnsi="Consolas"/>
        </w:rPr>
        <w:t xml:space="preserve"> </w:t>
      </w:r>
      <w:proofErr w:type="spellStart"/>
      <w:r w:rsidRPr="007C327D">
        <w:rPr>
          <w:rStyle w:val="LS2Attribute"/>
          <w:rPrChange w:id="541" w:author="Terje Kolderup" w:date="2020-01-24T13:17:00Z">
            <w:rPr/>
          </w:rPrChange>
        </w:rPr>
        <w:t>tilfeldigTallEllerBokstavABCDEF</w:t>
      </w:r>
      <w:proofErr w:type="spellEnd"/>
      <w:r w:rsidRPr="00017038">
        <w:rPr>
          <w:rFonts w:ascii="Consolas" w:hAnsi="Consolas"/>
        </w:rPr>
        <w:t>() {</w:t>
      </w:r>
      <w:r w:rsidRPr="00017038">
        <w:rPr>
          <w:rFonts w:ascii="Consolas" w:hAnsi="Consolas"/>
        </w:rPr>
        <w:br/>
        <w:t xml:space="preserve">    </w:t>
      </w:r>
      <w:r w:rsidRPr="00796FC8">
        <w:rPr>
          <w:rStyle w:val="LS2Keyword"/>
        </w:rPr>
        <w:t>var</w:t>
      </w:r>
      <w:r w:rsidRPr="00017038">
        <w:rPr>
          <w:rFonts w:ascii="Consolas" w:hAnsi="Consolas"/>
        </w:rPr>
        <w:t xml:space="preserve"> tall </w:t>
      </w:r>
      <w:r w:rsidRPr="00C4714E">
        <w:rPr>
          <w:rStyle w:val="LS2Operator"/>
        </w:rPr>
        <w:t>=</w:t>
      </w:r>
      <w:r w:rsidRPr="00017038">
        <w:rPr>
          <w:rFonts w:ascii="Consolas" w:hAnsi="Consolas"/>
        </w:rPr>
        <w:t xml:space="preserve"> </w:t>
      </w:r>
      <w:proofErr w:type="spellStart"/>
      <w:r w:rsidRPr="00017038">
        <w:rPr>
          <w:rFonts w:ascii="Consolas" w:hAnsi="Consolas"/>
        </w:rPr>
        <w:t>tilfeldigTall</w:t>
      </w:r>
      <w:proofErr w:type="spellEnd"/>
      <w:r w:rsidRPr="00017038">
        <w:rPr>
          <w:rFonts w:ascii="Consolas" w:hAnsi="Consolas"/>
        </w:rPr>
        <w:t>(</w:t>
      </w:r>
      <w:r>
        <w:rPr>
          <w:rStyle w:val="LS2NumVal"/>
        </w:rPr>
        <w:t>0</w:t>
      </w:r>
      <w:r w:rsidRPr="00017038">
        <w:rPr>
          <w:rFonts w:ascii="Consolas" w:hAnsi="Consolas"/>
        </w:rPr>
        <w:t xml:space="preserve">, </w:t>
      </w:r>
      <w:r>
        <w:rPr>
          <w:rStyle w:val="LS2NumVal"/>
        </w:rPr>
        <w:t>15</w:t>
      </w:r>
      <w:r w:rsidRPr="00017038">
        <w:rPr>
          <w:rFonts w:ascii="Consolas" w:hAnsi="Consolas"/>
        </w:rPr>
        <w:t>);</w:t>
      </w:r>
      <w:r w:rsidRPr="00017038">
        <w:rPr>
          <w:rFonts w:ascii="Consolas" w:hAnsi="Consolas"/>
        </w:rPr>
        <w:br/>
        <w:t xml:space="preserve">    </w:t>
      </w:r>
      <w:r w:rsidRPr="00F268E4">
        <w:rPr>
          <w:rStyle w:val="LS2Keyword"/>
        </w:rPr>
        <w:t>if</w:t>
      </w:r>
      <w:r w:rsidRPr="00017038">
        <w:rPr>
          <w:rFonts w:ascii="Consolas" w:hAnsi="Consolas"/>
        </w:rPr>
        <w:t xml:space="preserve"> (tall </w:t>
      </w:r>
      <w:r>
        <w:rPr>
          <w:rStyle w:val="LS2Operator"/>
        </w:rPr>
        <w:t>&lt;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tall;</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a</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11</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b</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12</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c</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13</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d</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14</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e</w:t>
      </w:r>
      <w:r w:rsidRPr="00017038">
        <w:rPr>
          <w:rFonts w:ascii="Consolas" w:hAnsi="Consolas"/>
        </w:rPr>
        <w:t>';</w:t>
      </w:r>
      <w:r w:rsidRPr="00017038">
        <w:rPr>
          <w:rFonts w:ascii="Consolas" w:hAnsi="Consolas"/>
        </w:rPr>
        <w:br/>
        <w:t xml:space="preserve">    </w:t>
      </w:r>
      <w:r w:rsidRPr="00796FC8">
        <w:rPr>
          <w:rStyle w:val="LS2Keyword"/>
        </w:rPr>
        <w:t>else</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f</w:t>
      </w:r>
      <w:r w:rsidRPr="00017038">
        <w:rPr>
          <w:rFonts w:ascii="Consolas" w:hAnsi="Consolas"/>
        </w:rPr>
        <w:t>';</w:t>
      </w:r>
      <w:r w:rsidRPr="00017038">
        <w:rPr>
          <w:rFonts w:ascii="Consolas" w:hAnsi="Consolas"/>
        </w:rPr>
        <w:br/>
        <w:t>}</w:t>
      </w:r>
    </w:p>
    <w:p w14:paraId="2EAB68C2" w14:textId="1185E4CC" w:rsidR="00291DB3" w:rsidRPr="00211DAE" w:rsidRDefault="007B48DD" w:rsidP="00477818">
      <w:pPr>
        <w:pStyle w:val="b1aff"/>
      </w:pPr>
      <w:r w:rsidRPr="00211DAE">
        <w:lastRenderedPageBreak/>
        <w:t>Først trekker vi et tilfeldig tall. Om det er under 10, returnerer vi det tilsvarende sifferet</w:t>
      </w:r>
      <w:r w:rsidR="005E1E2E">
        <w:t xml:space="preserve"> – </w:t>
      </w:r>
      <w:r w:rsidRPr="00211DAE">
        <w:t>ellers blir det en bokstav. En litt smartere måte å velge den tilfeldig</w:t>
      </w:r>
      <w:r w:rsidR="001A5D19">
        <w:t>e</w:t>
      </w:r>
      <w:r w:rsidRPr="00211DAE">
        <w:t xml:space="preserve"> bokstaven </w:t>
      </w:r>
      <w:r w:rsidR="001A5D19">
        <w:t xml:space="preserve">på </w:t>
      </w:r>
      <w:r w:rsidRPr="00211DAE">
        <w:t>er slik:</w:t>
      </w:r>
    </w:p>
    <w:p w14:paraId="00DEA9D4" w14:textId="77777777" w:rsidR="00291DB3" w:rsidRPr="00017038" w:rsidRDefault="007B48DD" w:rsidP="00477818">
      <w:pPr>
        <w:pStyle w:val="eks1aff"/>
        <w:rPr>
          <w:rFonts w:ascii="Consolas" w:hAnsi="Consolas"/>
        </w:rPr>
      </w:pPr>
      <w:r w:rsidRPr="003002AA">
        <w:rPr>
          <w:rStyle w:val="LS2Tag"/>
          <w:bCs w:val="0"/>
          <w:rPrChange w:id="542" w:author="Terje Kolderup" w:date="2020-01-24T12:44:00Z">
            <w:rPr>
              <w:rStyle w:val="LS2Keyword"/>
            </w:rPr>
          </w:rPrChange>
        </w:rPr>
        <w:t>function</w:t>
      </w:r>
      <w:r w:rsidRPr="00017038">
        <w:rPr>
          <w:rFonts w:ascii="Consolas" w:hAnsi="Consolas"/>
        </w:rPr>
        <w:t xml:space="preserve"> </w:t>
      </w:r>
      <w:proofErr w:type="spellStart"/>
      <w:proofErr w:type="gramStart"/>
      <w:r w:rsidRPr="007C327D">
        <w:rPr>
          <w:rStyle w:val="LS2Attribute"/>
          <w:rPrChange w:id="543" w:author="Terje Kolderup" w:date="2020-01-24T13:17:00Z">
            <w:rPr/>
          </w:rPrChange>
        </w:rPr>
        <w:t>tilfeldigTallEllerBokstavABCDEF</w:t>
      </w:r>
      <w:proofErr w:type="spellEnd"/>
      <w:r w:rsidRPr="00017038">
        <w:rPr>
          <w:rFonts w:ascii="Consolas" w:hAnsi="Consolas"/>
        </w:rPr>
        <w:t>(</w:t>
      </w:r>
      <w:proofErr w:type="gramEnd"/>
      <w:r w:rsidRPr="00017038">
        <w:rPr>
          <w:rFonts w:ascii="Consolas" w:hAnsi="Consolas"/>
        </w:rPr>
        <w:t>) {</w:t>
      </w:r>
      <w:r w:rsidRPr="00017038">
        <w:rPr>
          <w:rFonts w:ascii="Consolas" w:hAnsi="Consolas"/>
        </w:rPr>
        <w:br/>
        <w:t xml:space="preserve">    </w:t>
      </w:r>
      <w:r w:rsidRPr="00796FC8">
        <w:rPr>
          <w:rStyle w:val="LS2Keyword"/>
        </w:rPr>
        <w:t>var</w:t>
      </w:r>
      <w:r w:rsidRPr="00017038">
        <w:rPr>
          <w:rFonts w:ascii="Consolas" w:hAnsi="Consolas"/>
        </w:rPr>
        <w:t xml:space="preserve"> tall </w:t>
      </w:r>
      <w:r w:rsidRPr="00C4714E">
        <w:rPr>
          <w:rStyle w:val="LS2Operator"/>
        </w:rPr>
        <w:t>=</w:t>
      </w:r>
      <w:r w:rsidRPr="00017038">
        <w:rPr>
          <w:rFonts w:ascii="Consolas" w:hAnsi="Consolas"/>
        </w:rPr>
        <w:t xml:space="preserve"> </w:t>
      </w:r>
      <w:proofErr w:type="spellStart"/>
      <w:r w:rsidRPr="00017038">
        <w:rPr>
          <w:rFonts w:ascii="Consolas" w:hAnsi="Consolas"/>
        </w:rPr>
        <w:t>tilfeldigTall</w:t>
      </w:r>
      <w:proofErr w:type="spellEnd"/>
      <w:r w:rsidRPr="00017038">
        <w:rPr>
          <w:rFonts w:ascii="Consolas" w:hAnsi="Consolas"/>
        </w:rPr>
        <w:t>(</w:t>
      </w:r>
      <w:r>
        <w:rPr>
          <w:rStyle w:val="LS2NumVal"/>
        </w:rPr>
        <w:t>0</w:t>
      </w:r>
      <w:r w:rsidRPr="00017038">
        <w:rPr>
          <w:rFonts w:ascii="Consolas" w:hAnsi="Consolas"/>
        </w:rPr>
        <w:t xml:space="preserve">, </w:t>
      </w:r>
      <w:r>
        <w:rPr>
          <w:rStyle w:val="LS2NumVal"/>
        </w:rPr>
        <w:t>15</w:t>
      </w:r>
      <w:r w:rsidRPr="00017038">
        <w:rPr>
          <w:rFonts w:ascii="Consolas" w:hAnsi="Consolas"/>
        </w:rPr>
        <w:t>);</w:t>
      </w:r>
      <w:r w:rsidRPr="00017038">
        <w:rPr>
          <w:rFonts w:ascii="Consolas" w:hAnsi="Consolas"/>
        </w:rPr>
        <w:br/>
        <w:t xml:space="preserve">    </w:t>
      </w:r>
      <w:r w:rsidRPr="00F268E4">
        <w:rPr>
          <w:rStyle w:val="LS2Keyword"/>
        </w:rPr>
        <w:t>if</w:t>
      </w:r>
      <w:r w:rsidRPr="00017038">
        <w:rPr>
          <w:rFonts w:ascii="Consolas" w:hAnsi="Consolas"/>
        </w:rPr>
        <w:t xml:space="preserve"> (tall </w:t>
      </w:r>
      <w:r>
        <w:rPr>
          <w:rStyle w:val="LS2Operator"/>
        </w:rPr>
        <w:t>&lt;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tall;</w:t>
      </w:r>
      <w:r w:rsidRPr="00017038">
        <w:rPr>
          <w:rFonts w:ascii="Consolas" w:hAnsi="Consolas"/>
        </w:rPr>
        <w:br/>
        <w:t xml:space="preserve">    </w:t>
      </w:r>
      <w:r w:rsidRPr="00B17490">
        <w:rPr>
          <w:rStyle w:val="LS2Keyword"/>
        </w:rPr>
        <w:t>const</w:t>
      </w:r>
      <w:r w:rsidRPr="00017038">
        <w:rPr>
          <w:rFonts w:ascii="Consolas" w:hAnsi="Consolas"/>
        </w:rPr>
        <w:t xml:space="preserve"> </w:t>
      </w:r>
      <w:proofErr w:type="spellStart"/>
      <w:r w:rsidRPr="00017038">
        <w:rPr>
          <w:rFonts w:ascii="Consolas" w:hAnsi="Consolas"/>
        </w:rPr>
        <w:t>charCodeA</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String"/>
        </w:rPr>
        <w:t>a</w:t>
      </w:r>
      <w:r w:rsidRPr="00017038">
        <w:rPr>
          <w:rFonts w:ascii="Consolas" w:hAnsi="Consolas"/>
        </w:rPr>
        <w:t>'.</w:t>
      </w:r>
      <w:proofErr w:type="spellStart"/>
      <w:r w:rsidRPr="00017038">
        <w:rPr>
          <w:rFonts w:ascii="Consolas" w:hAnsi="Consolas"/>
        </w:rPr>
        <w:t>charCodeAt</w:t>
      </w:r>
      <w:proofErr w:type="spellEnd"/>
      <w:r w:rsidRPr="00017038">
        <w:rPr>
          <w:rFonts w:ascii="Consolas" w:hAnsi="Consolas"/>
        </w:rPr>
        <w:t>(</w:t>
      </w:r>
      <w:r>
        <w:rPr>
          <w:rStyle w:val="LS2NumVal"/>
        </w:rPr>
        <w:t>0</w:t>
      </w:r>
      <w:r w:rsidRPr="00017038">
        <w:rPr>
          <w:rFonts w:ascii="Consolas" w:hAnsi="Consolas"/>
        </w:rPr>
        <w:t>);</w:t>
      </w:r>
      <w:r w:rsidRPr="00017038">
        <w:rPr>
          <w:rFonts w:ascii="Consolas" w:hAnsi="Consolas"/>
        </w:rPr>
        <w:br/>
        <w:t xml:space="preserve">    </w:t>
      </w:r>
      <w:r w:rsidRPr="00E96D36">
        <w:rPr>
          <w:rStyle w:val="LS2Keyword"/>
        </w:rPr>
        <w:t>return</w:t>
      </w:r>
      <w:r w:rsidRPr="00017038">
        <w:rPr>
          <w:rFonts w:ascii="Consolas" w:hAnsi="Consolas"/>
        </w:rPr>
        <w:t xml:space="preserve"> </w:t>
      </w:r>
      <w:proofErr w:type="spellStart"/>
      <w:r w:rsidRPr="00017038">
        <w:rPr>
          <w:rFonts w:ascii="Consolas" w:hAnsi="Consolas"/>
        </w:rPr>
        <w:t>String.fromCharCode</w:t>
      </w:r>
      <w:proofErr w:type="spellEnd"/>
      <w:r w:rsidRPr="00017038">
        <w:rPr>
          <w:rFonts w:ascii="Consolas" w:hAnsi="Consolas"/>
        </w:rPr>
        <w:t xml:space="preserve">(tall </w:t>
      </w:r>
      <w:r w:rsidRPr="00C4714E">
        <w:rPr>
          <w:rStyle w:val="LS2Operator"/>
        </w:rPr>
        <w:t>-</w:t>
      </w:r>
      <w:r w:rsidRPr="00017038">
        <w:rPr>
          <w:rFonts w:ascii="Consolas" w:hAnsi="Consolas"/>
        </w:rPr>
        <w:t xml:space="preserve"> </w:t>
      </w:r>
      <w:r>
        <w:rPr>
          <w:rStyle w:val="LS2NumVal"/>
        </w:rPr>
        <w:t>10</w:t>
      </w:r>
      <w:r w:rsidRPr="00017038">
        <w:rPr>
          <w:rFonts w:ascii="Consolas" w:hAnsi="Consolas"/>
        </w:rPr>
        <w:t xml:space="preserve"> </w:t>
      </w:r>
      <w:r w:rsidRPr="00C4714E">
        <w:rPr>
          <w:rStyle w:val="LS2Operator"/>
        </w:rPr>
        <w:t>+</w:t>
      </w:r>
      <w:r w:rsidRPr="00017038">
        <w:rPr>
          <w:rFonts w:ascii="Consolas" w:hAnsi="Consolas"/>
        </w:rPr>
        <w:t xml:space="preserve"> </w:t>
      </w:r>
      <w:proofErr w:type="spellStart"/>
      <w:r w:rsidRPr="00017038">
        <w:rPr>
          <w:rFonts w:ascii="Consolas" w:hAnsi="Consolas"/>
        </w:rPr>
        <w:t>charCodeA</w:t>
      </w:r>
      <w:proofErr w:type="spellEnd"/>
      <w:r w:rsidRPr="00017038">
        <w:rPr>
          <w:rFonts w:ascii="Consolas" w:hAnsi="Consolas"/>
        </w:rPr>
        <w:t>);</w:t>
      </w:r>
      <w:r w:rsidRPr="00017038">
        <w:rPr>
          <w:rFonts w:ascii="Consolas" w:hAnsi="Consolas"/>
        </w:rPr>
        <w:br/>
        <w:t>}</w:t>
      </w:r>
    </w:p>
    <w:p w14:paraId="7925EB33" w14:textId="18E5BBB2" w:rsidR="00291DB3" w:rsidRPr="00211DAE" w:rsidRDefault="007B48DD" w:rsidP="00477818">
      <w:pPr>
        <w:pStyle w:val="b1aff"/>
      </w:pPr>
      <w:r w:rsidRPr="00211DAE">
        <w:t xml:space="preserve">De to siste linjene utnytter at hver bokstav har en tallkode i henhold til unicode-tabellen. </w:t>
      </w:r>
      <w:r w:rsidRPr="00CC027C">
        <w:rPr>
          <w:rStyle w:val="LS2CodeBodytext"/>
        </w:rPr>
        <w:t>const charCodeA = 'a'.charCodeAt(0);</w:t>
      </w:r>
      <w:r w:rsidRPr="00211DAE">
        <w:t xml:space="preserve"> henter ut tallkoden til </w:t>
      </w:r>
      <w:r w:rsidRPr="00CC027C">
        <w:rPr>
          <w:rStyle w:val="LS2CodeBodytext"/>
        </w:rPr>
        <w:t>a</w:t>
      </w:r>
      <w:r w:rsidRPr="00211DAE">
        <w:t xml:space="preserve">. </w:t>
      </w:r>
      <w:r w:rsidRPr="00CC027C">
        <w:rPr>
          <w:rStyle w:val="LS2CodeBodytext"/>
        </w:rPr>
        <w:t>tall - 10 + charCodeA</w:t>
      </w:r>
      <w:r w:rsidRPr="00211DAE">
        <w:t xml:space="preserve"> regner ut hvor mange plasser etter </w:t>
      </w:r>
      <w:r w:rsidRPr="00CC027C">
        <w:rPr>
          <w:rStyle w:val="LS2CodeBodytext"/>
        </w:rPr>
        <w:t>a</w:t>
      </w:r>
      <w:r w:rsidRPr="00211DAE">
        <w:t xml:space="preserve"> vi skal. </w:t>
      </w:r>
      <w:r w:rsidRPr="00CC027C">
        <w:rPr>
          <w:rStyle w:val="LS2CodeBodytext"/>
        </w:rPr>
        <w:t>tall == 10</w:t>
      </w:r>
      <w:r w:rsidRPr="00211DAE">
        <w:t xml:space="preserve"> skal gi </w:t>
      </w:r>
      <w:r w:rsidRPr="00CC027C">
        <w:rPr>
          <w:rStyle w:val="LS2CodeBodytext"/>
        </w:rPr>
        <w:t>a</w:t>
      </w:r>
      <w:r w:rsidR="001A5D19">
        <w:t xml:space="preserve">, </w:t>
      </w:r>
      <w:r w:rsidRPr="00211DAE">
        <w:t xml:space="preserve">og det blir 0 plasser etter </w:t>
      </w:r>
      <w:r w:rsidRPr="00CC027C">
        <w:rPr>
          <w:rStyle w:val="LS2CodeBodytext"/>
        </w:rPr>
        <w:t>a</w:t>
      </w:r>
      <w:r w:rsidRPr="00211DAE">
        <w:t xml:space="preserve">. 11 skal gi </w:t>
      </w:r>
      <w:r w:rsidRPr="00CC027C">
        <w:rPr>
          <w:rStyle w:val="LS2CodeBodytext"/>
        </w:rPr>
        <w:t>b</w:t>
      </w:r>
      <w:r w:rsidRPr="00211DAE">
        <w:t>. 11</w:t>
      </w:r>
      <w:r w:rsidR="001A5D19">
        <w:t> </w:t>
      </w:r>
      <w:r w:rsidR="00C10002">
        <w:t>–</w:t>
      </w:r>
      <w:r w:rsidR="001A5D19">
        <w:t> </w:t>
      </w:r>
      <w:r w:rsidRPr="00211DAE">
        <w:t xml:space="preserve">10 blir 1, så vi havner på </w:t>
      </w:r>
      <w:r w:rsidRPr="00CC027C">
        <w:rPr>
          <w:rStyle w:val="LS2CodeBodytext"/>
        </w:rPr>
        <w:t>1 + charCodeA</w:t>
      </w:r>
      <w:r w:rsidRPr="00211DAE">
        <w:t xml:space="preserve">, altså ett tegn etter </w:t>
      </w:r>
      <w:r w:rsidRPr="00CC027C">
        <w:rPr>
          <w:rStyle w:val="LS2CodeBodytext"/>
        </w:rPr>
        <w:t>a</w:t>
      </w:r>
      <w:r w:rsidRPr="00C10002">
        <w:t xml:space="preserve"> </w:t>
      </w:r>
      <w:r w:rsidR="005E1E2E" w:rsidRPr="00C10002">
        <w:t>–</w:t>
      </w:r>
      <w:r w:rsidRPr="00C10002">
        <w:t xml:space="preserve"> </w:t>
      </w:r>
      <w:r w:rsidRPr="00211DAE">
        <w:t xml:space="preserve">som jo er riktig for b. Funksjonen </w:t>
      </w:r>
      <w:r w:rsidRPr="00CC027C">
        <w:rPr>
          <w:rStyle w:val="LS2CodeBodytext"/>
        </w:rPr>
        <w:t>String.fromCharCode()</w:t>
      </w:r>
      <w:r w:rsidRPr="00211DAE">
        <w:t xml:space="preserve"> gjør så om fra tall tilbake til bokstav.</w:t>
      </w:r>
    </w:p>
    <w:p w14:paraId="3EBD04C8" w14:textId="77777777" w:rsidR="00291DB3" w:rsidRPr="00211DAE" w:rsidRDefault="007B48DD" w:rsidP="00B179A8">
      <w:pPr>
        <w:pStyle w:val="b1af"/>
      </w:pPr>
      <w:r w:rsidRPr="00211DAE">
        <w:t>Nå kan vi lage en funksjon som lager en tilfeldig farge:</w:t>
      </w:r>
    </w:p>
    <w:p w14:paraId="746D3868" w14:textId="77777777" w:rsidR="00291DB3" w:rsidRPr="00017038" w:rsidRDefault="007B48DD" w:rsidP="00477818">
      <w:pPr>
        <w:pStyle w:val="eks1aff"/>
        <w:rPr>
          <w:rFonts w:ascii="Consolas" w:hAnsi="Consolas"/>
          <w:lang w:val="nb-NO"/>
        </w:rPr>
      </w:pPr>
      <w:r w:rsidRPr="00CC5D44">
        <w:rPr>
          <w:rStyle w:val="LS2Tag"/>
          <w:bCs w:val="0"/>
          <w:lang w:val="nb-NO"/>
          <w:rPrChange w:id="544"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45" w:author="Terje Kolderup" w:date="2020-01-29T09:55:00Z">
            <w:rPr>
              <w:lang w:val="nb-NO"/>
            </w:rPr>
          </w:rPrChange>
        </w:rPr>
        <w:t>tilfeldigFarge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w:t>
      </w:r>
      <w:r w:rsidRPr="00017038">
        <w:rPr>
          <w:rFonts w:ascii="Consolas" w:hAnsi="Consolas"/>
          <w:lang w:val="nb-NO"/>
        </w:rPr>
        <w:br/>
        <w:t>}</w:t>
      </w:r>
    </w:p>
    <w:p w14:paraId="1D19E020" w14:textId="77777777" w:rsidR="00291DB3" w:rsidRPr="00211DAE" w:rsidRDefault="007B48DD" w:rsidP="00477818">
      <w:pPr>
        <w:pStyle w:val="b1aff"/>
      </w:pPr>
      <w:r w:rsidRPr="00211DAE">
        <w:t>Og vi kan sette tilfeldig bakgrunnsfarge slik:</w:t>
      </w:r>
    </w:p>
    <w:p w14:paraId="04B7E64C" w14:textId="77777777" w:rsidR="00291DB3" w:rsidRPr="00017038" w:rsidRDefault="007B48DD" w:rsidP="00477818">
      <w:pPr>
        <w:pStyle w:val="eks1aff"/>
        <w:rPr>
          <w:rFonts w:ascii="Consolas" w:hAnsi="Consolas"/>
        </w:rPr>
      </w:pPr>
      <w:proofErr w:type="spellStart"/>
      <w:proofErr w:type="gramStart"/>
      <w:r w:rsidRPr="00017038">
        <w:rPr>
          <w:rFonts w:ascii="Consolas" w:hAnsi="Consolas"/>
          <w:rPrChange w:id="546" w:author="Terje Kolderup" w:date="2020-01-24T13:17:00Z">
            <w:rPr>
              <w:rStyle w:val="LS2Object"/>
            </w:rPr>
          </w:rPrChange>
        </w:rPr>
        <w:t>document</w:t>
      </w:r>
      <w:r w:rsidRPr="00017038">
        <w:rPr>
          <w:rFonts w:ascii="Consolas" w:hAnsi="Consolas"/>
        </w:rPr>
        <w:t>.body</w:t>
      </w:r>
      <w:proofErr w:type="gramEnd"/>
      <w:r w:rsidRPr="00017038">
        <w:rPr>
          <w:rFonts w:ascii="Consolas" w:hAnsi="Consolas"/>
        </w:rPr>
        <w:t>.style.backgroundColor</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proofErr w:type="spellStart"/>
      <w:r w:rsidRPr="00017038">
        <w:rPr>
          <w:rFonts w:ascii="Consolas" w:hAnsi="Consolas"/>
        </w:rPr>
        <w:t>tilfeldigFarge</w:t>
      </w:r>
      <w:proofErr w:type="spellEnd"/>
      <w:r w:rsidRPr="00017038">
        <w:rPr>
          <w:rFonts w:ascii="Consolas" w:hAnsi="Consolas"/>
        </w:rPr>
        <w:t>();</w:t>
      </w:r>
    </w:p>
    <w:p w14:paraId="6A231024" w14:textId="3ECB5F45" w:rsidR="00257C84" w:rsidRDefault="00445C49" w:rsidP="00477818">
      <w:pPr>
        <w:pStyle w:val="b1aff"/>
      </w:pPr>
      <w:r>
        <w:t xml:space="preserve">Nå </w:t>
      </w:r>
      <w:r w:rsidR="007B48DD" w:rsidRPr="00211DAE">
        <w:t>er vi gjennom grunnferdighetene. Med disse kan man lage veldig mye morsomt! Men det er mer moro i vente. I de fem neste seksjonene skal vi se på</w:t>
      </w:r>
    </w:p>
    <w:p w14:paraId="5E867CB3" w14:textId="0A56A82C" w:rsidR="00257C84" w:rsidRPr="00A22ED6" w:rsidRDefault="00820476" w:rsidP="00820476">
      <w:pPr>
        <w:pStyle w:val="b1lff"/>
        <w:ind w:left="720" w:hanging="360"/>
      </w:pPr>
      <w:r w:rsidRPr="00A22ED6">
        <w:t>1</w:t>
      </w:r>
      <w:r w:rsidRPr="00A22ED6">
        <w:tab/>
      </w:r>
      <w:r w:rsidR="00445C49" w:rsidRPr="00A22ED6">
        <w:t>m</w:t>
      </w:r>
      <w:r w:rsidR="007B48DD" w:rsidRPr="00A22ED6">
        <w:t>odel</w:t>
      </w:r>
      <w:r w:rsidR="00A22ED6">
        <w:t>–</w:t>
      </w:r>
      <w:r w:rsidR="00445C49" w:rsidRPr="00A22ED6">
        <w:t>view</w:t>
      </w:r>
      <w:r w:rsidR="00A22ED6">
        <w:t>–</w:t>
      </w:r>
      <w:r w:rsidR="00445C49" w:rsidRPr="00A22ED6">
        <w:t>controller</w:t>
      </w:r>
    </w:p>
    <w:p w14:paraId="5CBAEAAF" w14:textId="57CA6377" w:rsidR="00445C49" w:rsidRDefault="00820476" w:rsidP="00820476">
      <w:pPr>
        <w:pStyle w:val="b1lf"/>
        <w:ind w:left="720" w:hanging="360"/>
      </w:pPr>
      <w:r>
        <w:t>2</w:t>
      </w:r>
      <w:r>
        <w:tab/>
      </w:r>
      <w:r w:rsidR="00445C49">
        <w:t>l</w:t>
      </w:r>
      <w:r w:rsidR="007B48DD" w:rsidRPr="00211DAE">
        <w:t>økker</w:t>
      </w:r>
    </w:p>
    <w:p w14:paraId="32F16363" w14:textId="6845C604" w:rsidR="00257C84" w:rsidRDefault="00820476" w:rsidP="00820476">
      <w:pPr>
        <w:pStyle w:val="b1lf"/>
        <w:ind w:left="720" w:hanging="360"/>
      </w:pPr>
      <w:r>
        <w:t>3</w:t>
      </w:r>
      <w:r>
        <w:tab/>
      </w:r>
      <w:r w:rsidR="00445C49">
        <w:t>l</w:t>
      </w:r>
      <w:r w:rsidR="007B48DD" w:rsidRPr="00211DAE">
        <w:t>ister</w:t>
      </w:r>
    </w:p>
    <w:p w14:paraId="79CCB448" w14:textId="2A85C0E4" w:rsidR="00257C84" w:rsidRDefault="00820476" w:rsidP="00820476">
      <w:pPr>
        <w:pStyle w:val="b1lf"/>
        <w:ind w:left="720" w:hanging="360"/>
      </w:pPr>
      <w:r>
        <w:t>4</w:t>
      </w:r>
      <w:r>
        <w:tab/>
      </w:r>
      <w:r w:rsidR="00445C49">
        <w:t>o</w:t>
      </w:r>
      <w:r w:rsidR="007B48DD" w:rsidRPr="00211DAE">
        <w:t>bjekter</w:t>
      </w:r>
    </w:p>
    <w:p w14:paraId="1E0AADB4" w14:textId="18EE1280" w:rsidR="00291DB3" w:rsidRPr="00211DAE" w:rsidRDefault="00820476" w:rsidP="00820476">
      <w:pPr>
        <w:pStyle w:val="b1lf"/>
        <w:ind w:left="720" w:hanging="360"/>
      </w:pPr>
      <w:r w:rsidRPr="00211DAE">
        <w:t>5</w:t>
      </w:r>
      <w:r w:rsidRPr="00211DAE">
        <w:tab/>
      </w:r>
      <w:r w:rsidR="00AA5602">
        <w:t xml:space="preserve">bygging av </w:t>
      </w:r>
      <w:r w:rsidR="00445C49">
        <w:t>f</w:t>
      </w:r>
      <w:r w:rsidR="007B48DD" w:rsidRPr="00211DAE">
        <w:t>unksjonell</w:t>
      </w:r>
      <w:r w:rsidR="00AA5602">
        <w:t>e</w:t>
      </w:r>
      <w:r w:rsidR="007B48DD" w:rsidRPr="00211DAE">
        <w:t xml:space="preserve"> </w:t>
      </w:r>
      <w:r w:rsidR="00910CA0">
        <w:t>prototype</w:t>
      </w:r>
      <w:r w:rsidR="00AA5602">
        <w:t>r</w:t>
      </w:r>
    </w:p>
    <w:p w14:paraId="1AB69FCB" w14:textId="29664745" w:rsidR="00291DB3" w:rsidRPr="00211DAE" w:rsidRDefault="007B48DD" w:rsidP="00257C84">
      <w:pPr>
        <w:pStyle w:val="b1aff"/>
      </w:pPr>
      <w:r w:rsidRPr="00211DAE">
        <w:t>Etter det er</w:t>
      </w:r>
      <w:r w:rsidR="00741CE8">
        <w:t xml:space="preserve"> </w:t>
      </w:r>
      <w:r w:rsidR="00741CE8" w:rsidRPr="008130AD">
        <w:t>«</w:t>
      </w:r>
      <w:r w:rsidRPr="00211DAE">
        <w:t>grunnkurs i programmering</w:t>
      </w:r>
      <w:r w:rsidR="00741CE8">
        <w:t xml:space="preserve">» </w:t>
      </w:r>
      <w:r w:rsidRPr="00211DAE">
        <w:t xml:space="preserve">ferdig, og vi kan lage en komplett funksjonell frontend. </w:t>
      </w:r>
      <w:r w:rsidR="00445C49">
        <w:t xml:space="preserve">Vi </w:t>
      </w:r>
      <w:r w:rsidRPr="00211DAE">
        <w:t xml:space="preserve">går videre </w:t>
      </w:r>
      <w:r w:rsidR="00445C49">
        <w:t xml:space="preserve">inn </w:t>
      </w:r>
      <w:r w:rsidRPr="00211DAE">
        <w:t xml:space="preserve">på noen mer avanserte emner i slutten av </w:t>
      </w:r>
      <w:r w:rsidR="000729EE">
        <w:t>boken</w:t>
      </w:r>
      <w:r w:rsidR="00445C49">
        <w:t>. Her skal vi lære</w:t>
      </w:r>
      <w:r w:rsidRPr="00211DAE">
        <w:t xml:space="preserve"> å bruke SPA-rammeverket Vue.js, </w:t>
      </w:r>
      <w:r w:rsidR="00445C49">
        <w:t>og</w:t>
      </w:r>
      <w:r w:rsidR="00445C49" w:rsidRPr="00211DAE">
        <w:t xml:space="preserve"> </w:t>
      </w:r>
      <w:r w:rsidRPr="00211DAE">
        <w:t>Google Firebase som backend</w:t>
      </w:r>
      <w:r w:rsidR="00445C49">
        <w:t>.</w:t>
      </w:r>
      <w:r w:rsidRPr="00211DAE">
        <w:t xml:space="preserve"> </w:t>
      </w:r>
      <w:r w:rsidR="00445C49">
        <w:t xml:space="preserve">Vi skal også lære </w:t>
      </w:r>
      <w:r w:rsidRPr="00211DAE">
        <w:t xml:space="preserve">mer om objektorientering og mer avansert </w:t>
      </w:r>
      <w:r w:rsidR="00A03F38">
        <w:t>JavaScript</w:t>
      </w:r>
      <w:r w:rsidRPr="00211DAE">
        <w:t>.</w:t>
      </w:r>
    </w:p>
    <w:p w14:paraId="6B1CFA92" w14:textId="65EA2C73" w:rsidR="00291DB3" w:rsidRPr="00211DAE" w:rsidRDefault="007B48DD" w:rsidP="00374B1F">
      <w:pPr>
        <w:pStyle w:val="m1tt"/>
      </w:pPr>
      <w:bookmarkStart w:id="547" w:name="scope---let-og-const"/>
      <w:bookmarkStart w:id="548" w:name="_Toc29047881"/>
      <w:r w:rsidRPr="00EF2694">
        <w:rPr>
          <w:highlight w:val="yellow"/>
          <w:rPrChange w:id="549" w:author="Terje Kolderup" w:date="2020-01-29T15:30:00Z">
            <w:rPr/>
          </w:rPrChange>
        </w:rPr>
        <w:lastRenderedPageBreak/>
        <w:t>Scope</w:t>
      </w:r>
      <w:r w:rsidR="00892C3F">
        <w:t xml:space="preserve"> – </w:t>
      </w:r>
      <w:r w:rsidRPr="00EF2694">
        <w:rPr>
          <w:rStyle w:val="LS2CodeHeading"/>
          <w:highlight w:val="yellow"/>
          <w:rPrChange w:id="550" w:author="Terje Kolderup" w:date="2020-01-29T15:30:00Z">
            <w:rPr>
              <w:rStyle w:val="LS2CodeHeading"/>
            </w:rPr>
          </w:rPrChange>
        </w:rPr>
        <w:t>let</w:t>
      </w:r>
      <w:r w:rsidRPr="00D8355A">
        <w:t xml:space="preserve"> og</w:t>
      </w:r>
      <w:r w:rsidRPr="00211DAE">
        <w:t xml:space="preserve"> </w:t>
      </w:r>
      <w:r w:rsidRPr="00EF2694">
        <w:rPr>
          <w:rStyle w:val="LS2CodeHeading"/>
          <w:highlight w:val="yellow"/>
          <w:rPrChange w:id="551" w:author="Terje Kolderup" w:date="2020-01-29T15:30:00Z">
            <w:rPr>
              <w:rStyle w:val="LS2CodeHeading"/>
            </w:rPr>
          </w:rPrChange>
        </w:rPr>
        <w:t>const</w:t>
      </w:r>
      <w:bookmarkEnd w:id="547"/>
      <w:bookmarkEnd w:id="548"/>
    </w:p>
    <w:p w14:paraId="51C5AC59" w14:textId="59A5B81B" w:rsidR="00291DB3" w:rsidRPr="00211DAE" w:rsidRDefault="007B48DD" w:rsidP="00C628A3">
      <w:pPr>
        <w:pStyle w:val="b1af-f"/>
      </w:pPr>
      <w:r w:rsidRPr="00211DAE">
        <w:t>Når vi setter i</w:t>
      </w:r>
      <w:r w:rsidR="00445C49">
        <w:t xml:space="preserve"> </w:t>
      </w:r>
      <w:r w:rsidRPr="00211DAE">
        <w:t>gang med funksjoner</w:t>
      </w:r>
      <w:r w:rsidR="00445C49">
        <w:t>,</w:t>
      </w:r>
      <w:r w:rsidRPr="00211DAE">
        <w:t xml:space="preserve"> kreve</w:t>
      </w:r>
      <w:r w:rsidR="00445C49">
        <w:t>r det at vi har</w:t>
      </w:r>
      <w:r w:rsidRPr="00211DAE">
        <w:t xml:space="preserve"> en dypere forståelse for scoping. Scope er det området av koden </w:t>
      </w:r>
      <w:r w:rsidR="008F6889">
        <w:t>der</w:t>
      </w:r>
      <w:r w:rsidR="008F6889" w:rsidRPr="00211DAE">
        <w:t xml:space="preserve"> </w:t>
      </w:r>
      <w:r w:rsidRPr="00211DAE">
        <w:t>en variabel er tilgjengelig</w:t>
      </w:r>
      <w:r w:rsidR="00892C3F">
        <w:t xml:space="preserve"> – </w:t>
      </w:r>
      <w:r w:rsidRPr="00211DAE">
        <w:t xml:space="preserve">og indirekte også </w:t>
      </w:r>
      <w:r w:rsidR="008F6889">
        <w:t>der</w:t>
      </w:r>
      <w:r w:rsidR="008F6889" w:rsidRPr="00211DAE">
        <w:t xml:space="preserve"> </w:t>
      </w:r>
      <w:r w:rsidRPr="00211DAE">
        <w:t>en variabel lever og dør.</w:t>
      </w:r>
    </w:p>
    <w:p w14:paraId="2771AF2C" w14:textId="77777777" w:rsidR="00291DB3" w:rsidRPr="00211DAE" w:rsidRDefault="007B48DD" w:rsidP="00B179A8">
      <w:pPr>
        <w:pStyle w:val="b1af"/>
      </w:pPr>
      <w:r w:rsidRPr="00211DAE">
        <w:t>En variabel kan være deklarert direkte i kode i script-taggen:</w:t>
      </w:r>
    </w:p>
    <w:p w14:paraId="4F59E07C" w14:textId="77777777" w:rsidR="00291DB3" w:rsidRPr="00017038" w:rsidRDefault="007B48DD" w:rsidP="00477818">
      <w:pPr>
        <w:pStyle w:val="eks1aff"/>
        <w:rPr>
          <w:rFonts w:ascii="Consolas" w:hAnsi="Consolas"/>
          <w:lang w:val="nb-NO"/>
        </w:rPr>
      </w:pP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r w:rsidRPr="00017038">
        <w:rPr>
          <w:rFonts w:ascii="Consolas" w:hAnsi="Consolas"/>
          <w:lang w:val="nb-NO"/>
        </w:rPr>
        <w:br/>
      </w:r>
      <w:r w:rsidRPr="00211DAE">
        <w:rPr>
          <w:rStyle w:val="LS2Tag"/>
          <w:lang w:val="nb-NO"/>
        </w:rPr>
        <w:t>&lt;/script&gt;</w:t>
      </w:r>
    </w:p>
    <w:p w14:paraId="4605C30C" w14:textId="4594DB2B" w:rsidR="00291DB3" w:rsidRPr="00211DAE" w:rsidRDefault="007B48DD" w:rsidP="00477818">
      <w:pPr>
        <w:pStyle w:val="b1aff"/>
      </w:pPr>
      <w:r w:rsidRPr="00211DAE">
        <w:t>Dette blir en såkalt global variabel. Da begynner variabelen å leve når vi laster siden</w:t>
      </w:r>
      <w:r w:rsidR="008F6889">
        <w:t>,</w:t>
      </w:r>
      <w:r w:rsidR="00892C3F">
        <w:t xml:space="preserve"> </w:t>
      </w:r>
      <w:r w:rsidRPr="00211DAE">
        <w:t xml:space="preserve">og </w:t>
      </w:r>
      <w:r w:rsidR="008F6889">
        <w:t xml:space="preserve">den </w:t>
      </w:r>
      <w:r w:rsidRPr="00211DAE">
        <w:t>får samtidig verdien 5. Variabelen er tilgjengelig fra alle funksjoner vi lager.</w:t>
      </w:r>
    </w:p>
    <w:p w14:paraId="66188091" w14:textId="7AA8E805" w:rsidR="00291DB3" w:rsidRPr="00211DAE" w:rsidRDefault="007B48DD" w:rsidP="00B179A8">
      <w:pPr>
        <w:pStyle w:val="b1af"/>
      </w:pPr>
      <w:r w:rsidRPr="00211DAE">
        <w:t xml:space="preserve">Vi kan også deklarere en variabel inne i en funksjon. Da lever bare variabelen </w:t>
      </w:r>
      <w:r w:rsidRPr="000A6E80">
        <w:rPr>
          <w:rStyle w:val="LS2Kursiv"/>
        </w:rPr>
        <w:t>mens</w:t>
      </w:r>
      <w:r w:rsidRPr="00211DAE">
        <w:t xml:space="preserve"> funksjonen kjører. Når funksjonen er ferdig, fjernes variabelen igjen. Selv mens funksjonen kjører</w:t>
      </w:r>
      <w:r w:rsidR="008F6889">
        <w:t>,</w:t>
      </w:r>
      <w:r w:rsidRPr="00211DAE">
        <w:t xml:space="preserve"> er ikke variabelen tilgjengelig noe annet sted enn inne i funksjonen. </w:t>
      </w:r>
      <w:r w:rsidR="008F6889">
        <w:t>Her er et e</w:t>
      </w:r>
      <w:r w:rsidR="008F6889" w:rsidRPr="00211DAE">
        <w:t>ksempel</w:t>
      </w:r>
      <w:r w:rsidRPr="00211DAE">
        <w:t>:</w:t>
      </w:r>
    </w:p>
    <w:p w14:paraId="55093961" w14:textId="77777777" w:rsidR="00291DB3" w:rsidRPr="00017038" w:rsidRDefault="007B48DD" w:rsidP="00477818">
      <w:pPr>
        <w:pStyle w:val="eks1aff"/>
        <w:rPr>
          <w:rFonts w:ascii="Consolas" w:hAnsi="Consolas"/>
          <w:rPrChange w:id="552" w:author="Terje Kolderup" w:date="2020-01-29T09:55:00Z">
            <w:rPr>
              <w:lang w:val="nb-NO"/>
            </w:rPr>
          </w:rPrChange>
        </w:rPr>
      </w:pPr>
      <w:r w:rsidRPr="003002AA">
        <w:rPr>
          <w:rStyle w:val="LS2Tag"/>
          <w:bCs w:val="0"/>
          <w:rPrChange w:id="553" w:author="Terje Kolderup" w:date="2020-01-24T12:44:00Z">
            <w:rPr>
              <w:rStyle w:val="LS2Keyword"/>
              <w:lang w:val="nb-NO"/>
            </w:rPr>
          </w:rPrChange>
        </w:rPr>
        <w:t>function</w:t>
      </w:r>
      <w:r w:rsidRPr="00017038">
        <w:rPr>
          <w:rFonts w:ascii="Consolas" w:hAnsi="Consolas"/>
          <w:rPrChange w:id="554" w:author="Terje Kolderup" w:date="2020-01-29T09:55:00Z">
            <w:rPr>
              <w:lang w:val="nb-NO"/>
            </w:rPr>
          </w:rPrChange>
        </w:rPr>
        <w:t xml:space="preserve"> </w:t>
      </w:r>
      <w:proofErr w:type="spellStart"/>
      <w:proofErr w:type="gramStart"/>
      <w:r w:rsidRPr="009A0EFE">
        <w:rPr>
          <w:rStyle w:val="LS2Attribute"/>
          <w:rPrChange w:id="555" w:author="Terje Kolderup" w:date="2020-01-24T13:17:00Z">
            <w:rPr>
              <w:lang w:val="nb-NO"/>
            </w:rPr>
          </w:rPrChange>
        </w:rPr>
        <w:t>telle</w:t>
      </w:r>
      <w:proofErr w:type="spellEnd"/>
      <w:r w:rsidRPr="00017038">
        <w:rPr>
          <w:rFonts w:ascii="Consolas" w:hAnsi="Consolas"/>
          <w:rPrChange w:id="556" w:author="Terje Kolderup" w:date="2020-01-29T09:55:00Z">
            <w:rPr>
              <w:lang w:val="nb-NO"/>
            </w:rPr>
          </w:rPrChange>
        </w:rPr>
        <w:t>(</w:t>
      </w:r>
      <w:proofErr w:type="gramEnd"/>
      <w:r w:rsidRPr="00017038">
        <w:rPr>
          <w:rFonts w:ascii="Consolas" w:hAnsi="Consolas"/>
          <w:rPrChange w:id="557" w:author="Terje Kolderup" w:date="2020-01-29T09:55:00Z">
            <w:rPr>
              <w:lang w:val="nb-NO"/>
            </w:rPr>
          </w:rPrChange>
        </w:rPr>
        <w:t>) {</w:t>
      </w:r>
      <w:r w:rsidRPr="00017038">
        <w:rPr>
          <w:rFonts w:ascii="Consolas" w:hAnsi="Consolas"/>
          <w:rPrChange w:id="558" w:author="Terje Kolderup" w:date="2020-01-29T09:55:00Z">
            <w:rPr>
              <w:lang w:val="nb-NO"/>
            </w:rPr>
          </w:rPrChange>
        </w:rPr>
        <w:br/>
        <w:t xml:space="preserve">    </w:t>
      </w:r>
      <w:r w:rsidRPr="00CC5D44">
        <w:rPr>
          <w:rStyle w:val="LS2Keyword"/>
          <w:rPrChange w:id="559" w:author="Terje Kolderup" w:date="2020-01-29T09:55:00Z">
            <w:rPr>
              <w:rStyle w:val="LS2Keyword"/>
              <w:lang w:val="nb-NO"/>
            </w:rPr>
          </w:rPrChange>
        </w:rPr>
        <w:t>var</w:t>
      </w:r>
      <w:r w:rsidRPr="00017038">
        <w:rPr>
          <w:rFonts w:ascii="Consolas" w:hAnsi="Consolas"/>
          <w:rPrChange w:id="560" w:author="Terje Kolderup" w:date="2020-01-29T09:55:00Z">
            <w:rPr>
              <w:lang w:val="nb-NO"/>
            </w:rPr>
          </w:rPrChange>
        </w:rPr>
        <w:t xml:space="preserve"> b </w:t>
      </w:r>
      <w:r w:rsidRPr="00CC5D44">
        <w:rPr>
          <w:rStyle w:val="LS2Operator"/>
          <w:rPrChange w:id="561" w:author="Terje Kolderup" w:date="2020-01-29T09:55:00Z">
            <w:rPr>
              <w:rStyle w:val="LS2Operator"/>
              <w:lang w:val="nb-NO"/>
            </w:rPr>
          </w:rPrChange>
        </w:rPr>
        <w:t>=</w:t>
      </w:r>
      <w:r w:rsidRPr="00017038">
        <w:rPr>
          <w:rFonts w:ascii="Consolas" w:hAnsi="Consolas"/>
          <w:rPrChange w:id="562" w:author="Terje Kolderup" w:date="2020-01-29T09:55:00Z">
            <w:rPr>
              <w:lang w:val="nb-NO"/>
            </w:rPr>
          </w:rPrChange>
        </w:rPr>
        <w:t xml:space="preserve"> </w:t>
      </w:r>
      <w:r w:rsidRPr="00CC5D44">
        <w:rPr>
          <w:rStyle w:val="LS2NumVal"/>
          <w:rPrChange w:id="563" w:author="Terje Kolderup" w:date="2020-01-29T09:55:00Z">
            <w:rPr>
              <w:rStyle w:val="LS2NumVal"/>
              <w:lang w:val="nb-NO"/>
            </w:rPr>
          </w:rPrChange>
        </w:rPr>
        <w:t>5</w:t>
      </w:r>
      <w:r w:rsidRPr="00017038">
        <w:rPr>
          <w:rFonts w:ascii="Consolas" w:hAnsi="Consolas"/>
          <w:rPrChange w:id="564" w:author="Terje Kolderup" w:date="2020-01-29T09:55:00Z">
            <w:rPr>
              <w:lang w:val="nb-NO"/>
            </w:rPr>
          </w:rPrChange>
        </w:rPr>
        <w:t>;</w:t>
      </w:r>
      <w:r w:rsidRPr="00017038">
        <w:rPr>
          <w:rFonts w:ascii="Consolas" w:hAnsi="Consolas"/>
          <w:rPrChange w:id="565" w:author="Terje Kolderup" w:date="2020-01-29T09:55:00Z">
            <w:rPr>
              <w:lang w:val="nb-NO"/>
            </w:rPr>
          </w:rPrChange>
        </w:rPr>
        <w:br/>
        <w:t xml:space="preserve">    b</w:t>
      </w:r>
      <w:r w:rsidRPr="00CC5D44">
        <w:rPr>
          <w:rStyle w:val="LS2Keyword"/>
          <w:rPrChange w:id="566" w:author="Terje Kolderup" w:date="2020-01-29T09:55:00Z">
            <w:rPr>
              <w:rStyle w:val="LS2Keyword"/>
              <w:lang w:val="nb-NO"/>
            </w:rPr>
          </w:rPrChange>
        </w:rPr>
        <w:t>++</w:t>
      </w:r>
      <w:r w:rsidRPr="00017038">
        <w:rPr>
          <w:rFonts w:ascii="Consolas" w:hAnsi="Consolas"/>
          <w:rPrChange w:id="567" w:author="Terje Kolderup" w:date="2020-01-29T09:55:00Z">
            <w:rPr>
              <w:lang w:val="nb-NO"/>
            </w:rPr>
          </w:rPrChange>
        </w:rPr>
        <w:t>;</w:t>
      </w:r>
      <w:r w:rsidRPr="00017038">
        <w:rPr>
          <w:rFonts w:ascii="Consolas" w:hAnsi="Consolas"/>
          <w:rPrChange w:id="568" w:author="Terje Kolderup" w:date="2020-01-29T09:55:00Z">
            <w:rPr>
              <w:lang w:val="nb-NO"/>
            </w:rPr>
          </w:rPrChange>
        </w:rPr>
        <w:br/>
        <w:t xml:space="preserve">    a</w:t>
      </w:r>
      <w:r w:rsidRPr="00CC5D44">
        <w:rPr>
          <w:rStyle w:val="LS2Keyword"/>
          <w:rPrChange w:id="569" w:author="Terje Kolderup" w:date="2020-01-29T09:55:00Z">
            <w:rPr>
              <w:rStyle w:val="LS2Keyword"/>
              <w:lang w:val="nb-NO"/>
            </w:rPr>
          </w:rPrChange>
        </w:rPr>
        <w:t>++</w:t>
      </w:r>
      <w:r w:rsidRPr="00017038">
        <w:rPr>
          <w:rFonts w:ascii="Consolas" w:hAnsi="Consolas"/>
          <w:rPrChange w:id="570" w:author="Terje Kolderup" w:date="2020-01-29T09:55:00Z">
            <w:rPr>
              <w:lang w:val="nb-NO"/>
            </w:rPr>
          </w:rPrChange>
        </w:rPr>
        <w:t>;</w:t>
      </w:r>
      <w:r w:rsidRPr="00017038">
        <w:rPr>
          <w:rFonts w:ascii="Consolas" w:hAnsi="Consolas"/>
          <w:rPrChange w:id="571" w:author="Terje Kolderup" w:date="2020-01-29T09:55:00Z">
            <w:rPr>
              <w:lang w:val="nb-NO"/>
            </w:rPr>
          </w:rPrChange>
        </w:rPr>
        <w:br/>
        <w:t>}</w:t>
      </w:r>
    </w:p>
    <w:p w14:paraId="5DEB1DFF" w14:textId="11840FCF" w:rsidR="00291DB3" w:rsidRPr="00211DAE" w:rsidRDefault="007B48DD" w:rsidP="00477818">
      <w:pPr>
        <w:pStyle w:val="b1aff"/>
      </w:pPr>
      <w:r w:rsidRPr="00211DAE">
        <w:t xml:space="preserve">Variabelen </w:t>
      </w:r>
      <w:r w:rsidRPr="00CC027C">
        <w:rPr>
          <w:rStyle w:val="LS2CodeBodytext"/>
        </w:rPr>
        <w:t>b</w:t>
      </w:r>
      <w:r w:rsidRPr="00211DAE">
        <w:t xml:space="preserve"> vil starte som 5 hver gang funksjonen kjører</w:t>
      </w:r>
      <w:r w:rsidR="008F6889">
        <w:t>,</w:t>
      </w:r>
      <w:r w:rsidR="00892C3F">
        <w:t xml:space="preserve"> </w:t>
      </w:r>
      <w:r w:rsidRPr="00211DAE">
        <w:t xml:space="preserve">og den vil alltid økes til 6. </w:t>
      </w:r>
      <w:r w:rsidRPr="00CC027C">
        <w:rPr>
          <w:rStyle w:val="LS2CodeBodytext"/>
        </w:rPr>
        <w:t>a</w:t>
      </w:r>
      <w:r w:rsidRPr="00211DAE">
        <w:t xml:space="preserve"> derimot vil øke med 1 hver gang funksjonen </w:t>
      </w:r>
      <w:r w:rsidR="008F6889" w:rsidRPr="00211DAE">
        <w:t>kjøre</w:t>
      </w:r>
      <w:r w:rsidR="008F6889">
        <w:t>r</w:t>
      </w:r>
      <w:r w:rsidRPr="00211DAE">
        <w:t xml:space="preserve">. </w:t>
      </w:r>
      <w:r w:rsidRPr="00CC027C">
        <w:rPr>
          <w:rStyle w:val="LS2CodeBodytext"/>
        </w:rPr>
        <w:t>a</w:t>
      </w:r>
      <w:r w:rsidRPr="00211DAE">
        <w:t xml:space="preserve"> vil bare starte på 5 igjen </w:t>
      </w:r>
      <w:r w:rsidR="008F6889">
        <w:t>ders</w:t>
      </w:r>
      <w:r w:rsidRPr="00211DAE">
        <w:t>om siden lastes på nytt.</w:t>
      </w:r>
    </w:p>
    <w:p w14:paraId="1FEA9EB9" w14:textId="5CCE8EFC" w:rsidR="00291DB3" w:rsidRPr="00211DAE" w:rsidRDefault="007B48DD" w:rsidP="00B179A8">
      <w:pPr>
        <w:pStyle w:val="b1af"/>
      </w:pPr>
      <w:r w:rsidRPr="00211DAE">
        <w:t>Variabler kan deklareres inne i et hvilke</w:t>
      </w:r>
      <w:r w:rsidR="00770B51">
        <w:t>t</w:t>
      </w:r>
      <w:r w:rsidRPr="00211DAE">
        <w:t xml:space="preserve"> som helst sett med krøllparenteser. Reglene for scope og kodeblokker (en kodeblokk er et sett med krøllparenteser og all koden imellom) er like på tvers av mange programmeringsspråk. Dessverre er det litt annerledes med </w:t>
      </w:r>
      <w:r w:rsidRPr="00C57878">
        <w:rPr>
          <w:rStyle w:val="LS2CodeBodytext"/>
        </w:rPr>
        <w:t>var</w:t>
      </w:r>
      <w:r w:rsidRPr="00211DAE">
        <w:t xml:space="preserve"> i </w:t>
      </w:r>
      <w:r w:rsidR="00A03F38">
        <w:t>JavaScript</w:t>
      </w:r>
      <w:r w:rsidRPr="00211DAE">
        <w:t>. Derfor har det kommet nye nøkkelord for å deklarere variabler på en sånn måte at det oppfører seg likt med andre språk. Som en hovedregel kan vi fra nå av gå over til å bruke</w:t>
      </w:r>
      <w:r w:rsidR="000729EE">
        <w:t xml:space="preserve"> bare </w:t>
      </w:r>
      <w:r w:rsidRPr="00C57878">
        <w:rPr>
          <w:rStyle w:val="LS2CodeBodytext"/>
        </w:rPr>
        <w:t>let</w:t>
      </w:r>
      <w:r w:rsidRPr="00211DAE">
        <w:t>, selv om den egentlig</w:t>
      </w:r>
      <w:r w:rsidR="000729EE">
        <w:t xml:space="preserve"> bare </w:t>
      </w:r>
      <w:r w:rsidRPr="00211DAE">
        <w:t xml:space="preserve">trengs til såkalt </w:t>
      </w:r>
      <w:r w:rsidR="00770B51" w:rsidRPr="00211DAE">
        <w:t>blokknivå</w:t>
      </w:r>
      <w:r w:rsidR="00770B51">
        <w:t>-</w:t>
      </w:r>
      <w:r w:rsidRPr="00211DAE">
        <w:t>scoping.</w:t>
      </w:r>
    </w:p>
    <w:p w14:paraId="06D7E5F1" w14:textId="73549FDE" w:rsidR="00291DB3" w:rsidRPr="00211DAE" w:rsidRDefault="007B48DD" w:rsidP="00B179A8">
      <w:pPr>
        <w:pStyle w:val="b1af"/>
      </w:pPr>
      <w:r w:rsidRPr="00211DAE">
        <w:t xml:space="preserve">Forskjellen mellom </w:t>
      </w:r>
      <w:r w:rsidRPr="00C57878">
        <w:rPr>
          <w:rStyle w:val="LS2CodeBodytext"/>
        </w:rPr>
        <w:t>const</w:t>
      </w:r>
      <w:r w:rsidRPr="00211DAE">
        <w:t xml:space="preserve"> og </w:t>
      </w:r>
      <w:r w:rsidRPr="00C57878">
        <w:rPr>
          <w:rStyle w:val="LS2CodeBodytext"/>
        </w:rPr>
        <w:t>let</w:t>
      </w:r>
      <w:r w:rsidRPr="00211DAE">
        <w:t xml:space="preserve"> er at </w:t>
      </w:r>
      <w:r w:rsidRPr="00C57878">
        <w:rPr>
          <w:rStyle w:val="LS2CodeBodytext"/>
        </w:rPr>
        <w:t>const</w:t>
      </w:r>
      <w:r w:rsidRPr="00211DAE">
        <w:t xml:space="preserve"> står for </w:t>
      </w:r>
      <w:r w:rsidRPr="000A6E80">
        <w:rPr>
          <w:rStyle w:val="LS2Kursiv"/>
        </w:rPr>
        <w:t>constant</w:t>
      </w:r>
      <w:r w:rsidR="00770B51">
        <w:t xml:space="preserve">, </w:t>
      </w:r>
      <w:r w:rsidRPr="00211DAE">
        <w:t>og at en slik variabel ikke kan endres. Det er altså fint for variabler som ikke skal endres</w:t>
      </w:r>
      <w:r w:rsidR="00770B51">
        <w:t>,</w:t>
      </w:r>
      <w:r w:rsidR="00892C3F">
        <w:t xml:space="preserve"> </w:t>
      </w:r>
      <w:r w:rsidRPr="00211DAE">
        <w:t>men som egentlig</w:t>
      </w:r>
      <w:r w:rsidR="000729EE">
        <w:t xml:space="preserve"> bare </w:t>
      </w:r>
      <w:r w:rsidRPr="00211DAE">
        <w:t>skal bedre lesbartheten til koden. Eksempel:</w:t>
      </w:r>
    </w:p>
    <w:p w14:paraId="239D1403" w14:textId="77777777" w:rsidR="00291DB3" w:rsidRPr="00017038" w:rsidRDefault="007B48DD" w:rsidP="00477818">
      <w:pPr>
        <w:pStyle w:val="eks1aff"/>
        <w:rPr>
          <w:rFonts w:ascii="Consolas" w:hAnsi="Consolas"/>
          <w:rPrChange w:id="572" w:author="Terje Kolderup" w:date="2020-01-29T09:55:00Z">
            <w:rPr>
              <w:lang w:val="nb-NO"/>
            </w:rPr>
          </w:rPrChange>
        </w:rPr>
      </w:pPr>
      <w:r w:rsidRPr="00CC5D44">
        <w:rPr>
          <w:rStyle w:val="LS2Keyword"/>
          <w:rPrChange w:id="573" w:author="Terje Kolderup" w:date="2020-01-29T09:55:00Z">
            <w:rPr>
              <w:rStyle w:val="LS2Keyword"/>
              <w:lang w:val="nb-NO"/>
            </w:rPr>
          </w:rPrChange>
        </w:rPr>
        <w:t>const</w:t>
      </w:r>
      <w:r w:rsidRPr="00017038">
        <w:rPr>
          <w:rFonts w:ascii="Consolas" w:hAnsi="Consolas"/>
          <w:rPrChange w:id="574" w:author="Terje Kolderup" w:date="2020-01-29T09:55:00Z">
            <w:rPr>
              <w:lang w:val="nb-NO"/>
            </w:rPr>
          </w:rPrChange>
        </w:rPr>
        <w:t xml:space="preserve"> </w:t>
      </w:r>
      <w:proofErr w:type="spellStart"/>
      <w:r w:rsidRPr="00017038">
        <w:rPr>
          <w:rFonts w:ascii="Consolas" w:hAnsi="Consolas"/>
          <w:rPrChange w:id="575" w:author="Terje Kolderup" w:date="2020-01-29T09:55:00Z">
            <w:rPr>
              <w:lang w:val="nb-NO"/>
            </w:rPr>
          </w:rPrChange>
        </w:rPr>
        <w:t>minDiv</w:t>
      </w:r>
      <w:proofErr w:type="spellEnd"/>
      <w:r w:rsidRPr="00017038">
        <w:rPr>
          <w:rFonts w:ascii="Consolas" w:hAnsi="Consolas"/>
          <w:rPrChange w:id="576" w:author="Terje Kolderup" w:date="2020-01-29T09:55:00Z">
            <w:rPr>
              <w:lang w:val="nb-NO"/>
            </w:rPr>
          </w:rPrChange>
        </w:rPr>
        <w:t xml:space="preserve"> </w:t>
      </w:r>
      <w:r w:rsidRPr="00CC5D44">
        <w:rPr>
          <w:rStyle w:val="LS2Operator"/>
          <w:rPrChange w:id="577" w:author="Terje Kolderup" w:date="2020-01-29T09:55:00Z">
            <w:rPr>
              <w:rStyle w:val="LS2Operator"/>
              <w:lang w:val="nb-NO"/>
            </w:rPr>
          </w:rPrChange>
        </w:rPr>
        <w:t>=</w:t>
      </w:r>
      <w:r w:rsidRPr="00017038">
        <w:rPr>
          <w:rFonts w:ascii="Consolas" w:hAnsi="Consolas"/>
          <w:rPrChange w:id="578" w:author="Terje Kolderup" w:date="2020-01-29T09:55:00Z">
            <w:rPr>
              <w:lang w:val="nb-NO"/>
            </w:rPr>
          </w:rPrChange>
        </w:rPr>
        <w:t xml:space="preserve"> </w:t>
      </w:r>
      <w:proofErr w:type="spellStart"/>
      <w:proofErr w:type="gramStart"/>
      <w:r w:rsidRPr="00017038">
        <w:rPr>
          <w:rFonts w:ascii="Consolas" w:hAnsi="Consolas"/>
          <w:rPrChange w:id="579" w:author="Terje Kolderup" w:date="2020-01-24T13:17:00Z">
            <w:rPr>
              <w:rStyle w:val="LS2Object"/>
              <w:lang w:val="nb-NO"/>
            </w:rPr>
          </w:rPrChange>
        </w:rPr>
        <w:t>document</w:t>
      </w:r>
      <w:r w:rsidRPr="00017038">
        <w:rPr>
          <w:rFonts w:ascii="Consolas" w:hAnsi="Consolas"/>
          <w:rPrChange w:id="580" w:author="Terje Kolderup" w:date="2020-01-29T09:55:00Z">
            <w:rPr>
              <w:lang w:val="nb-NO"/>
            </w:rPr>
          </w:rPrChange>
        </w:rPr>
        <w:t>.getElementById</w:t>
      </w:r>
      <w:proofErr w:type="spellEnd"/>
      <w:proofErr w:type="gramEnd"/>
      <w:r w:rsidRPr="00017038">
        <w:rPr>
          <w:rFonts w:ascii="Consolas" w:hAnsi="Consolas"/>
          <w:rPrChange w:id="581" w:author="Terje Kolderup" w:date="2020-01-29T09:55:00Z">
            <w:rPr>
              <w:lang w:val="nb-NO"/>
            </w:rPr>
          </w:rPrChange>
        </w:rPr>
        <w:t>('</w:t>
      </w:r>
      <w:proofErr w:type="spellStart"/>
      <w:r w:rsidRPr="00CC5D44">
        <w:rPr>
          <w:rStyle w:val="LS2String"/>
          <w:rPrChange w:id="582" w:author="Terje Kolderup" w:date="2020-01-29T09:55:00Z">
            <w:rPr>
              <w:rStyle w:val="LS2String"/>
              <w:lang w:val="nb-NO"/>
            </w:rPr>
          </w:rPrChange>
        </w:rPr>
        <w:t>divenmin</w:t>
      </w:r>
      <w:proofErr w:type="spellEnd"/>
      <w:r w:rsidRPr="00017038">
        <w:rPr>
          <w:rFonts w:ascii="Consolas" w:hAnsi="Consolas"/>
          <w:rPrChange w:id="583" w:author="Terje Kolderup" w:date="2020-01-29T09:55:00Z">
            <w:rPr>
              <w:lang w:val="nb-NO"/>
            </w:rPr>
          </w:rPrChange>
        </w:rPr>
        <w:t>');</w:t>
      </w:r>
    </w:p>
    <w:p w14:paraId="5C15792D" w14:textId="77777777" w:rsidR="00291DB3" w:rsidRPr="00211DAE" w:rsidRDefault="007B48DD" w:rsidP="00477818">
      <w:pPr>
        <w:pStyle w:val="b1aff"/>
      </w:pPr>
      <w:r w:rsidRPr="00211DAE">
        <w:t xml:space="preserve">I mange tilfeller vil det ikke være behov for å endre </w:t>
      </w:r>
      <w:r w:rsidRPr="00CC027C">
        <w:rPr>
          <w:rStyle w:val="LS2CodeBodytext"/>
        </w:rPr>
        <w:t>minDiv</w:t>
      </w:r>
      <w:r w:rsidRPr="00211DAE">
        <w:t xml:space="preserve">. Den er der bare for å slippe å gjenta </w:t>
      </w:r>
      <w:r w:rsidRPr="00CC027C">
        <w:rPr>
          <w:rStyle w:val="LS2CodeBodytext"/>
        </w:rPr>
        <w:t>document.getElementById('divenmin')</w:t>
      </w:r>
      <w:r w:rsidRPr="00211DAE">
        <w:t xml:space="preserve"> alle steder vi trenger å gjøre noe med denne div-en.</w:t>
      </w:r>
    </w:p>
    <w:p w14:paraId="3ED69521" w14:textId="0038AFE9" w:rsidR="00291DB3" w:rsidRPr="00211DAE" w:rsidRDefault="007B48DD" w:rsidP="00B179A8">
      <w:pPr>
        <w:pStyle w:val="b1af"/>
      </w:pPr>
      <w:r w:rsidRPr="00211DAE">
        <w:t xml:space="preserve">Variabler som er deklarert med </w:t>
      </w:r>
      <w:r w:rsidRPr="00C57878">
        <w:rPr>
          <w:rStyle w:val="LS2CodeBodytext"/>
        </w:rPr>
        <w:t>const</w:t>
      </w:r>
      <w:r w:rsidRPr="00211DAE">
        <w:t xml:space="preserve"> og </w:t>
      </w:r>
      <w:r w:rsidRPr="00C57878">
        <w:rPr>
          <w:rStyle w:val="LS2CodeBodytext"/>
        </w:rPr>
        <w:t>let</w:t>
      </w:r>
      <w:r w:rsidR="00770B51">
        <w:t xml:space="preserve">, </w:t>
      </w:r>
      <w:r w:rsidRPr="00211DAE">
        <w:t>er tilgjengelige</w:t>
      </w:r>
      <w:r w:rsidR="000729EE">
        <w:t xml:space="preserve"> bare </w:t>
      </w:r>
      <w:r w:rsidRPr="00211DAE">
        <w:t>i den blokken de er deklarert. Eksempel:</w:t>
      </w:r>
    </w:p>
    <w:p w14:paraId="4923EE67" w14:textId="77777777" w:rsidR="00291DB3" w:rsidRPr="00017038" w:rsidRDefault="007B48DD" w:rsidP="00477818">
      <w:pPr>
        <w:pStyle w:val="eks1aff"/>
        <w:rPr>
          <w:rFonts w:ascii="Consolas" w:hAnsi="Consolas"/>
          <w:lang w:val="nb-NO"/>
        </w:rPr>
      </w:pP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Comment"/>
          <w:lang w:val="nb-NO"/>
        </w:rPr>
        <w:t>// a er tilgjengelig overalt</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CC5D44">
        <w:rPr>
          <w:rStyle w:val="LS2Tag"/>
          <w:lang w:val="nb-NO"/>
          <w:rPrChange w:id="584"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85" w:author="Terje Kolderup" w:date="2020-01-29T09:55:00Z">
            <w:rPr>
              <w:lang w:val="nb-NO"/>
            </w:rPr>
          </w:rPrChange>
        </w:rPr>
        <w:t>f</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b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xml:space="preserve">// b er tilgjengelig i hele funksjonen f, men ingen andre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steder</w:t>
      </w:r>
      <w:r w:rsidR="00052E9F">
        <w:rPr>
          <w:rStyle w:val="LS2Comment"/>
          <w:lang w:val="nb-NO"/>
        </w:rPr>
        <w:t>.</w:t>
      </w:r>
      <w:r w:rsidR="00052E9F" w:rsidRPr="00211DAE">
        <w:rPr>
          <w:rStyle w:val="LS2Comment"/>
          <w:lang w:val="nb-NO"/>
        </w:rPr>
        <w:t xml:space="preserve"> </w:t>
      </w:r>
      <w:r w:rsidRPr="00211DAE">
        <w:rPr>
          <w:rStyle w:val="LS2Comment"/>
          <w:lang w:val="nb-NO"/>
        </w:rPr>
        <w:t>Den "dør" når funksjonen er ferdig.</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a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xml:space="preserve">// c er bare tilgjengelig i denne blokken, altså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fra</w:t>
      </w:r>
      <w:r w:rsidR="00052E9F" w:rsidRPr="007A6D8D">
        <w:rPr>
          <w:rStyle w:val="LS2Comment"/>
          <w:lang w:val="nb-NO"/>
        </w:rPr>
        <w:t xml:space="preserve"> { </w:t>
      </w:r>
      <w:r w:rsidR="00052E9F" w:rsidRPr="00211DAE">
        <w:rPr>
          <w:rStyle w:val="LS2Comment"/>
          <w:lang w:val="nb-NO"/>
        </w:rPr>
        <w:t xml:space="preserve">på </w:t>
      </w:r>
      <w:r w:rsidRPr="00211DAE">
        <w:rPr>
          <w:rStyle w:val="LS2Comment"/>
          <w:lang w:val="nb-NO"/>
        </w:rPr>
        <w:t>forrige linje til } på neste linje</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xml:space="preserve">// Denne variabelen c er bare tilgjengelig i denne,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 xml:space="preserve">blokken </w:t>
      </w:r>
      <w:r w:rsidRPr="00211DAE">
        <w:rPr>
          <w:rStyle w:val="LS2Comment"/>
          <w:lang w:val="nb-NO"/>
        </w:rPr>
        <w:t>altså fra</w:t>
      </w:r>
      <w:r w:rsidRPr="007A6D8D">
        <w:rPr>
          <w:rStyle w:val="LS2Comment"/>
          <w:lang w:val="nb-NO"/>
        </w:rPr>
        <w:t xml:space="preserve"> { </w:t>
      </w:r>
      <w:r w:rsidRPr="00211DAE">
        <w:rPr>
          <w:rStyle w:val="LS2Comment"/>
          <w:lang w:val="nb-NO"/>
        </w:rPr>
        <w:t xml:space="preserve">på forrige linje til } på neste </w:t>
      </w:r>
      <w:r w:rsidR="00052E9F">
        <w:rPr>
          <w:rStyle w:val="LS2Comment"/>
          <w:lang w:val="nb-NO"/>
        </w:rPr>
        <w:br/>
        <w:t xml:space="preserve">                       </w:t>
      </w:r>
      <w:r w:rsidR="00052E9F" w:rsidRPr="00211DAE">
        <w:rPr>
          <w:rStyle w:val="LS2Comment"/>
          <w:lang w:val="nb-NO"/>
        </w:rPr>
        <w:t>//</w:t>
      </w:r>
      <w:r w:rsidR="00052E9F">
        <w:rPr>
          <w:rStyle w:val="LS2Comment"/>
          <w:lang w:val="nb-NO"/>
        </w:rPr>
        <w:t xml:space="preserve"> </w:t>
      </w:r>
      <w:r w:rsidRPr="00211DAE">
        <w:rPr>
          <w:rStyle w:val="LS2Comment"/>
          <w:lang w:val="nb-NO"/>
        </w:rPr>
        <w:t>linje</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27DAFFA" w14:textId="00CD3023" w:rsidR="00291DB3" w:rsidRPr="00211DAE" w:rsidRDefault="007B48DD" w:rsidP="00477818">
      <w:pPr>
        <w:pStyle w:val="b1aff"/>
      </w:pPr>
      <w:r w:rsidRPr="00211DAE">
        <w:t xml:space="preserve">Merk at vi godt kan ha to ulike variabler som begge heter </w:t>
      </w:r>
      <w:r w:rsidRPr="00CC027C">
        <w:rPr>
          <w:rStyle w:val="LS2CodeBodytext"/>
        </w:rPr>
        <w:t>c</w:t>
      </w:r>
      <w:r w:rsidRPr="00211DAE">
        <w:t>, siden de lever i hver sin blokk og vi dermed aldri vil få noen konflikt. I samme blokk kan vi ikke ha to varible</w:t>
      </w:r>
      <w:r w:rsidR="00770B51">
        <w:t>r</w:t>
      </w:r>
      <w:r w:rsidRPr="00211DAE">
        <w:t xml:space="preserve"> med samme navn.</w:t>
      </w:r>
    </w:p>
    <w:p w14:paraId="287768AD" w14:textId="51A6316D" w:rsidR="00490A6C" w:rsidRDefault="00770B51" w:rsidP="00CC027C">
      <w:pPr>
        <w:pStyle w:val="b1af"/>
      </w:pPr>
      <w:bookmarkStart w:id="586" w:name="problemløsningsteknikker"/>
      <w:r>
        <w:t>Det anbefales ikke å</w:t>
      </w:r>
      <w:r w:rsidRPr="00490A6C">
        <w:t xml:space="preserve"> </w:t>
      </w:r>
      <w:r w:rsidR="00490A6C" w:rsidRPr="00490A6C">
        <w:t xml:space="preserve">bruke </w:t>
      </w:r>
      <w:r w:rsidR="00490A6C" w:rsidRPr="00490A6C">
        <w:rPr>
          <w:rStyle w:val="LS2CodeBodytext"/>
        </w:rPr>
        <w:t>var</w:t>
      </w:r>
      <w:r w:rsidR="00490A6C" w:rsidRPr="00490A6C">
        <w:t xml:space="preserve"> til å deklarere en variabel inne i en blokk. Om du gjør det likevel, vil funksjonen likevel være deklartert for hele funksjonen, men den vil ikke ha verdi før kjøringen kommer til det punktet </w:t>
      </w:r>
      <w:r>
        <w:t>der</w:t>
      </w:r>
      <w:r w:rsidRPr="00490A6C">
        <w:t xml:space="preserve"> </w:t>
      </w:r>
      <w:r w:rsidR="00490A6C" w:rsidRPr="00490A6C">
        <w:t xml:space="preserve">den deklareres og eventuelt tilordnes. Bruk </w:t>
      </w:r>
      <w:r w:rsidR="00490A6C" w:rsidRPr="00490A6C">
        <w:rPr>
          <w:rStyle w:val="LS2CodeBodytext"/>
        </w:rPr>
        <w:t>let</w:t>
      </w:r>
      <w:r w:rsidR="00490A6C" w:rsidRPr="00490A6C">
        <w:t xml:space="preserve"> istedenfor, og aller enklest</w:t>
      </w:r>
      <w:r>
        <w:t>:</w:t>
      </w:r>
      <w:r w:rsidRPr="00490A6C">
        <w:t xml:space="preserve"> </w:t>
      </w:r>
      <w:r>
        <w:t>B</w:t>
      </w:r>
      <w:r w:rsidRPr="00490A6C">
        <w:t xml:space="preserve">ruk </w:t>
      </w:r>
      <w:r w:rsidR="00490A6C" w:rsidRPr="00490A6C">
        <w:rPr>
          <w:rStyle w:val="LS2CodeBodytext"/>
        </w:rPr>
        <w:t>let</w:t>
      </w:r>
      <w:r w:rsidR="00490A6C" w:rsidRPr="00490A6C">
        <w:t xml:space="preserve"> til alt!</w:t>
      </w:r>
    </w:p>
    <w:p w14:paraId="7D4770D0" w14:textId="2B7E545E" w:rsidR="007355AE" w:rsidRDefault="00490A6C" w:rsidP="007355AE">
      <w:pPr>
        <w:pStyle w:val="kap1starts"/>
      </w:pPr>
      <w:r>
        <w:lastRenderedPageBreak/>
        <w:t xml:space="preserve"> </w:t>
      </w:r>
      <w:r w:rsidR="007355AE">
        <w:t>[start kap]</w:t>
      </w:r>
    </w:p>
    <w:p w14:paraId="71CEB55F" w14:textId="2210E5AA" w:rsidR="007355AE" w:rsidRDefault="007B48DD" w:rsidP="007355AE">
      <w:pPr>
        <w:pStyle w:val="kap1nums"/>
      </w:pPr>
      <w:bookmarkStart w:id="587" w:name="_Toc28544402"/>
      <w:bookmarkStart w:id="588" w:name="_Toc28544537"/>
      <w:bookmarkStart w:id="589" w:name="_Toc29047882"/>
      <w:r w:rsidRPr="00211DAE">
        <w:t>8</w:t>
      </w:r>
      <w:bookmarkEnd w:id="587"/>
      <w:bookmarkEnd w:id="588"/>
      <w:bookmarkEnd w:id="589"/>
    </w:p>
    <w:p w14:paraId="520A28A0" w14:textId="21B9D936" w:rsidR="00291DB3" w:rsidRPr="00211DAE" w:rsidRDefault="007B48DD" w:rsidP="007355AE">
      <w:pPr>
        <w:pStyle w:val="kap1titts"/>
      </w:pPr>
      <w:bookmarkStart w:id="590" w:name="_Toc29047883"/>
      <w:r w:rsidRPr="00211DAE">
        <w:t>Problemløsningsteknikker</w:t>
      </w:r>
      <w:bookmarkEnd w:id="586"/>
      <w:bookmarkEnd w:id="590"/>
    </w:p>
    <w:p w14:paraId="6AC5646E" w14:textId="325AA3DE" w:rsidR="00291DB3" w:rsidRPr="00211DAE" w:rsidRDefault="007B48DD" w:rsidP="007355AE">
      <w:pPr>
        <w:pStyle w:val="b1af-f"/>
      </w:pPr>
      <w:r w:rsidRPr="00211DAE">
        <w:t xml:space="preserve">Dette kapitlet er basert på et tilsvarende kapittel i boken </w:t>
      </w:r>
      <w:r w:rsidRPr="000A6E80">
        <w:rPr>
          <w:rStyle w:val="LS2Kursiv"/>
        </w:rPr>
        <w:t>Think Like a Programmer: An Introduction to Creative Problem Solving</w:t>
      </w:r>
      <w:r w:rsidRPr="00211DAE">
        <w:t xml:space="preserve"> skrevet av V. Anton Spraul</w:t>
      </w:r>
      <w:r w:rsidR="00770B51">
        <w:t xml:space="preserve"> i</w:t>
      </w:r>
      <w:r w:rsidRPr="00211DAE">
        <w:t xml:space="preserve"> 2012.</w:t>
      </w:r>
    </w:p>
    <w:p w14:paraId="31AAB5CA" w14:textId="79B27FF1" w:rsidR="00C70D0E" w:rsidRDefault="007B48DD" w:rsidP="00B179A8">
      <w:pPr>
        <w:pStyle w:val="b1af"/>
      </w:pPr>
      <w:r w:rsidRPr="00211DAE">
        <w:t xml:space="preserve">Vi har bruk for disse teknikkene når vi står fast med et problem. Å jobbe som programmerer består i stor grad </w:t>
      </w:r>
      <w:r w:rsidR="00770B51">
        <w:t>av</w:t>
      </w:r>
      <w:r w:rsidRPr="00211DAE">
        <w:t xml:space="preserve"> å stå fast med et problem. Derfor er disse teknikkene svært verdifulle. I boken går Spraul gjennom følgende åtte teknikker:</w:t>
      </w:r>
    </w:p>
    <w:p w14:paraId="7D0CDA86" w14:textId="4363DECB" w:rsidR="00C70D0E" w:rsidRPr="0085069B" w:rsidRDefault="00820476" w:rsidP="00820476">
      <w:pPr>
        <w:pStyle w:val="b1lff"/>
        <w:ind w:left="720" w:hanging="360"/>
      </w:pPr>
      <w:r w:rsidRPr="0085069B">
        <w:t>1</w:t>
      </w:r>
      <w:r w:rsidRPr="0085069B">
        <w:tab/>
      </w:r>
      <w:r w:rsidR="00C70D0E" w:rsidRPr="0085069B">
        <w:t>Ha alltid en plan</w:t>
      </w:r>
      <w:r w:rsidR="00770B51">
        <w:t>.</w:t>
      </w:r>
    </w:p>
    <w:p w14:paraId="71284634" w14:textId="1657DA71" w:rsidR="00C70D0E" w:rsidRPr="0085069B" w:rsidRDefault="00820476" w:rsidP="00820476">
      <w:pPr>
        <w:pStyle w:val="b1lf"/>
        <w:ind w:left="720" w:hanging="360"/>
      </w:pPr>
      <w:r w:rsidRPr="0085069B">
        <w:t>2</w:t>
      </w:r>
      <w:r w:rsidRPr="0085069B">
        <w:tab/>
      </w:r>
      <w:r w:rsidR="00C70D0E" w:rsidRPr="0085069B">
        <w:t>Omformuler problemet</w:t>
      </w:r>
      <w:r w:rsidR="00770B51">
        <w:t>.</w:t>
      </w:r>
    </w:p>
    <w:p w14:paraId="311A3F17" w14:textId="2A122D12" w:rsidR="00C70D0E" w:rsidRPr="0085069B" w:rsidRDefault="00820476" w:rsidP="00820476">
      <w:pPr>
        <w:pStyle w:val="b1lf"/>
        <w:ind w:left="720" w:hanging="360"/>
      </w:pPr>
      <w:r w:rsidRPr="0085069B">
        <w:t>3</w:t>
      </w:r>
      <w:r w:rsidRPr="0085069B">
        <w:tab/>
      </w:r>
      <w:r w:rsidR="00C70D0E" w:rsidRPr="0085069B">
        <w:t>Del opp problemet</w:t>
      </w:r>
      <w:r w:rsidR="00770B51">
        <w:t>.</w:t>
      </w:r>
    </w:p>
    <w:p w14:paraId="56F3151E" w14:textId="2BBDC3ED" w:rsidR="00C70D0E" w:rsidRPr="00C70D0E" w:rsidRDefault="00820476" w:rsidP="00820476">
      <w:pPr>
        <w:pStyle w:val="b1lf"/>
        <w:ind w:left="720" w:hanging="360"/>
      </w:pPr>
      <w:r w:rsidRPr="00C70D0E">
        <w:t>4</w:t>
      </w:r>
      <w:r w:rsidRPr="00C70D0E">
        <w:tab/>
      </w:r>
      <w:r w:rsidR="00C70D0E" w:rsidRPr="00C70D0E">
        <w:t>Start med det som er kjent</w:t>
      </w:r>
      <w:r w:rsidR="00770B51">
        <w:t>.</w:t>
      </w:r>
    </w:p>
    <w:p w14:paraId="467E0FD7" w14:textId="1F62C8CB" w:rsidR="00C70D0E" w:rsidRPr="0085069B" w:rsidRDefault="00820476" w:rsidP="00820476">
      <w:pPr>
        <w:pStyle w:val="b1lf"/>
        <w:ind w:left="720" w:hanging="360"/>
      </w:pPr>
      <w:r w:rsidRPr="0085069B">
        <w:t>5</w:t>
      </w:r>
      <w:r w:rsidRPr="0085069B">
        <w:tab/>
      </w:r>
      <w:r w:rsidR="00C70D0E" w:rsidRPr="0085069B">
        <w:t>Forenkle problemet</w:t>
      </w:r>
      <w:r w:rsidR="00770B51">
        <w:t>.</w:t>
      </w:r>
    </w:p>
    <w:p w14:paraId="6D32932E" w14:textId="6C94B14D" w:rsidR="00C70D0E" w:rsidRPr="0085069B" w:rsidRDefault="00820476" w:rsidP="00820476">
      <w:pPr>
        <w:pStyle w:val="b1lf"/>
        <w:ind w:left="720" w:hanging="360"/>
      </w:pPr>
      <w:r w:rsidRPr="0085069B">
        <w:t>6</w:t>
      </w:r>
      <w:r w:rsidRPr="0085069B">
        <w:tab/>
      </w:r>
      <w:r w:rsidR="00C70D0E" w:rsidRPr="0085069B">
        <w:t>Se etter analogier</w:t>
      </w:r>
      <w:r w:rsidR="00770B51">
        <w:t>.</w:t>
      </w:r>
    </w:p>
    <w:p w14:paraId="48453104" w14:textId="5A00D267" w:rsidR="00C70D0E" w:rsidRPr="0085069B" w:rsidRDefault="00820476" w:rsidP="00820476">
      <w:pPr>
        <w:pStyle w:val="b1lf"/>
        <w:ind w:left="720" w:hanging="360"/>
      </w:pPr>
      <w:r w:rsidRPr="0085069B">
        <w:t>7</w:t>
      </w:r>
      <w:r w:rsidRPr="0085069B">
        <w:tab/>
      </w:r>
      <w:r w:rsidR="00C70D0E" w:rsidRPr="0085069B">
        <w:t>Eksperimenter</w:t>
      </w:r>
      <w:r w:rsidR="00770B51">
        <w:t>.</w:t>
      </w:r>
    </w:p>
    <w:p w14:paraId="2176301C" w14:textId="112F2DE8" w:rsidR="00C70D0E" w:rsidRPr="0085069B" w:rsidRDefault="00820476" w:rsidP="00820476">
      <w:pPr>
        <w:pStyle w:val="b1lf"/>
        <w:ind w:left="720" w:hanging="360"/>
      </w:pPr>
      <w:r w:rsidRPr="0085069B">
        <w:t>8</w:t>
      </w:r>
      <w:r w:rsidRPr="0085069B">
        <w:tab/>
      </w:r>
      <w:r w:rsidR="00C70D0E" w:rsidRPr="0085069B">
        <w:t>Ikke bli frustrert</w:t>
      </w:r>
      <w:r w:rsidR="00770B51">
        <w:t>.</w:t>
      </w:r>
    </w:p>
    <w:p w14:paraId="4E206ADA" w14:textId="2D245683" w:rsidR="00291DB3" w:rsidRPr="00211DAE" w:rsidRDefault="007B48DD" w:rsidP="00903237">
      <w:pPr>
        <w:pStyle w:val="b1aff"/>
      </w:pPr>
      <w:r w:rsidRPr="00211DAE">
        <w:t>Det første og det siste punktet skiller seg litt ut, derfor skal vi se på dem først</w:t>
      </w:r>
      <w:r w:rsidR="00892C3F">
        <w:t xml:space="preserve"> – </w:t>
      </w:r>
      <w:r w:rsidRPr="00211DAE">
        <w:t>før vi går gjennom de seks andre.</w:t>
      </w:r>
    </w:p>
    <w:p w14:paraId="4CB00E60" w14:textId="6617B5FB" w:rsidR="00291DB3" w:rsidRPr="00211DAE" w:rsidRDefault="007B48DD" w:rsidP="00B179A8">
      <w:pPr>
        <w:pStyle w:val="b1af"/>
      </w:pPr>
      <w:r w:rsidRPr="00211DAE">
        <w:t xml:space="preserve">Vi skriver kode for å få til noe helt konkret. Vi har en modell av hvordan ting fungerer i hodet, og </w:t>
      </w:r>
      <w:r w:rsidR="007F676D" w:rsidRPr="00211DAE">
        <w:t xml:space="preserve">ut fra denne modellen </w:t>
      </w:r>
      <w:r w:rsidR="007F676D">
        <w:t xml:space="preserve">lager vi </w:t>
      </w:r>
      <w:r w:rsidRPr="00211DAE">
        <w:t>første forsøk på å programmere det vi ønsker.</w:t>
      </w:r>
    </w:p>
    <w:p w14:paraId="19246945" w14:textId="36AD4895" w:rsidR="00291DB3" w:rsidRPr="00211DAE" w:rsidRDefault="007B48DD" w:rsidP="00B179A8">
      <w:pPr>
        <w:pStyle w:val="b1af"/>
      </w:pPr>
      <w:r w:rsidRPr="00211DAE">
        <w:t>Mange ganger fungerer ting som det skal på første forsøk, og hvis det ikke er tilfellet, hender det ofte at vi umiddelbart skjønner hva som er feil</w:t>
      </w:r>
      <w:r w:rsidR="007F676D">
        <w:t>,</w:t>
      </w:r>
      <w:r w:rsidR="00892C3F">
        <w:t xml:space="preserve"> </w:t>
      </w:r>
      <w:r w:rsidRPr="00211DAE">
        <w:t>ut fra resultatet av det første forsøket.</w:t>
      </w:r>
    </w:p>
    <w:p w14:paraId="24E7413A" w14:textId="41E36225" w:rsidR="00291DB3" w:rsidRPr="00211DAE" w:rsidRDefault="007F676D" w:rsidP="00B179A8">
      <w:pPr>
        <w:pStyle w:val="b1af"/>
      </w:pPr>
      <w:r>
        <w:t>N</w:t>
      </w:r>
      <w:r w:rsidR="007B48DD" w:rsidRPr="00211DAE">
        <w:t xml:space="preserve">år det ikke virker og vi ikke forstår hvorfor, er det viktig ikke </w:t>
      </w:r>
      <w:r>
        <w:t xml:space="preserve">å </w:t>
      </w:r>
      <w:r w:rsidR="007B48DD" w:rsidRPr="00211DAE">
        <w:t>bli frustrert</w:t>
      </w:r>
      <w:r w:rsidR="00892C3F">
        <w:t xml:space="preserve"> – </w:t>
      </w:r>
      <w:r w:rsidR="007B48DD" w:rsidRPr="00211DAE">
        <w:t>og det oppnår vi best ved å ha en plan!</w:t>
      </w:r>
    </w:p>
    <w:p w14:paraId="56BE1AA5" w14:textId="0FF7E7E8" w:rsidR="00291DB3" w:rsidRPr="00211DAE" w:rsidRDefault="007B48DD" w:rsidP="00B179A8">
      <w:pPr>
        <w:pStyle w:val="b1af"/>
      </w:pPr>
      <w:r w:rsidRPr="00211DAE">
        <w:t>Ofte prøver vi litt vilkårlige ting uten å lykkes. Når vi sitter med et problem vi ikke forstår</w:t>
      </w:r>
      <w:r w:rsidR="007F676D">
        <w:t>,</w:t>
      </w:r>
      <w:r w:rsidR="00892C3F">
        <w:t xml:space="preserve"> </w:t>
      </w:r>
      <w:r w:rsidRPr="00211DAE">
        <w:t>og</w:t>
      </w:r>
      <w:r w:rsidR="007F676D">
        <w:t xml:space="preserve"> vi</w:t>
      </w:r>
      <w:r w:rsidRPr="00211DAE">
        <w:t xml:space="preserve"> ikke har noen plan, er det lett å bli frustrert! Løsningen er, så klart, å finne en plan. Det krever kjennskap til mulige planer (les </w:t>
      </w:r>
      <w:r w:rsidRPr="000A6E80">
        <w:rPr>
          <w:rStyle w:val="LS2Kursiv"/>
        </w:rPr>
        <w:t>problemløsningsteknikker</w:t>
      </w:r>
      <w:r w:rsidRPr="00211DAE">
        <w:t>), men det krever også at man gjenkjenner situasjonen</w:t>
      </w:r>
      <w:r w:rsidR="00892C3F">
        <w:t xml:space="preserve"> – </w:t>
      </w:r>
      <w:r w:rsidRPr="00211DAE">
        <w:t>nemlig at man har et problem man ikke forstår hvordan man skal løse</w:t>
      </w:r>
      <w:r w:rsidR="007F676D">
        <w:t>,</w:t>
      </w:r>
      <w:r w:rsidRPr="00211DAE">
        <w:t xml:space="preserve"> </w:t>
      </w:r>
      <w:r w:rsidRPr="000A6E80">
        <w:rPr>
          <w:rStyle w:val="LS2Kursiv"/>
        </w:rPr>
        <w:t>og</w:t>
      </w:r>
      <w:r w:rsidRPr="00211DAE">
        <w:t xml:space="preserve"> at man ikke har noen plan for hvordan man skal endre på det.</w:t>
      </w:r>
    </w:p>
    <w:p w14:paraId="56111E35" w14:textId="1D402B1C" w:rsidR="00291DB3" w:rsidRPr="00211DAE" w:rsidRDefault="007B48DD" w:rsidP="00B179A8">
      <w:pPr>
        <w:pStyle w:val="b1af"/>
      </w:pPr>
      <w:r w:rsidRPr="00211DAE">
        <w:t xml:space="preserve">Nå forstår vi at det første og det siste punktet er de viktigste. I det siste punktet </w:t>
      </w:r>
      <w:r w:rsidR="007F676D">
        <w:t>har vi</w:t>
      </w:r>
      <w:r w:rsidR="007F676D" w:rsidRPr="00211DAE">
        <w:t xml:space="preserve"> </w:t>
      </w:r>
      <w:r w:rsidRPr="00211DAE">
        <w:t xml:space="preserve">ferdigheten å gjenkjenne at man er frustrert. Det må til for at man </w:t>
      </w:r>
      <w:r w:rsidR="007F676D">
        <w:t xml:space="preserve">skal kunne gjøre </w:t>
      </w:r>
      <w:r w:rsidRPr="00211DAE">
        <w:t>noe med det. Å finne en plan er en god mulighet. En annen</w:t>
      </w:r>
      <w:r w:rsidR="007F676D">
        <w:t xml:space="preserve"> plan</w:t>
      </w:r>
      <w:r w:rsidRPr="00211DAE">
        <w:t xml:space="preserve"> er å ta seg en pause </w:t>
      </w:r>
      <w:r w:rsidR="007F676D">
        <w:t>og så</w:t>
      </w:r>
      <w:r w:rsidR="007F676D" w:rsidRPr="00211DAE">
        <w:t xml:space="preserve"> </w:t>
      </w:r>
      <w:r w:rsidRPr="00211DAE">
        <w:t>finne seg en plan når man starter opp igjen.</w:t>
      </w:r>
    </w:p>
    <w:p w14:paraId="69C0B12A" w14:textId="41C28BC4" w:rsidR="00291DB3" w:rsidRPr="00211DAE" w:rsidRDefault="007B48DD" w:rsidP="00B179A8">
      <w:pPr>
        <w:pStyle w:val="b1af"/>
      </w:pPr>
      <w:r w:rsidRPr="00211DAE">
        <w:t>For å finne en plan kan man bruke Sprauls seks resterende problemløsningsteknikker, som vi nå går gjennom i resten av kapitlet.</w:t>
      </w:r>
    </w:p>
    <w:p w14:paraId="20599743" w14:textId="77777777" w:rsidR="00291DB3" w:rsidRPr="00211DAE" w:rsidRDefault="007B48DD" w:rsidP="00A01741">
      <w:pPr>
        <w:pStyle w:val="m1tt"/>
      </w:pPr>
      <w:bookmarkStart w:id="591" w:name="omformuler-problemet"/>
      <w:bookmarkStart w:id="592" w:name="_Toc29047884"/>
      <w:r w:rsidRPr="00211DAE">
        <w:lastRenderedPageBreak/>
        <w:t>Omformuler problemet</w:t>
      </w:r>
      <w:bookmarkEnd w:id="591"/>
      <w:bookmarkEnd w:id="592"/>
    </w:p>
    <w:p w14:paraId="4D4ED6E0" w14:textId="5F78B9B0" w:rsidR="008B10FA" w:rsidRDefault="007B48DD" w:rsidP="00C628A3">
      <w:pPr>
        <w:pStyle w:val="b1af-f"/>
      </w:pPr>
      <w:r w:rsidRPr="00211DAE">
        <w:t>La oss gå rett på et eksempel.</w:t>
      </w:r>
    </w:p>
    <w:p w14:paraId="280CBA9C" w14:textId="44A17EF2" w:rsidR="00291DB3" w:rsidRPr="00211DAE" w:rsidRDefault="007B48DD" w:rsidP="008B10FA">
      <w:pPr>
        <w:pStyle w:val="b2aff"/>
      </w:pPr>
      <w:r w:rsidRPr="008B10FA">
        <w:rPr>
          <w:rStyle w:val="LS2Kursiv"/>
        </w:rPr>
        <w:t xml:space="preserve">Det er 317 tennisspillere som spiller utslagscup, hvilket vil si at i hver kamp går vinneren videre, mens taperen er ute av hele turneringen. </w:t>
      </w:r>
      <w:r w:rsidRPr="000A6E80">
        <w:rPr>
          <w:rStyle w:val="LS2Kursiv"/>
        </w:rPr>
        <w:t>Spørsmålet er</w:t>
      </w:r>
      <w:r w:rsidR="007F676D">
        <w:rPr>
          <w:rStyle w:val="LS2Kursiv"/>
        </w:rPr>
        <w:t xml:space="preserve"> som følger:</w:t>
      </w:r>
      <w:r w:rsidR="007F676D" w:rsidRPr="000A6E80">
        <w:rPr>
          <w:rStyle w:val="LS2Kursiv"/>
        </w:rPr>
        <w:t xml:space="preserve"> </w:t>
      </w:r>
      <w:r w:rsidR="007F676D">
        <w:rPr>
          <w:rStyle w:val="LS2Kursiv"/>
        </w:rPr>
        <w:t>H</w:t>
      </w:r>
      <w:r w:rsidR="007F676D" w:rsidRPr="000A6E80">
        <w:rPr>
          <w:rStyle w:val="LS2Kursiv"/>
        </w:rPr>
        <w:t xml:space="preserve">vor </w:t>
      </w:r>
      <w:r w:rsidRPr="000A6E80">
        <w:rPr>
          <w:rStyle w:val="LS2Kursiv"/>
        </w:rPr>
        <w:t xml:space="preserve">mange kamper må det spilles </w:t>
      </w:r>
      <w:r w:rsidR="00A36A64">
        <w:rPr>
          <w:rStyle w:val="LS2Kursiv"/>
        </w:rPr>
        <w:t>før</w:t>
      </w:r>
      <w:r w:rsidR="00A36A64" w:rsidRPr="000A6E80">
        <w:rPr>
          <w:rStyle w:val="LS2Kursiv"/>
        </w:rPr>
        <w:t xml:space="preserve"> </w:t>
      </w:r>
      <w:r w:rsidR="007F676D">
        <w:rPr>
          <w:rStyle w:val="LS2Kursiv"/>
        </w:rPr>
        <w:t>man kan</w:t>
      </w:r>
      <w:r w:rsidR="007F676D" w:rsidRPr="000A6E80">
        <w:rPr>
          <w:rStyle w:val="LS2Kursiv"/>
        </w:rPr>
        <w:t xml:space="preserve"> </w:t>
      </w:r>
      <w:r w:rsidRPr="000A6E80">
        <w:rPr>
          <w:rStyle w:val="LS2Kursiv"/>
        </w:rPr>
        <w:t>kåre en vinner?</w:t>
      </w:r>
    </w:p>
    <w:p w14:paraId="0B5FC146" w14:textId="028FEAE0" w:rsidR="00291DB3" w:rsidRPr="00211DAE" w:rsidRDefault="007B48DD" w:rsidP="008B10FA">
      <w:pPr>
        <w:pStyle w:val="b1aff"/>
      </w:pPr>
      <w:r w:rsidRPr="00211DAE">
        <w:t>Det kan høres ut som om dette krever komplisert matematikk. Cupsystemet har to to lag i finalen, fire i semifinale, åtte i kvartfinale og så videre. Det går jo ikke opp med 317, så i første runde må en del lag ha walkover. 256 er et tall som</w:t>
      </w:r>
      <w:r w:rsidR="00741CE8">
        <w:t xml:space="preserve"> </w:t>
      </w:r>
      <w:r w:rsidR="00741CE8" w:rsidRPr="008130AD">
        <w:t>«</w:t>
      </w:r>
      <w:r w:rsidRPr="00211DAE">
        <w:t>går opp</w:t>
      </w:r>
      <w:r w:rsidR="00751880">
        <w:t>»</w:t>
      </w:r>
      <w:r w:rsidRPr="00211DAE">
        <w:t>, så om vi blir kvitt 61 lag i første runde</w:t>
      </w:r>
      <w:r w:rsidR="00A63783">
        <w:t xml:space="preserve">, </w:t>
      </w:r>
      <w:r w:rsidRPr="00211DAE">
        <w:t>vil det fungere.</w:t>
      </w:r>
    </w:p>
    <w:p w14:paraId="738662A8" w14:textId="5A878FC6" w:rsidR="00291DB3" w:rsidRPr="00211DAE" w:rsidRDefault="00A36A64" w:rsidP="00B179A8">
      <w:pPr>
        <w:pStyle w:val="b1af"/>
      </w:pPr>
      <w:r>
        <w:t>L</w:t>
      </w:r>
      <w:r w:rsidR="007B48DD" w:rsidRPr="00211DAE">
        <w:t xml:space="preserve">øsningen er </w:t>
      </w:r>
      <w:r>
        <w:t xml:space="preserve">imidlertid </w:t>
      </w:r>
      <w:r w:rsidR="007B48DD" w:rsidRPr="00211DAE">
        <w:t>mye enklere enn det</w:t>
      </w:r>
      <w:r>
        <w:t>,</w:t>
      </w:r>
      <w:r w:rsidR="00892C3F">
        <w:t xml:space="preserve"> </w:t>
      </w:r>
      <w:r w:rsidR="007B48DD" w:rsidRPr="00211DAE">
        <w:t xml:space="preserve">og </w:t>
      </w:r>
      <w:r>
        <w:t xml:space="preserve">den </w:t>
      </w:r>
      <w:r w:rsidR="007B48DD" w:rsidRPr="00211DAE">
        <w:t>krever lite regning. Poenget er at om oppgaven hadde vært formulert på en annen måte</w:t>
      </w:r>
      <w:r w:rsidR="00A63783">
        <w:t xml:space="preserve">, </w:t>
      </w:r>
      <w:r w:rsidR="007B48DD" w:rsidRPr="00211DAE">
        <w:t>hadde det vært lettere å se. Det å omformulere oppgaven kan vi faktisk gjøres selv, med et hvilket som helst problem. Og det kan gjøre det lettere å løse det. La oss se på en annen</w:t>
      </w:r>
      <w:r>
        <w:t xml:space="preserve"> måte å</w:t>
      </w:r>
      <w:r w:rsidR="007B48DD" w:rsidRPr="00211DAE">
        <w:t xml:space="preserve"> formuler</w:t>
      </w:r>
      <w:r>
        <w:t xml:space="preserve">e </w:t>
      </w:r>
      <w:r w:rsidR="007B48DD" w:rsidRPr="00211DAE">
        <w:t>oppgaven</w:t>
      </w:r>
      <w:r>
        <w:t xml:space="preserve"> på</w:t>
      </w:r>
      <w:r w:rsidR="007B48DD" w:rsidRPr="00211DAE">
        <w:t>.</w:t>
      </w:r>
    </w:p>
    <w:p w14:paraId="0583CB22" w14:textId="6BEB19C4" w:rsidR="00291DB3" w:rsidRPr="00211DAE" w:rsidRDefault="007B48DD" w:rsidP="008B10FA">
      <w:pPr>
        <w:pStyle w:val="b2aff"/>
      </w:pPr>
      <w:r w:rsidRPr="008B10FA">
        <w:rPr>
          <w:rStyle w:val="LS2Kursiv"/>
        </w:rPr>
        <w:t>Det er 317 tennisspillere som spiller utslagscup, hvilket vil si at i hver kamp kamp går én person ut av turneringen. Spørsmålet er</w:t>
      </w:r>
      <w:r w:rsidR="00A36A64">
        <w:rPr>
          <w:rStyle w:val="LS2Kursiv"/>
        </w:rPr>
        <w:t xml:space="preserve"> som følger: H</w:t>
      </w:r>
      <w:r w:rsidRPr="008B10FA">
        <w:rPr>
          <w:rStyle w:val="LS2Kursiv"/>
        </w:rPr>
        <w:t xml:space="preserve">vor mange kamper må det spilles for at 316 personer </w:t>
      </w:r>
      <w:r w:rsidR="00945B53">
        <w:rPr>
          <w:rStyle w:val="LS2Kursiv"/>
        </w:rPr>
        <w:t>skal gå</w:t>
      </w:r>
      <w:r w:rsidR="00945B53" w:rsidRPr="008B10FA">
        <w:rPr>
          <w:rStyle w:val="LS2Kursiv"/>
        </w:rPr>
        <w:t xml:space="preserve"> </w:t>
      </w:r>
      <w:r w:rsidRPr="008B10FA">
        <w:rPr>
          <w:rStyle w:val="LS2Kursiv"/>
        </w:rPr>
        <w:t>ut av turneringen og vi sitter igjen med én vinner?</w:t>
      </w:r>
    </w:p>
    <w:p w14:paraId="2C1493D2" w14:textId="724BCB5B" w:rsidR="00291DB3" w:rsidRPr="00211DAE" w:rsidRDefault="007B48DD" w:rsidP="008B10FA">
      <w:pPr>
        <w:pStyle w:val="b1aff"/>
      </w:pPr>
      <w:r w:rsidRPr="00211DAE">
        <w:t>Kanskje ser du det fortsatt ikke, men for å bli kvitt 316 personer</w:t>
      </w:r>
      <w:r w:rsidR="00892C3F">
        <w:t xml:space="preserve"> – </w:t>
      </w:r>
      <w:r w:rsidRPr="00211DAE">
        <w:t xml:space="preserve">og </w:t>
      </w:r>
      <w:r w:rsidR="00A36A64">
        <w:t>man</w:t>
      </w:r>
      <w:r w:rsidR="00A36A64" w:rsidRPr="00211DAE">
        <w:t xml:space="preserve"> </w:t>
      </w:r>
      <w:r w:rsidRPr="00211DAE">
        <w:t>blir kvitt én person per kamp</w:t>
      </w:r>
      <w:r w:rsidR="00A36A64">
        <w:t xml:space="preserve"> –</w:t>
      </w:r>
      <w:r w:rsidR="00A63783">
        <w:t xml:space="preserve"> </w:t>
      </w:r>
      <w:r w:rsidRPr="00211DAE">
        <w:t xml:space="preserve">må </w:t>
      </w:r>
      <w:r w:rsidR="00A36A64">
        <w:t>man</w:t>
      </w:r>
      <w:r w:rsidRPr="00211DAE">
        <w:t xml:space="preserve"> spille 316 kamper. Dette betyr ikke at en hvilken som helst omskriving av et problem gjør det lettere å lese, men faktisk fungerer det overraskende godt å se problemet fra flere perspektiv</w:t>
      </w:r>
      <w:r w:rsidR="00A36A64">
        <w:t>er</w:t>
      </w:r>
      <w:r w:rsidRPr="00211DAE">
        <w:t>. En annen måte å endre perspektiv på er å tegne en tegning.</w:t>
      </w:r>
    </w:p>
    <w:p w14:paraId="2C77A92B" w14:textId="60C546FC" w:rsidR="00291DB3" w:rsidRPr="00211DAE" w:rsidRDefault="007B48DD" w:rsidP="00B179A8">
      <w:pPr>
        <w:pStyle w:val="b1af"/>
      </w:pPr>
      <w:r w:rsidRPr="00211DAE">
        <w:t xml:space="preserve">La oss se på et annet eksempel. Gitt at du har et sjakkbrett og et sett med dominobrikker som er </w:t>
      </w:r>
      <w:r w:rsidR="00A36A64">
        <w:t xml:space="preserve">av en slik størrelse </w:t>
      </w:r>
      <w:r w:rsidRPr="00211DAE">
        <w:t>at én dominobrikke dekker akkurat to ruter på sjakkbrettet. Gitt at vi har satt en sjakkbrikke i hvert av de to lyse hjørnene, er det da mulig å fylle alle de resterende rutene ved hjelp av dominobrikker?</w:t>
      </w:r>
    </w:p>
    <w:p w14:paraId="05A1B436" w14:textId="5D3B7A26" w:rsidR="00291DB3" w:rsidRPr="00211DAE" w:rsidRDefault="007B48DD" w:rsidP="00B179A8">
      <w:pPr>
        <w:pStyle w:val="b1af"/>
      </w:pPr>
      <w:r w:rsidRPr="00211DAE">
        <w:t>Det er vanskelig å tenke seg frem til en løsning. Det beste vi kan gjøre</w:t>
      </w:r>
      <w:r w:rsidR="00A36A64">
        <w:t>,</w:t>
      </w:r>
      <w:r w:rsidRPr="00211DAE">
        <w:t xml:space="preserve"> er å tegne opp og kanskje til og med legge på noen dominobrikker. Da ser vi oppgaven fra et mer konkret perspektiv, og det blir lettere:</w:t>
      </w:r>
    </w:p>
    <w:p w14:paraId="359AFA5B" w14:textId="0E043E77" w:rsidR="00004B1A" w:rsidRDefault="00004B1A" w:rsidP="00004B1A">
      <w:pPr>
        <w:pStyle w:val="komm1aff"/>
      </w:pPr>
      <w:r>
        <w:t xml:space="preserve">[[figur </w:t>
      </w:r>
      <w:r>
        <w:fldChar w:fldCharType="begin"/>
      </w:r>
      <w:r>
        <w:instrText xml:space="preserve"> seq fig </w:instrText>
      </w:r>
      <w:r>
        <w:fldChar w:fldCharType="separate"/>
      </w:r>
      <w:r>
        <w:rPr>
          <w:noProof/>
        </w:rPr>
        <w:t>47</w:t>
      </w:r>
      <w:r>
        <w:fldChar w:fldCharType="end"/>
      </w:r>
      <w:r>
        <w:t>]]</w:t>
      </w:r>
    </w:p>
    <w:p w14:paraId="278B2A13" w14:textId="77777777" w:rsidR="00291DB3" w:rsidRDefault="007B48DD" w:rsidP="00083F79">
      <w:pPr>
        <w:pStyle w:val="fig1aff"/>
      </w:pPr>
      <w:r>
        <w:rPr>
          <w:noProof/>
          <w:lang w:eastAsia="nb-NO"/>
        </w:rPr>
        <w:lastRenderedPageBreak/>
        <w:drawing>
          <wp:inline distT="0" distB="0" distL="0" distR="0" wp14:anchorId="15076243" wp14:editId="5751562B">
            <wp:extent cx="3390900" cy="332422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kap5/domino.png"/>
                    <pic:cNvPicPr>
                      <a:picLocks noChangeAspect="1" noChangeArrowheads="1"/>
                    </pic:cNvPicPr>
                  </pic:nvPicPr>
                  <pic:blipFill>
                    <a:blip r:embed="rId57"/>
                    <a:stretch>
                      <a:fillRect/>
                    </a:stretch>
                  </pic:blipFill>
                  <pic:spPr bwMode="auto">
                    <a:xfrm>
                      <a:off x="0" y="0"/>
                      <a:ext cx="3390900" cy="3324225"/>
                    </a:xfrm>
                    <a:prstGeom prst="rect">
                      <a:avLst/>
                    </a:prstGeom>
                    <a:noFill/>
                    <a:ln w="9525">
                      <a:noFill/>
                      <a:headEnd/>
                      <a:tailEnd/>
                    </a:ln>
                  </pic:spPr>
                </pic:pic>
              </a:graphicData>
            </a:graphic>
          </wp:inline>
        </w:drawing>
      </w:r>
    </w:p>
    <w:p w14:paraId="20D9E60F" w14:textId="4A04D675" w:rsidR="00291DB3" w:rsidRPr="00211DAE" w:rsidRDefault="007B48DD" w:rsidP="00083F79">
      <w:pPr>
        <w:pStyle w:val="b1aff"/>
      </w:pPr>
      <w:r w:rsidRPr="00211DAE">
        <w:t>En ting er at vi ut fra mønsteret fort får en følelse av at det blir vanskelig. Men å finne et bevis på at det går</w:t>
      </w:r>
      <w:r w:rsidR="00892C3F">
        <w:t xml:space="preserve"> – </w:t>
      </w:r>
      <w:r w:rsidRPr="00211DAE">
        <w:t xml:space="preserve">eller eventuelt </w:t>
      </w:r>
      <w:r w:rsidRPr="003A1257">
        <w:rPr>
          <w:rStyle w:val="LS2Kursiv"/>
        </w:rPr>
        <w:t>ikke</w:t>
      </w:r>
      <w:r w:rsidRPr="00211DAE">
        <w:t xml:space="preserve"> går</w:t>
      </w:r>
      <w:r w:rsidR="00A36A64">
        <w:t xml:space="preserve"> – </w:t>
      </w:r>
      <w:r w:rsidRPr="00211DAE">
        <w:t xml:space="preserve">er fortsatt vanskelig. Sjansen er nok likevel større for å legge merke </w:t>
      </w:r>
      <w:r w:rsidR="005334B9">
        <w:t xml:space="preserve">til </w:t>
      </w:r>
      <w:r w:rsidRPr="00211DAE">
        <w:t xml:space="preserve">en viktig ting ut fra dette bildet. En dominobrikke dekker </w:t>
      </w:r>
      <w:r w:rsidRPr="003A1257">
        <w:rPr>
          <w:rStyle w:val="LS2Kursiv"/>
        </w:rPr>
        <w:t>alltid</w:t>
      </w:r>
      <w:r w:rsidRPr="00211DAE">
        <w:t xml:space="preserve"> en mørk rute og en lys rute. Og et sjakkbrett har alltid like mange lyse og mørke ruter. Det betyr at om vi tar bort to lyse ruter fra brettet (de to lyse hjørnene)</w:t>
      </w:r>
      <w:r w:rsidR="00A63783">
        <w:t xml:space="preserve">, </w:t>
      </w:r>
      <w:r w:rsidRPr="00211DAE">
        <w:t xml:space="preserve">er det </w:t>
      </w:r>
      <w:r w:rsidRPr="003A1257">
        <w:rPr>
          <w:rStyle w:val="LS2Kursiv"/>
        </w:rPr>
        <w:t>ikke</w:t>
      </w:r>
      <w:r w:rsidRPr="00211DAE">
        <w:t xml:space="preserve"> like mange lyse og mørke ruter igjen på brettet.</w:t>
      </w:r>
    </w:p>
    <w:p w14:paraId="625B880B" w14:textId="50BECA0C" w:rsidR="00291DB3" w:rsidRPr="00211DAE" w:rsidRDefault="007B48DD" w:rsidP="00B179A8">
      <w:pPr>
        <w:pStyle w:val="b1af"/>
      </w:pPr>
      <w:r w:rsidRPr="00211DAE">
        <w:t xml:space="preserve">I og med at hver dominobrikke dekker én lys og én mørk </w:t>
      </w:r>
      <w:r w:rsidR="00C14EA5">
        <w:t>rute</w:t>
      </w:r>
      <w:r w:rsidR="00A63783">
        <w:t xml:space="preserve">, </w:t>
      </w:r>
      <w:r w:rsidRPr="00211DAE">
        <w:t xml:space="preserve">betyr det igjen at vi </w:t>
      </w:r>
      <w:r w:rsidRPr="003A1257">
        <w:rPr>
          <w:rStyle w:val="LS2Kursiv"/>
        </w:rPr>
        <w:t>ikke</w:t>
      </w:r>
      <w:r w:rsidRPr="00211DAE">
        <w:t xml:space="preserve"> kan dekke resten av sjakkrutene med dominobrikker.</w:t>
      </w:r>
    </w:p>
    <w:p w14:paraId="6C7EE97B" w14:textId="12CE4024" w:rsidR="00291DB3" w:rsidRPr="00211DAE" w:rsidRDefault="007B48DD" w:rsidP="00B179A8">
      <w:pPr>
        <w:pStyle w:val="b1af"/>
      </w:pPr>
      <w:r w:rsidRPr="00211DAE">
        <w:t>Lærere opplever ofte at elever som stiller spørsmål</w:t>
      </w:r>
      <w:r w:rsidR="00C14EA5">
        <w:t>,</w:t>
      </w:r>
      <w:r w:rsidRPr="00211DAE">
        <w:t xml:space="preserve"> innser svaret idet de spør. Det kan forklares </w:t>
      </w:r>
      <w:r w:rsidR="00C14EA5">
        <w:t>m</w:t>
      </w:r>
      <w:r w:rsidRPr="00211DAE">
        <w:t>ed at eleven tvinges til å formulere problemet på en ny måte for læreren som ikke har hørt det før.</w:t>
      </w:r>
    </w:p>
    <w:p w14:paraId="5BD00B91" w14:textId="0994E6CE" w:rsidR="00291DB3" w:rsidRPr="00211DAE" w:rsidRDefault="007B48DD" w:rsidP="00B179A8">
      <w:pPr>
        <w:pStyle w:val="b1af"/>
      </w:pPr>
      <w:r w:rsidRPr="00211DAE">
        <w:t xml:space="preserve">Begrepet </w:t>
      </w:r>
      <w:r w:rsidRPr="003A1257">
        <w:rPr>
          <w:rStyle w:val="LS2Kursiv"/>
        </w:rPr>
        <w:t>rubber</w:t>
      </w:r>
      <w:r w:rsidR="00C14EA5">
        <w:rPr>
          <w:rStyle w:val="LS2Kursiv"/>
        </w:rPr>
        <w:t xml:space="preserve"> </w:t>
      </w:r>
      <w:r w:rsidRPr="003A1257">
        <w:rPr>
          <w:rStyle w:val="LS2Kursiv"/>
        </w:rPr>
        <w:t>ducking</w:t>
      </w:r>
      <w:r w:rsidRPr="00211DAE">
        <w:t xml:space="preserve"> spiller på det samme. Det er en teknikk </w:t>
      </w:r>
      <w:r w:rsidR="00C14EA5">
        <w:t>der</w:t>
      </w:r>
      <w:r w:rsidR="00C14EA5" w:rsidRPr="00211DAE">
        <w:t xml:space="preserve"> </w:t>
      </w:r>
      <w:r w:rsidRPr="00211DAE">
        <w:t xml:space="preserve">man </w:t>
      </w:r>
      <w:r w:rsidR="00C14EA5">
        <w:t>t</w:t>
      </w:r>
      <w:r w:rsidR="00C14EA5" w:rsidRPr="00211DAE">
        <w:t xml:space="preserve">ar </w:t>
      </w:r>
      <w:r w:rsidRPr="00211DAE">
        <w:t>en liten badeand og forklarer problemet til den. Selv om det ikke er en reell lytter, virker det!</w:t>
      </w:r>
    </w:p>
    <w:p w14:paraId="5758AB7E" w14:textId="7D8F02E8" w:rsidR="00291DB3" w:rsidRPr="00211DAE" w:rsidRDefault="007B48DD" w:rsidP="00B179A8">
      <w:pPr>
        <w:pStyle w:val="b1af"/>
      </w:pPr>
      <w:r w:rsidRPr="00211DAE">
        <w:t xml:space="preserve">Hvis du har en kunde eller </w:t>
      </w:r>
      <w:r w:rsidR="00C14EA5">
        <w:t xml:space="preserve">en </w:t>
      </w:r>
      <w:r w:rsidRPr="00211DAE">
        <w:t xml:space="preserve">sjef som gir </w:t>
      </w:r>
      <w:r w:rsidR="00C14EA5" w:rsidRPr="00211DAE">
        <w:t>de</w:t>
      </w:r>
      <w:r w:rsidR="00C14EA5">
        <w:t>g</w:t>
      </w:r>
      <w:r w:rsidR="00C14EA5" w:rsidRPr="00211DAE">
        <w:t xml:space="preserve"> </w:t>
      </w:r>
      <w:r w:rsidRPr="00211DAE">
        <w:t>en programmeringsoppgave</w:t>
      </w:r>
      <w:r w:rsidR="00C14EA5">
        <w:t>,</w:t>
      </w:r>
      <w:r w:rsidRPr="00211DAE">
        <w:t xml:space="preserve"> er det ofte verdifullt i seg selv å forklare oppgaven tilbake til kunden eller sjefen med egne ord. Slik sikrer du deg at du har fortsått oppgaven riktig.</w:t>
      </w:r>
    </w:p>
    <w:p w14:paraId="7FB7D73D" w14:textId="77777777" w:rsidR="00291DB3" w:rsidRPr="00211DAE" w:rsidRDefault="007B48DD" w:rsidP="00B179A8">
      <w:pPr>
        <w:pStyle w:val="b1af"/>
      </w:pPr>
      <w:r w:rsidRPr="00211DAE">
        <w:t xml:space="preserve">La oss ta et eksempel i koding. Lag en funksjon som snur en tekst. </w:t>
      </w:r>
      <w:r w:rsidRPr="00C57878">
        <w:rPr>
          <w:rStyle w:val="LS2CodeBodytext"/>
        </w:rPr>
        <w:t>var tekst</w:t>
      </w:r>
      <w:r w:rsidRPr="00C4714E">
        <w:t xml:space="preserve"> = </w:t>
      </w:r>
      <w:r w:rsidRPr="00C57878">
        <w:rPr>
          <w:rStyle w:val="LS2CodeBodytext"/>
        </w:rPr>
        <w:t>snu('Terje');</w:t>
      </w:r>
      <w:r w:rsidRPr="00211DAE">
        <w:t xml:space="preserve"> skal gi variabelen verdien </w:t>
      </w:r>
      <w:r w:rsidRPr="00C57878">
        <w:rPr>
          <w:rStyle w:val="LS2CodeBodytext"/>
        </w:rPr>
        <w:t>'ejreT'</w:t>
      </w:r>
      <w:r w:rsidRPr="00211DAE">
        <w:t>.</w:t>
      </w:r>
    </w:p>
    <w:p w14:paraId="4AC93087" w14:textId="2AA3D20F" w:rsidR="00291DB3" w:rsidRPr="00211DAE" w:rsidRDefault="007B48DD" w:rsidP="00B179A8">
      <w:pPr>
        <w:pStyle w:val="b1af"/>
      </w:pPr>
      <w:r w:rsidRPr="00211DAE">
        <w:t xml:space="preserve">Et skritt i riktig retning kan være </w:t>
      </w:r>
      <w:r w:rsidR="00C14EA5">
        <w:t xml:space="preserve">at vi </w:t>
      </w:r>
      <w:r w:rsidRPr="00211DAE">
        <w:t>ikke bare omformulere</w:t>
      </w:r>
      <w:r w:rsidR="00C14EA5">
        <w:t>r</w:t>
      </w:r>
      <w:r w:rsidRPr="00211DAE">
        <w:t xml:space="preserve"> oppgaven, men</w:t>
      </w:r>
      <w:r w:rsidR="00C14EA5">
        <w:t xml:space="preserve"> </w:t>
      </w:r>
      <w:r w:rsidRPr="00211DAE">
        <w:t>sørge</w:t>
      </w:r>
      <w:r w:rsidR="00C14EA5">
        <w:t>r</w:t>
      </w:r>
      <w:r w:rsidRPr="00211DAE">
        <w:t xml:space="preserve"> for at den nye beskrivelsen er mer konkret og </w:t>
      </w:r>
      <w:r w:rsidR="00C14EA5">
        <w:t xml:space="preserve">peker </w:t>
      </w:r>
      <w:r w:rsidRPr="00211DAE">
        <w:t xml:space="preserve">mer i retning av hvordan vi skal gjøre det. For eksempel: Lag en funksjon som tar en tekst som parameter. Funksjonen skal gå gjennom teksten baklengs, det vil si fra siste til første </w:t>
      </w:r>
      <w:r w:rsidR="00C14EA5" w:rsidRPr="00211DAE">
        <w:t xml:space="preserve">bokstav </w:t>
      </w:r>
      <w:r w:rsidRPr="00211DAE">
        <w:t xml:space="preserve">og putte bokstavene inn i en ny tekstvariabel, slik at teksten i parameteren blir snudd. Da følger selve </w:t>
      </w:r>
      <w:r w:rsidR="00C14EA5" w:rsidRPr="00211DAE">
        <w:t>implement</w:t>
      </w:r>
      <w:r w:rsidR="00C14EA5">
        <w:t xml:space="preserve">eringen </w:t>
      </w:r>
      <w:r w:rsidRPr="00211DAE">
        <w:t>relativt lett:</w:t>
      </w:r>
    </w:p>
    <w:p w14:paraId="23577E24" w14:textId="77777777" w:rsidR="00291DB3" w:rsidRPr="00017038" w:rsidRDefault="007B48DD" w:rsidP="00477818">
      <w:pPr>
        <w:pStyle w:val="eks1aff"/>
        <w:rPr>
          <w:rFonts w:ascii="Consolas" w:hAnsi="Consolas"/>
          <w:lang w:val="nb-NO"/>
        </w:rPr>
      </w:pPr>
      <w:r w:rsidRPr="00CC5D44">
        <w:rPr>
          <w:rStyle w:val="LS2Tag"/>
          <w:bCs w:val="0"/>
          <w:lang w:val="nb-NO"/>
          <w:rPrChange w:id="59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94" w:author="Terje Kolderup" w:date="2020-01-29T09:55:00Z">
            <w:rPr>
              <w:lang w:val="nb-NO"/>
            </w:rPr>
          </w:rPrChange>
        </w:rPr>
        <w:t>snu</w:t>
      </w:r>
      <w:r w:rsidRPr="00017038">
        <w:rPr>
          <w:rFonts w:ascii="Consolas" w:hAnsi="Consolas"/>
          <w:lang w:val="nb-NO"/>
        </w:rPr>
        <w:t>(tekst)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snuddTekst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i </w:t>
      </w:r>
      <w:r w:rsidRPr="007A6D8D">
        <w:rPr>
          <w:rStyle w:val="LS2Operator"/>
          <w:lang w:val="nb-NO"/>
        </w:rPr>
        <w:t>=</w:t>
      </w:r>
      <w:r w:rsidRPr="00017038">
        <w:rPr>
          <w:rFonts w:ascii="Consolas" w:hAnsi="Consolas"/>
          <w:lang w:val="nb-NO"/>
        </w:rPr>
        <w:t xml:space="preserve"> tekst.length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i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 i</w:t>
      </w:r>
      <w:r w:rsidRPr="00211DAE">
        <w:rPr>
          <w:rStyle w:val="LS2Operator"/>
          <w:lang w:val="nb-NO"/>
        </w:rPr>
        <w:t>--</w:t>
      </w:r>
      <w:r w:rsidRPr="00017038">
        <w:rPr>
          <w:rFonts w:ascii="Consolas" w:hAnsi="Consolas"/>
          <w:lang w:val="nb-NO"/>
        </w:rPr>
        <w:t>) {</w:t>
      </w:r>
      <w:r w:rsidRPr="00017038">
        <w:rPr>
          <w:rFonts w:ascii="Consolas" w:hAnsi="Consolas"/>
          <w:lang w:val="nb-NO"/>
        </w:rPr>
        <w:br/>
        <w:t xml:space="preserve">        snuddTekst </w:t>
      </w:r>
      <w:r w:rsidRPr="007A6D8D">
        <w:rPr>
          <w:rStyle w:val="LS2Operator"/>
          <w:lang w:val="nb-NO"/>
        </w:rPr>
        <w:t>+=</w:t>
      </w:r>
      <w:r w:rsidRPr="00017038">
        <w:rPr>
          <w:rFonts w:ascii="Consolas" w:hAnsi="Consolas"/>
          <w:lang w:val="nb-NO"/>
        </w:rPr>
        <w:t xml:space="preserve"> tekst[i];</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snuddTekst;</w:t>
      </w:r>
      <w:r w:rsidRPr="00017038">
        <w:rPr>
          <w:rFonts w:ascii="Consolas" w:hAnsi="Consolas"/>
          <w:lang w:val="nb-NO"/>
        </w:rPr>
        <w:br/>
        <w:t>}</w:t>
      </w:r>
    </w:p>
    <w:p w14:paraId="6E8EEF69" w14:textId="6041FBF8" w:rsidR="00291DB3" w:rsidRPr="00211DAE" w:rsidRDefault="007B48DD" w:rsidP="00477818">
      <w:pPr>
        <w:pStyle w:val="b1aff"/>
      </w:pPr>
      <w:r w:rsidRPr="00211DAE">
        <w:t xml:space="preserve">Oppgaven kunne </w:t>
      </w:r>
      <w:r w:rsidR="00C14EA5" w:rsidRPr="00211DAE">
        <w:t xml:space="preserve">også </w:t>
      </w:r>
      <w:r w:rsidRPr="00211DAE">
        <w:t>vært løst på andre måter. Hvordan vi formulerer problemet</w:t>
      </w:r>
      <w:r w:rsidR="00C14EA5">
        <w:t>,</w:t>
      </w:r>
      <w:r w:rsidRPr="00211DAE">
        <w:t xml:space="preserve"> styrer hvordan løsningen blir. Vi kunne like gjerne gått gjennom teksten den vanlige veien</w:t>
      </w:r>
      <w:r w:rsidR="00892C3F">
        <w:t xml:space="preserve"> </w:t>
      </w:r>
      <w:r w:rsidRPr="00211DAE">
        <w:t xml:space="preserve">og bare passet på å putte bokstavene inn først i </w:t>
      </w:r>
      <w:r w:rsidRPr="00CC027C">
        <w:rPr>
          <w:rStyle w:val="LS2CodeBodytext"/>
        </w:rPr>
        <w:t>snuddTekst</w:t>
      </w:r>
      <w:r w:rsidRPr="00211DAE">
        <w:t>:</w:t>
      </w:r>
    </w:p>
    <w:p w14:paraId="7C838228" w14:textId="77777777" w:rsidR="00291DB3" w:rsidRPr="00017038" w:rsidRDefault="007B48DD" w:rsidP="00477818">
      <w:pPr>
        <w:pStyle w:val="eks1aff"/>
        <w:rPr>
          <w:rFonts w:ascii="Consolas" w:hAnsi="Consolas"/>
          <w:lang w:val="nb-NO"/>
        </w:rPr>
      </w:pPr>
      <w:r w:rsidRPr="00CC5D44">
        <w:rPr>
          <w:rStyle w:val="LS2Tag"/>
          <w:bCs w:val="0"/>
          <w:lang w:val="nb-NO"/>
          <w:rPrChange w:id="59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596" w:author="Terje Kolderup" w:date="2020-01-29T09:55:00Z">
            <w:rPr>
              <w:lang w:val="nb-NO"/>
            </w:rPr>
          </w:rPrChange>
        </w:rPr>
        <w:t>snu</w:t>
      </w:r>
      <w:r w:rsidRPr="00017038">
        <w:rPr>
          <w:rFonts w:ascii="Consolas" w:hAnsi="Consolas"/>
          <w:lang w:val="nb-NO"/>
        </w:rPr>
        <w:t>(tekst)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snuddTekst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const</w:t>
      </w:r>
      <w:r w:rsidRPr="00017038">
        <w:rPr>
          <w:rFonts w:ascii="Consolas" w:hAnsi="Consolas"/>
          <w:lang w:val="nb-NO"/>
        </w:rPr>
        <w:t xml:space="preserve"> bokstav </w:t>
      </w:r>
      <w:r w:rsidRPr="007A6D8D">
        <w:rPr>
          <w:rStyle w:val="LS2Keyword"/>
          <w:lang w:val="nb-NO"/>
        </w:rPr>
        <w:t>of</w:t>
      </w:r>
      <w:r w:rsidRPr="00017038">
        <w:rPr>
          <w:rFonts w:ascii="Consolas" w:hAnsi="Consolas"/>
          <w:lang w:val="nb-NO"/>
        </w:rPr>
        <w:t xml:space="preserve"> tekst) {</w:t>
      </w:r>
      <w:r w:rsidRPr="00017038">
        <w:rPr>
          <w:rFonts w:ascii="Consolas" w:hAnsi="Consolas"/>
          <w:lang w:val="nb-NO"/>
        </w:rPr>
        <w:br/>
        <w:t xml:space="preserve">        snuddTekst </w:t>
      </w:r>
      <w:r w:rsidRPr="007A6D8D">
        <w:rPr>
          <w:rStyle w:val="LS2Operator"/>
          <w:lang w:val="nb-NO"/>
        </w:rPr>
        <w:t>=</w:t>
      </w:r>
      <w:r w:rsidRPr="00017038">
        <w:rPr>
          <w:rFonts w:ascii="Consolas" w:hAnsi="Consolas"/>
          <w:lang w:val="nb-NO"/>
        </w:rPr>
        <w:t xml:space="preserve"> bokstav </w:t>
      </w:r>
      <w:r w:rsidRPr="007A6D8D">
        <w:rPr>
          <w:rStyle w:val="LS2Operator"/>
          <w:lang w:val="nb-NO"/>
        </w:rPr>
        <w:t>+</w:t>
      </w:r>
      <w:r w:rsidRPr="00017038">
        <w:rPr>
          <w:rFonts w:ascii="Consolas" w:hAnsi="Consolas"/>
          <w:lang w:val="nb-NO"/>
        </w:rPr>
        <w:t xml:space="preserve"> snuddTekst;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snuddTekst;</w:t>
      </w:r>
      <w:r w:rsidRPr="00017038">
        <w:rPr>
          <w:rFonts w:ascii="Consolas" w:hAnsi="Consolas"/>
          <w:lang w:val="nb-NO"/>
        </w:rPr>
        <w:br/>
        <w:t>}</w:t>
      </w:r>
    </w:p>
    <w:p w14:paraId="5C2531D7" w14:textId="77777777" w:rsidR="00291DB3" w:rsidRPr="00211DAE" w:rsidRDefault="007B48DD" w:rsidP="00A01741">
      <w:pPr>
        <w:pStyle w:val="m1tt"/>
      </w:pPr>
      <w:bookmarkStart w:id="597" w:name="del-opp-problemet"/>
      <w:bookmarkStart w:id="598" w:name="_Toc29047885"/>
      <w:r w:rsidRPr="00211DAE">
        <w:t>Del opp problemet</w:t>
      </w:r>
      <w:bookmarkEnd w:id="597"/>
      <w:bookmarkEnd w:id="598"/>
    </w:p>
    <w:p w14:paraId="19F5E1F2" w14:textId="2B691015" w:rsidR="00291DB3" w:rsidRPr="00211DAE" w:rsidRDefault="007B48DD" w:rsidP="00C628A3">
      <w:pPr>
        <w:pStyle w:val="b1af-f"/>
      </w:pPr>
      <w:r w:rsidRPr="00211DAE">
        <w:t>Denne teknikken er som skapt for programmerere. Å dele opp problemet kan ofte i praksis være å bestemme hvilke funksjoner vi skal ha</w:t>
      </w:r>
      <w:r w:rsidR="00C14EA5">
        <w:t>,</w:t>
      </w:r>
      <w:r w:rsidRPr="00211DAE">
        <w:t xml:space="preserve"> og nøyaktig hva hver av dem skal gjøre.</w:t>
      </w:r>
    </w:p>
    <w:p w14:paraId="08E9B66B" w14:textId="5E6C4B82" w:rsidR="00291DB3" w:rsidRPr="00211DAE" w:rsidRDefault="007B48DD" w:rsidP="00B179A8">
      <w:pPr>
        <w:pStyle w:val="b1af"/>
      </w:pPr>
      <w:r w:rsidRPr="00211DAE">
        <w:t xml:space="preserve">Og når vi deler et problem i to, kan ofte summen av de to bitene oppleves som mindre enn hele problemet før det ble delt, fordi en del av jobben </w:t>
      </w:r>
      <w:r w:rsidR="00C14EA5">
        <w:t>er</w:t>
      </w:r>
      <w:r w:rsidR="00C14EA5" w:rsidRPr="00211DAE">
        <w:t xml:space="preserve"> </w:t>
      </w:r>
      <w:r w:rsidRPr="00211DAE">
        <w:t>å dele opp på en god måte.</w:t>
      </w:r>
    </w:p>
    <w:p w14:paraId="0907CE83" w14:textId="32C1DECB" w:rsidR="00291DB3" w:rsidRPr="00211DAE" w:rsidRDefault="007B48DD" w:rsidP="00B179A8">
      <w:pPr>
        <w:pStyle w:val="b1af"/>
      </w:pPr>
      <w:r w:rsidRPr="00211DAE">
        <w:t>Ta et enkelt tre-på-rad-spill som eksempel. Det er ni ruter</w:t>
      </w:r>
      <w:r w:rsidR="00C14EA5">
        <w:t>,</w:t>
      </w:r>
      <w:r w:rsidRPr="00211DAE">
        <w:t xml:space="preserve"> og en spiller setter x-er og en annen o-er:</w:t>
      </w:r>
    </w:p>
    <w:p w14:paraId="407C868F" w14:textId="631F80B3" w:rsidR="00004B1A" w:rsidRDefault="00004B1A" w:rsidP="00004B1A">
      <w:pPr>
        <w:pStyle w:val="komm1aff"/>
      </w:pPr>
      <w:r>
        <w:t xml:space="preserve">[[figur </w:t>
      </w:r>
      <w:r>
        <w:fldChar w:fldCharType="begin"/>
      </w:r>
      <w:r>
        <w:instrText xml:space="preserve"> seq fig </w:instrText>
      </w:r>
      <w:r>
        <w:fldChar w:fldCharType="separate"/>
      </w:r>
      <w:r>
        <w:rPr>
          <w:noProof/>
        </w:rPr>
        <w:t>48</w:t>
      </w:r>
      <w:r>
        <w:fldChar w:fldCharType="end"/>
      </w:r>
      <w:r>
        <w:t>]]</w:t>
      </w:r>
    </w:p>
    <w:p w14:paraId="0B8A2E71" w14:textId="77777777" w:rsidR="003A3EE2" w:rsidRDefault="003A3EE2" w:rsidP="00083F79">
      <w:pPr>
        <w:pStyle w:val="fig1aff"/>
      </w:pPr>
      <w:r>
        <w:rPr>
          <w:noProof/>
          <w:lang w:eastAsia="nb-NO"/>
        </w:rPr>
        <w:drawing>
          <wp:inline distT="0" distB="0" distL="0" distR="0" wp14:anchorId="66638171" wp14:editId="1269B361">
            <wp:extent cx="2200275" cy="2295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0275" cy="2295525"/>
                    </a:xfrm>
                    <a:prstGeom prst="rect">
                      <a:avLst/>
                    </a:prstGeom>
                  </pic:spPr>
                </pic:pic>
              </a:graphicData>
            </a:graphic>
          </wp:inline>
        </w:drawing>
      </w:r>
    </w:p>
    <w:p w14:paraId="4F245707" w14:textId="77777777" w:rsidR="00291DB3" w:rsidRPr="00211DAE" w:rsidRDefault="007B48DD" w:rsidP="00083F79">
      <w:pPr>
        <w:pStyle w:val="b1aff"/>
      </w:pPr>
      <w:r w:rsidRPr="00211DAE">
        <w:t>Skriv et program som sjekker om noen har vunnet eller ikke.</w:t>
      </w:r>
    </w:p>
    <w:p w14:paraId="402B874D" w14:textId="77777777" w:rsidR="00291DB3" w:rsidRPr="00211DAE" w:rsidRDefault="007B48DD" w:rsidP="00B179A8">
      <w:pPr>
        <w:pStyle w:val="b1af"/>
      </w:pPr>
      <w:r w:rsidRPr="00211DAE">
        <w:t>Tenk gjennom hvilke muligheter det er for å vinne. Det er ikke uendelige muligheter, men helt konkret disse:</w:t>
      </w:r>
    </w:p>
    <w:p w14:paraId="60F2740E" w14:textId="41F28D9A" w:rsidR="00291DB3" w:rsidRPr="00211DAE" w:rsidRDefault="00820476" w:rsidP="00820476">
      <w:pPr>
        <w:pStyle w:val="b1lff"/>
        <w:ind w:left="720" w:hanging="360"/>
      </w:pPr>
      <w:r w:rsidRPr="00211DAE">
        <w:lastRenderedPageBreak/>
        <w:t>1</w:t>
      </w:r>
      <w:r w:rsidRPr="00211DAE">
        <w:tab/>
      </w:r>
      <w:r w:rsidR="00C14EA5">
        <w:t>e</w:t>
      </w:r>
      <w:r w:rsidR="007B48DD" w:rsidRPr="00211DAE">
        <w:t>n rad/horisontalt (tre muligheter</w:t>
      </w:r>
      <w:r w:rsidR="00C14EA5">
        <w:t xml:space="preserve"> –</w:t>
      </w:r>
      <w:r w:rsidR="007B48DD" w:rsidRPr="00211DAE">
        <w:t xml:space="preserve"> rad 1, 2 og 3)</w:t>
      </w:r>
    </w:p>
    <w:p w14:paraId="505B2A2E" w14:textId="42D35F0F" w:rsidR="00291DB3" w:rsidRPr="00211DAE" w:rsidRDefault="00820476" w:rsidP="00820476">
      <w:pPr>
        <w:pStyle w:val="b1lf"/>
        <w:ind w:left="720" w:hanging="360"/>
      </w:pPr>
      <w:r w:rsidRPr="00211DAE">
        <w:t>2</w:t>
      </w:r>
      <w:r w:rsidRPr="00211DAE">
        <w:tab/>
      </w:r>
      <w:r w:rsidR="007B48DD" w:rsidRPr="00211DAE">
        <w:t>en kolonne/vertikalt (tre muligheter</w:t>
      </w:r>
      <w:r w:rsidR="00C14EA5">
        <w:t xml:space="preserve"> –</w:t>
      </w:r>
      <w:r w:rsidR="00C14EA5" w:rsidRPr="00211DAE">
        <w:t xml:space="preserve"> </w:t>
      </w:r>
      <w:r w:rsidR="007B48DD" w:rsidRPr="00211DAE">
        <w:t>kolonne 1, 2 og 3)</w:t>
      </w:r>
    </w:p>
    <w:p w14:paraId="546E1288" w14:textId="3CF5F561" w:rsidR="00291DB3" w:rsidRPr="0085069B" w:rsidRDefault="00820476" w:rsidP="00820476">
      <w:pPr>
        <w:pStyle w:val="b1lf"/>
        <w:ind w:left="720" w:hanging="360"/>
      </w:pPr>
      <w:r w:rsidRPr="0085069B">
        <w:t>3</w:t>
      </w:r>
      <w:r w:rsidRPr="0085069B">
        <w:tab/>
      </w:r>
      <w:r w:rsidR="007B48DD" w:rsidRPr="0085069B">
        <w:t>en diagonal (to muligheter)</w:t>
      </w:r>
    </w:p>
    <w:p w14:paraId="1DC9D3DC" w14:textId="6DC16207" w:rsidR="00291DB3" w:rsidRPr="00211DAE" w:rsidRDefault="007B48DD" w:rsidP="00903237">
      <w:pPr>
        <w:pStyle w:val="b1aff"/>
      </w:pPr>
      <w:r w:rsidRPr="00211DAE">
        <w:t>Det vi trenger</w:t>
      </w:r>
      <w:r w:rsidR="00C14EA5">
        <w:t>,</w:t>
      </w:r>
      <w:r w:rsidRPr="00211DAE">
        <w:t xml:space="preserve"> er en funksjon som sjekker en helt konkret kombinasjon</w:t>
      </w:r>
      <w:r w:rsidR="00C14EA5">
        <w:t>,</w:t>
      </w:r>
      <w:r w:rsidRPr="00211DAE">
        <w:t xml:space="preserve"> </w:t>
      </w:r>
      <w:r w:rsidRPr="003A1257">
        <w:rPr>
          <w:rStyle w:val="LS2Kursiv"/>
        </w:rPr>
        <w:t>og</w:t>
      </w:r>
      <w:r w:rsidRPr="00211DAE">
        <w:t xml:space="preserve"> en funksjon som kaller denne funksjonen for hver av de totalt åtte mulighete</w:t>
      </w:r>
      <w:r w:rsidR="00C14EA5">
        <w:t>ne</w:t>
      </w:r>
      <w:r w:rsidRPr="00211DAE">
        <w:t>:</w:t>
      </w:r>
    </w:p>
    <w:p w14:paraId="62D15A57" w14:textId="77777777" w:rsidR="00291DB3" w:rsidRPr="00017038" w:rsidRDefault="007B48DD" w:rsidP="00477818">
      <w:pPr>
        <w:pStyle w:val="eks1aff"/>
        <w:rPr>
          <w:rFonts w:ascii="Consolas" w:hAnsi="Consolas"/>
          <w:lang w:val="nb-NO"/>
        </w:rPr>
      </w:pPr>
      <w:r w:rsidRPr="00D148A9">
        <w:rPr>
          <w:rStyle w:val="LS2Tag"/>
          <w:bCs w:val="0"/>
          <w:lang w:val="nb-NO"/>
          <w:rPrChange w:id="599"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600" w:author="Terje Kolderup" w:date="2020-01-29T10:02:00Z">
            <w:rPr>
              <w:lang w:val="nb-NO"/>
            </w:rPr>
          </w:rPrChange>
        </w:rPr>
        <w:t>sjekkAlleMuligheter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sjekkEnMulighet(</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3</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5</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6</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7</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8</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D148A9">
        <w:rPr>
          <w:rStyle w:val="LS2Tag"/>
          <w:bCs w:val="0"/>
          <w:lang w:val="nb-NO"/>
          <w:rPrChange w:id="601"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602" w:author="Terje Kolderup" w:date="2020-01-29T10:02:00Z">
            <w:rPr>
              <w:lang w:val="nb-NO"/>
            </w:rPr>
          </w:rPrChange>
        </w:rPr>
        <w:t>sjekkEnMulighet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 true</w:t>
      </w:r>
      <w:r w:rsidRPr="00017038">
        <w:rPr>
          <w:rFonts w:ascii="Consolas" w:hAnsi="Consolas"/>
          <w:lang w:val="nb-NO"/>
        </w:rPr>
        <w:t xml:space="preserve"> eller </w:t>
      </w:r>
      <w:r w:rsidRPr="007A6D8D">
        <w:rPr>
          <w:rStyle w:val="LS2Keyword"/>
          <w:lang w:val="nb-NO"/>
        </w:rPr>
        <w:t>false</w:t>
      </w:r>
      <w:r w:rsidRPr="00017038">
        <w:rPr>
          <w:rFonts w:ascii="Consolas" w:hAnsi="Consolas"/>
          <w:lang w:val="nb-NO"/>
        </w:rPr>
        <w:t>;</w:t>
      </w:r>
      <w:r w:rsidRPr="00017038">
        <w:rPr>
          <w:rFonts w:ascii="Consolas" w:hAnsi="Consolas"/>
          <w:lang w:val="nb-NO"/>
        </w:rPr>
        <w:br/>
        <w:t>}</w:t>
      </w:r>
    </w:p>
    <w:p w14:paraId="14839705" w14:textId="77777777" w:rsidR="00291DB3" w:rsidRPr="00211DAE" w:rsidRDefault="007B48DD" w:rsidP="00477818">
      <w:pPr>
        <w:pStyle w:val="b1aff"/>
      </w:pPr>
      <w:r w:rsidRPr="00211DAE">
        <w:t>Da har vi delt opp problemet, og resten er ganske fort gjort.</w:t>
      </w:r>
    </w:p>
    <w:p w14:paraId="1745655F" w14:textId="2EDA8F5E" w:rsidR="00291DB3" w:rsidRPr="00211DAE" w:rsidRDefault="007B48DD" w:rsidP="00B179A8">
      <w:pPr>
        <w:pStyle w:val="b1af"/>
      </w:pPr>
      <w:r w:rsidRPr="00211DAE">
        <w:t>Enhver vinnerkombinasjon består</w:t>
      </w:r>
      <w:r w:rsidR="003A3EE2">
        <w:t xml:space="preserve"> av</w:t>
      </w:r>
      <w:r w:rsidRPr="00211DAE">
        <w:t xml:space="preserve"> tre ruter. Tenk deg at vi har en liste med innholdet i hver rute, og at denne har indeks som begynner på </w:t>
      </w:r>
      <w:r w:rsidRPr="00C57878">
        <w:rPr>
          <w:rStyle w:val="LS2CodeBodytext"/>
        </w:rPr>
        <w:t>0</w:t>
      </w:r>
      <w:r w:rsidRPr="00211DAE">
        <w:t xml:space="preserve"> og teller opp fra venstre mot høyre og fra rad til rad, slik at vi får disse indeksene:</w:t>
      </w:r>
    </w:p>
    <w:p w14:paraId="73F702F7" w14:textId="73AB37AD" w:rsidR="00004B1A" w:rsidRDefault="00004B1A" w:rsidP="00004B1A">
      <w:pPr>
        <w:pStyle w:val="komm1aff"/>
      </w:pPr>
      <w:r>
        <w:t xml:space="preserve">[[figur </w:t>
      </w:r>
      <w:r>
        <w:fldChar w:fldCharType="begin"/>
      </w:r>
      <w:r>
        <w:instrText xml:space="preserve"> seq fig </w:instrText>
      </w:r>
      <w:r>
        <w:fldChar w:fldCharType="separate"/>
      </w:r>
      <w:r>
        <w:rPr>
          <w:noProof/>
        </w:rPr>
        <w:t>49</w:t>
      </w:r>
      <w:r>
        <w:fldChar w:fldCharType="end"/>
      </w:r>
      <w:r>
        <w:t>]]</w:t>
      </w:r>
    </w:p>
    <w:p w14:paraId="5C4EBD16" w14:textId="77777777" w:rsidR="00120FFB" w:rsidRDefault="00120FFB" w:rsidP="00083F79">
      <w:pPr>
        <w:pStyle w:val="fig1aff"/>
      </w:pPr>
      <w:r>
        <w:rPr>
          <w:noProof/>
          <w:lang w:eastAsia="nb-NO"/>
        </w:rPr>
        <w:drawing>
          <wp:inline distT="0" distB="0" distL="0" distR="0" wp14:anchorId="7C135638" wp14:editId="0CDF9536">
            <wp:extent cx="2066925" cy="2209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p w14:paraId="53B8CB15" w14:textId="11BAE77C" w:rsidR="00291DB3" w:rsidRPr="00211DAE" w:rsidRDefault="007B48DD" w:rsidP="00083F79">
      <w:pPr>
        <w:pStyle w:val="b1aff"/>
      </w:pPr>
      <w:r w:rsidRPr="00211DAE">
        <w:t>Ser vi på de åtte helt konkrete kombinasjonsmulighetene</w:t>
      </w:r>
      <w:r w:rsidR="00A63783">
        <w:t xml:space="preserve">, </w:t>
      </w:r>
      <w:r w:rsidRPr="00211DAE">
        <w:t>har vi disse:</w:t>
      </w:r>
    </w:p>
    <w:p w14:paraId="7353D984" w14:textId="0C54B01E" w:rsidR="00120FFB" w:rsidRPr="005065EF" w:rsidRDefault="007B48DD" w:rsidP="00903237">
      <w:pPr>
        <w:pStyle w:val="b1aff"/>
        <w:rPr>
          <w:rStyle w:val="LS2Fet"/>
        </w:rPr>
      </w:pPr>
      <w:r w:rsidRPr="005065EF">
        <w:rPr>
          <w:rStyle w:val="LS2Fet"/>
        </w:rPr>
        <w:t>Rader</w:t>
      </w:r>
    </w:p>
    <w:p w14:paraId="72CC8494" w14:textId="5F2D5C1B" w:rsidR="00120FFB" w:rsidRDefault="00A56C1F" w:rsidP="00903237">
      <w:pPr>
        <w:pStyle w:val="b1lf"/>
      </w:pPr>
      <w:r>
        <w:t>1.</w:t>
      </w:r>
      <w:r>
        <w:tab/>
      </w:r>
      <w:r w:rsidR="007B48DD" w:rsidRPr="00211DAE">
        <w:t>0, 1 og 2</w:t>
      </w:r>
    </w:p>
    <w:p w14:paraId="2B0703B3" w14:textId="28ECCBE4" w:rsidR="00120FFB" w:rsidRDefault="00A56C1F" w:rsidP="00903237">
      <w:pPr>
        <w:pStyle w:val="b1lf"/>
      </w:pPr>
      <w:r>
        <w:lastRenderedPageBreak/>
        <w:t>2.</w:t>
      </w:r>
      <w:r>
        <w:tab/>
      </w:r>
      <w:r w:rsidR="007B48DD" w:rsidRPr="00211DAE">
        <w:t>3, 4 og 5</w:t>
      </w:r>
    </w:p>
    <w:p w14:paraId="4725AD17" w14:textId="77777777" w:rsidR="00291DB3" w:rsidRPr="00211DAE" w:rsidRDefault="00A56C1F" w:rsidP="00903237">
      <w:pPr>
        <w:pStyle w:val="b1lf"/>
      </w:pPr>
      <w:r w:rsidRPr="00211DAE">
        <w:t>3.</w:t>
      </w:r>
      <w:r w:rsidRPr="00211DAE">
        <w:tab/>
      </w:r>
      <w:r w:rsidR="007B48DD" w:rsidRPr="00211DAE">
        <w:t>6, 7 og 8</w:t>
      </w:r>
    </w:p>
    <w:p w14:paraId="0B6E14A4" w14:textId="1F56A2EE" w:rsidR="00120FFB" w:rsidRPr="005065EF" w:rsidRDefault="007B48DD" w:rsidP="00903237">
      <w:pPr>
        <w:pStyle w:val="b1aff"/>
        <w:rPr>
          <w:rStyle w:val="LS2Fet"/>
        </w:rPr>
      </w:pPr>
      <w:r w:rsidRPr="005065EF">
        <w:rPr>
          <w:rStyle w:val="LS2Fet"/>
        </w:rPr>
        <w:t>Kolonner</w:t>
      </w:r>
    </w:p>
    <w:p w14:paraId="191A7D6B" w14:textId="77777777" w:rsidR="00120FFB" w:rsidRDefault="00A56C1F" w:rsidP="00903237">
      <w:pPr>
        <w:pStyle w:val="b1lf"/>
      </w:pPr>
      <w:r>
        <w:t>1.</w:t>
      </w:r>
      <w:r>
        <w:tab/>
      </w:r>
      <w:r w:rsidR="007B48DD" w:rsidRPr="00211DAE">
        <w:t>0, 3 og 6</w:t>
      </w:r>
    </w:p>
    <w:p w14:paraId="284A414C" w14:textId="77777777" w:rsidR="00120FFB" w:rsidRDefault="00A56C1F" w:rsidP="00903237">
      <w:pPr>
        <w:pStyle w:val="b1lf"/>
      </w:pPr>
      <w:r>
        <w:t>2.</w:t>
      </w:r>
      <w:r>
        <w:tab/>
      </w:r>
      <w:r w:rsidR="007B48DD" w:rsidRPr="00211DAE">
        <w:t>1, 4 og 7</w:t>
      </w:r>
    </w:p>
    <w:p w14:paraId="43B7C8C4" w14:textId="77777777" w:rsidR="00291DB3" w:rsidRPr="00211DAE" w:rsidRDefault="00A56C1F" w:rsidP="00903237">
      <w:pPr>
        <w:pStyle w:val="b1lf"/>
      </w:pPr>
      <w:r w:rsidRPr="00211DAE">
        <w:t>3.</w:t>
      </w:r>
      <w:r w:rsidRPr="00211DAE">
        <w:tab/>
      </w:r>
      <w:r w:rsidR="007B48DD" w:rsidRPr="00211DAE">
        <w:t>2, 5 og 8</w:t>
      </w:r>
    </w:p>
    <w:p w14:paraId="7C9DDDF7" w14:textId="59B5384F" w:rsidR="00120FFB" w:rsidRPr="005065EF" w:rsidRDefault="007B48DD" w:rsidP="00903237">
      <w:pPr>
        <w:pStyle w:val="b1aff"/>
        <w:rPr>
          <w:rStyle w:val="LS2Fet"/>
        </w:rPr>
      </w:pPr>
      <w:r w:rsidRPr="005065EF">
        <w:rPr>
          <w:rStyle w:val="LS2Fet"/>
        </w:rPr>
        <w:t>Diagonaler</w:t>
      </w:r>
    </w:p>
    <w:p w14:paraId="4F5959F8" w14:textId="77777777" w:rsidR="00120FFB" w:rsidRDefault="00A56C1F" w:rsidP="00903237">
      <w:pPr>
        <w:pStyle w:val="b1lf"/>
      </w:pPr>
      <w:r>
        <w:t>1.</w:t>
      </w:r>
      <w:r>
        <w:tab/>
      </w:r>
      <w:r w:rsidR="007B48DD" w:rsidRPr="00211DAE">
        <w:t>0, 4 og 8</w:t>
      </w:r>
    </w:p>
    <w:p w14:paraId="31DD6812" w14:textId="77777777" w:rsidR="00291DB3" w:rsidRPr="00211DAE" w:rsidRDefault="00A56C1F" w:rsidP="00903237">
      <w:pPr>
        <w:pStyle w:val="b1lf"/>
      </w:pPr>
      <w:r w:rsidRPr="00211DAE">
        <w:t>2.</w:t>
      </w:r>
      <w:r w:rsidRPr="00211DAE">
        <w:tab/>
      </w:r>
      <w:r w:rsidR="007B48DD" w:rsidRPr="00211DAE">
        <w:t>2, 4 og 6</w:t>
      </w:r>
    </w:p>
    <w:p w14:paraId="15EE4060" w14:textId="77777777" w:rsidR="00291DB3" w:rsidRPr="00211DAE" w:rsidRDefault="007B48DD" w:rsidP="00903237">
      <w:pPr>
        <w:pStyle w:val="b1aff"/>
      </w:pPr>
      <w:r w:rsidRPr="00211DAE">
        <w:t xml:space="preserve">Vi lar </w:t>
      </w:r>
      <w:r w:rsidRPr="00CC027C">
        <w:rPr>
          <w:rStyle w:val="LS2CodeBodytext"/>
        </w:rPr>
        <w:t>sjekkEnMulighet()</w:t>
      </w:r>
      <w:r w:rsidRPr="00211DAE">
        <w:t xml:space="preserve"> ta tre indekser som parametre. Anta at </w:t>
      </w:r>
      <w:r w:rsidRPr="00CC027C">
        <w:rPr>
          <w:rStyle w:val="LS2CodeBodytext"/>
        </w:rPr>
        <w:t>model.ruter</w:t>
      </w:r>
      <w:r w:rsidRPr="00211DAE">
        <w:t xml:space="preserve"> er en liste som inneholder </w:t>
      </w:r>
      <w:r w:rsidRPr="00CC027C">
        <w:rPr>
          <w:rStyle w:val="LS2CodeBodytext"/>
        </w:rPr>
        <w:t>'x'</w:t>
      </w:r>
      <w:r w:rsidRPr="00211DAE">
        <w:t xml:space="preserve"> eller </w:t>
      </w:r>
      <w:r w:rsidRPr="00CC027C">
        <w:rPr>
          <w:rStyle w:val="LS2CodeBodytext"/>
        </w:rPr>
        <w:t>'o'</w:t>
      </w:r>
      <w:r w:rsidRPr="00211DAE">
        <w:t xml:space="preserve"> eller en hvilken som helst annen verdi for tom rute.</w:t>
      </w:r>
    </w:p>
    <w:p w14:paraId="70286170" w14:textId="77777777" w:rsidR="00291DB3" w:rsidRPr="00017038" w:rsidRDefault="007B48DD" w:rsidP="00477818">
      <w:pPr>
        <w:pStyle w:val="eks1aff"/>
        <w:rPr>
          <w:rFonts w:ascii="Consolas" w:hAnsi="Consolas"/>
          <w:lang w:val="nb-NO"/>
        </w:rPr>
      </w:pPr>
      <w:r w:rsidRPr="00CC5D44">
        <w:rPr>
          <w:rStyle w:val="LS2Tag"/>
          <w:bCs w:val="0"/>
          <w:lang w:val="nb-NO"/>
          <w:rPrChange w:id="60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604" w:author="Terje Kolderup" w:date="2020-01-29T09:55:00Z">
            <w:rPr>
              <w:lang w:val="nb-NO"/>
            </w:rPr>
          </w:rPrChange>
        </w:rPr>
        <w:t>sjekkAlleMuligheter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Comment"/>
          <w:lang w:val="nb-NO"/>
        </w:rPr>
        <w:t>// rad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Comment"/>
          <w:lang w:val="nb-NO"/>
        </w:rPr>
        <w:t>// rad 2</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6</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rad 3</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kolonne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1</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kolonne 2</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kolonne 3</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diagonal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diagonal 2</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60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606" w:author="Terje Kolderup" w:date="2020-01-29T09:55:00Z">
            <w:rPr>
              <w:lang w:val="nb-NO"/>
            </w:rPr>
          </w:rPrChange>
        </w:rPr>
        <w:t>sjekkEnMulighet</w:t>
      </w:r>
      <w:r w:rsidRPr="00017038">
        <w:rPr>
          <w:rFonts w:ascii="Consolas" w:hAnsi="Consolas"/>
          <w:lang w:val="nb-NO"/>
        </w:rPr>
        <w:t>(indeks1, indeks2, indeks3)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w:t>
      </w:r>
      <w:r w:rsidRPr="00211DAE">
        <w:rPr>
          <w:rStyle w:val="LS2String"/>
          <w:lang w:val="nb-NO"/>
        </w:rPr>
        <w:t>x</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w:t>
      </w:r>
      <w:r w:rsidRPr="00211DAE">
        <w:rPr>
          <w:rStyle w:val="LS2String"/>
          <w:lang w:val="nb-NO"/>
        </w:rPr>
        <w:t>o</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model.ruter[indeks2]</w:t>
      </w:r>
      <w:r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model.ruter[indeks3];</w:t>
      </w:r>
      <w:r w:rsidRPr="00017038">
        <w:rPr>
          <w:rFonts w:ascii="Consolas" w:hAnsi="Consolas"/>
          <w:lang w:val="nb-NO"/>
        </w:rPr>
        <w:br/>
        <w:t>}</w:t>
      </w:r>
    </w:p>
    <w:p w14:paraId="582EF93A" w14:textId="77777777" w:rsidR="00291DB3" w:rsidRPr="00211DAE" w:rsidRDefault="007B48DD" w:rsidP="00477818">
      <w:pPr>
        <w:pStyle w:val="b1aff"/>
      </w:pPr>
      <w:r w:rsidRPr="00211DAE">
        <w:t xml:space="preserve">Å dele opp problemet kan vi kalle en </w:t>
      </w:r>
      <w:r w:rsidRPr="003A1257">
        <w:rPr>
          <w:rStyle w:val="LS2Kursiv"/>
        </w:rPr>
        <w:t>top-down approach</w:t>
      </w:r>
      <w:r w:rsidRPr="00211DAE">
        <w:t xml:space="preserve">, mens den neste teknikken er en </w:t>
      </w:r>
      <w:r w:rsidRPr="003A1257">
        <w:rPr>
          <w:rStyle w:val="LS2Kursiv"/>
        </w:rPr>
        <w:t>bottom-up approach</w:t>
      </w:r>
      <w:r w:rsidRPr="00211DAE">
        <w:t>.</w:t>
      </w:r>
    </w:p>
    <w:p w14:paraId="1D1C0382" w14:textId="77777777" w:rsidR="00291DB3" w:rsidRPr="00211DAE" w:rsidRDefault="007B48DD" w:rsidP="00A01741">
      <w:pPr>
        <w:pStyle w:val="m1tt"/>
      </w:pPr>
      <w:bookmarkStart w:id="607" w:name="begynn-med-det-som-er-kjent"/>
      <w:bookmarkStart w:id="608" w:name="_Toc29047886"/>
      <w:r w:rsidRPr="00211DAE">
        <w:t>Begynn med det som er kjent</w:t>
      </w:r>
      <w:bookmarkEnd w:id="607"/>
      <w:bookmarkEnd w:id="608"/>
    </w:p>
    <w:p w14:paraId="56BF591C" w14:textId="29E37672" w:rsidR="00291DB3" w:rsidRPr="00211DAE" w:rsidRDefault="007B48DD" w:rsidP="00C628A3">
      <w:pPr>
        <w:pStyle w:val="b1af-f"/>
      </w:pPr>
      <w:r w:rsidRPr="00211DAE">
        <w:t>Om vi tenker på det siste eksemplet</w:t>
      </w:r>
      <w:r w:rsidR="00A63783">
        <w:t xml:space="preserve">, </w:t>
      </w:r>
      <w:r w:rsidRPr="00211DAE">
        <w:t>kunne teknikken</w:t>
      </w:r>
      <w:r w:rsidR="00741CE8">
        <w:t xml:space="preserve"> </w:t>
      </w:r>
      <w:r w:rsidR="00741CE8" w:rsidRPr="008130AD">
        <w:t>«</w:t>
      </w:r>
      <w:r w:rsidRPr="00211DAE">
        <w:t>begynn med det som er kjent</w:t>
      </w:r>
      <w:r w:rsidR="00741CE8">
        <w:t xml:space="preserve">» </w:t>
      </w:r>
      <w:r w:rsidRPr="00211DAE">
        <w:t xml:space="preserve">gå ut på at om </w:t>
      </w:r>
      <w:r w:rsidR="009A1C4C">
        <w:t>vi</w:t>
      </w:r>
      <w:r w:rsidR="009A1C4C" w:rsidRPr="00211DAE">
        <w:t xml:space="preserve"> </w:t>
      </w:r>
      <w:r w:rsidRPr="00211DAE">
        <w:t xml:space="preserve">vet hvordan </w:t>
      </w:r>
      <w:r w:rsidR="009A1C4C">
        <w:t>vi</w:t>
      </w:r>
      <w:r w:rsidR="009A1C4C" w:rsidRPr="00211DAE">
        <w:t xml:space="preserve"> </w:t>
      </w:r>
      <w:r w:rsidRPr="00211DAE">
        <w:t>sjekker én kombinasjon</w:t>
      </w:r>
      <w:r w:rsidR="00A63783">
        <w:t xml:space="preserve">, </w:t>
      </w:r>
      <w:r w:rsidRPr="00211DAE">
        <w:t xml:space="preserve">kan </w:t>
      </w:r>
      <w:r w:rsidR="009A1C4C">
        <w:t>vi</w:t>
      </w:r>
      <w:r w:rsidR="009A1C4C" w:rsidRPr="00211DAE">
        <w:t xml:space="preserve"> </w:t>
      </w:r>
      <w:r w:rsidRPr="00211DAE">
        <w:t xml:space="preserve">begynne å programmere det. Den koden </w:t>
      </w:r>
      <w:r w:rsidR="009A1C4C">
        <w:t>vi</w:t>
      </w:r>
      <w:r w:rsidR="009A1C4C" w:rsidRPr="00211DAE">
        <w:t xml:space="preserve"> </w:t>
      </w:r>
      <w:r w:rsidRPr="00211DAE">
        <w:t>skriver da</w:t>
      </w:r>
      <w:r w:rsidR="009A1C4C">
        <w:t>,</w:t>
      </w:r>
      <w:r w:rsidRPr="00211DAE">
        <w:t xml:space="preserve"> vil det uansett være behov for, så det er ingen grunn til å stoppe opp </w:t>
      </w:r>
      <w:r w:rsidR="009A1C4C">
        <w:t>fordi vi</w:t>
      </w:r>
      <w:r w:rsidR="009A1C4C" w:rsidRPr="00211DAE">
        <w:t xml:space="preserve"> </w:t>
      </w:r>
      <w:r w:rsidRPr="00211DAE">
        <w:t xml:space="preserve">ikke ser for </w:t>
      </w:r>
      <w:r w:rsidR="009A1C4C">
        <w:t>oss</w:t>
      </w:r>
      <w:r w:rsidR="009A1C4C" w:rsidRPr="00211DAE">
        <w:t xml:space="preserve"> </w:t>
      </w:r>
      <w:r w:rsidRPr="00211DAE">
        <w:t>hele løsningen. Ofte lærer man noe av det man setter i</w:t>
      </w:r>
      <w:r w:rsidR="009A1C4C">
        <w:t xml:space="preserve"> </w:t>
      </w:r>
      <w:r w:rsidRPr="00211DAE">
        <w:t>gang med</w:t>
      </w:r>
      <w:r w:rsidR="00892C3F">
        <w:t xml:space="preserve"> – </w:t>
      </w:r>
      <w:r w:rsidRPr="00211DAE">
        <w:t xml:space="preserve">og uansett </w:t>
      </w:r>
      <w:r w:rsidR="008A41F0">
        <w:t>får man</w:t>
      </w:r>
      <w:r w:rsidRPr="00211DAE">
        <w:t xml:space="preserve"> en pause fra det man ikke </w:t>
      </w:r>
      <w:r w:rsidR="008A41F0">
        <w:t>står fast på</w:t>
      </w:r>
      <w:r w:rsidRPr="00211DAE">
        <w:t>. Når man så vender tilbake til det, har kanskje underbevisstheten jobbet mer med det</w:t>
      </w:r>
      <w:r w:rsidR="008A41F0">
        <w:t>,</w:t>
      </w:r>
      <w:r w:rsidRPr="00211DAE">
        <w:t xml:space="preserve"> og svaret ligger nærmere.</w:t>
      </w:r>
    </w:p>
    <w:p w14:paraId="05CA5A92" w14:textId="78E11C15" w:rsidR="00291DB3" w:rsidRPr="00211DAE" w:rsidRDefault="007B48DD" w:rsidP="00B179A8">
      <w:pPr>
        <w:pStyle w:val="b1af"/>
      </w:pPr>
      <w:r w:rsidRPr="00211DAE">
        <w:lastRenderedPageBreak/>
        <w:t xml:space="preserve">La oss tenke at vi skal lage et Pac Man-spill. Hvordan kommer vi </w:t>
      </w:r>
      <w:r w:rsidR="006F0931">
        <w:t>i gang</w:t>
      </w:r>
      <w:r w:rsidRPr="00211DAE">
        <w:t>? Det er lett å bli overveldet</w:t>
      </w:r>
      <w:r w:rsidR="00892C3F">
        <w:t xml:space="preserve"> –</w:t>
      </w:r>
      <w:r w:rsidRPr="00211DAE">
        <w:t xml:space="preserve">det </w:t>
      </w:r>
      <w:r w:rsidR="00945B53">
        <w:t xml:space="preserve">kan virke som </w:t>
      </w:r>
      <w:r w:rsidRPr="00211DAE">
        <w:t xml:space="preserve">mye </w:t>
      </w:r>
      <w:r w:rsidR="00945B53">
        <w:t xml:space="preserve">og vanskelig </w:t>
      </w:r>
      <w:r w:rsidRPr="00211DAE">
        <w:t>jobb. En mulighet</w:t>
      </w:r>
      <w:r w:rsidR="008A41F0">
        <w:t xml:space="preserve"> er å b</w:t>
      </w:r>
      <w:r w:rsidRPr="00211DAE">
        <w:t>egynn</w:t>
      </w:r>
      <w:r w:rsidR="008A41F0">
        <w:t>e</w:t>
      </w:r>
      <w:r w:rsidRPr="00211DAE">
        <w:t xml:space="preserve"> med det som er kjent. </w:t>
      </w:r>
      <w:r w:rsidR="008A41F0" w:rsidRPr="00211DAE">
        <w:t xml:space="preserve">En mer overkommelig oppgave </w:t>
      </w:r>
      <w:r w:rsidRPr="00211DAE">
        <w:t>kan for eksempel være å tegne opp brettet.. Eller begynn med å tegne opp selve Pac Man, og få den til å åpne og lukke munnen, eventuelt bevege seg.</w:t>
      </w:r>
    </w:p>
    <w:p w14:paraId="3F014CE2" w14:textId="77816573" w:rsidR="00291DB3" w:rsidRPr="00211DAE" w:rsidRDefault="007B48DD" w:rsidP="00B179A8">
      <w:pPr>
        <w:pStyle w:val="b1af"/>
      </w:pPr>
      <w:r w:rsidRPr="00211DAE">
        <w:t xml:space="preserve">Uansett handler det om å utnytte tiden, </w:t>
      </w:r>
      <w:r w:rsidR="008A41F0">
        <w:t xml:space="preserve">om </w:t>
      </w:r>
      <w:r w:rsidRPr="00211DAE">
        <w:t>å unngå å stå fast og ikke få noe utbytte av tiden man investerer. Gjør du noe som uansett må gjøres</w:t>
      </w:r>
      <w:r w:rsidR="00A63783">
        <w:t xml:space="preserve">, </w:t>
      </w:r>
      <w:r w:rsidRPr="00211DAE">
        <w:t>går prosjektet fremover</w:t>
      </w:r>
      <w:r w:rsidR="008A41F0">
        <w:t>,</w:t>
      </w:r>
      <w:r w:rsidRPr="00211DAE">
        <w:t xml:space="preserve"> og du kaster ikke bort tid. På en måte er det å utsette problemet</w:t>
      </w:r>
      <w:r w:rsidR="008A41F0">
        <w:t xml:space="preserve"> –</w:t>
      </w:r>
      <w:r w:rsidR="008A41F0" w:rsidRPr="00211DAE">
        <w:t xml:space="preserve"> </w:t>
      </w:r>
      <w:r w:rsidRPr="00211DAE">
        <w:t xml:space="preserve">det at du ikke vet hvordan resten skal løses. </w:t>
      </w:r>
      <w:r w:rsidR="008A41F0">
        <w:t>D</w:t>
      </w:r>
      <w:r w:rsidRPr="00211DAE">
        <w:t xml:space="preserve">et er </w:t>
      </w:r>
      <w:r w:rsidR="008A41F0">
        <w:t xml:space="preserve">imidlertid </w:t>
      </w:r>
      <w:r w:rsidRPr="00211DAE">
        <w:t>ingen grunn til å la seg stoppe av det, så lenge man har ting å gjøre som man vet hvordan kan løses.</w:t>
      </w:r>
    </w:p>
    <w:p w14:paraId="2FEF5CA2" w14:textId="77777777" w:rsidR="00291DB3" w:rsidRPr="00211DAE" w:rsidRDefault="007B48DD" w:rsidP="00A01741">
      <w:pPr>
        <w:pStyle w:val="m1tt"/>
      </w:pPr>
      <w:bookmarkStart w:id="609" w:name="forenkle-problemet"/>
      <w:bookmarkStart w:id="610" w:name="_Toc29047887"/>
      <w:r w:rsidRPr="00211DAE">
        <w:t>Forenkle problemet</w:t>
      </w:r>
      <w:bookmarkEnd w:id="609"/>
      <w:bookmarkEnd w:id="610"/>
    </w:p>
    <w:p w14:paraId="0CC18739" w14:textId="68E7BBCD" w:rsidR="00291DB3" w:rsidRPr="00211DAE" w:rsidRDefault="007B48DD" w:rsidP="00C628A3">
      <w:pPr>
        <w:pStyle w:val="b1af-f"/>
      </w:pPr>
      <w:r w:rsidRPr="00211DAE">
        <w:t>Å forenkle problemet kan høres omtrent likt ut som å dele opp problemet, men de er forskjellige. Når vi forenkler problemet, forlater vi tanken om at det vi lager</w:t>
      </w:r>
      <w:r w:rsidR="008A41F0">
        <w:t>,</w:t>
      </w:r>
      <w:r w:rsidRPr="00211DAE">
        <w:t xml:space="preserve"> skal være en del av det ferdige produktet. Vi er åpne for å lage noe som vi senere forkaster. </w:t>
      </w:r>
      <w:r w:rsidR="008A41F0">
        <w:t>Det er l</w:t>
      </w:r>
      <w:r w:rsidR="008A41F0" w:rsidRPr="00211DAE">
        <w:t xml:space="preserve">itt </w:t>
      </w:r>
      <w:r w:rsidRPr="00211DAE">
        <w:t>som å skrive førsteutkastet til en tekst. Legg lista lavt for å komme i</w:t>
      </w:r>
      <w:r w:rsidR="008A41F0">
        <w:t xml:space="preserve"> </w:t>
      </w:r>
      <w:r w:rsidRPr="00211DAE">
        <w:t>gang. Kanskje skriver du senere om all teksten, men det er likevel verdifullt å komme i</w:t>
      </w:r>
      <w:r w:rsidR="008A41F0">
        <w:t xml:space="preserve"> </w:t>
      </w:r>
      <w:r w:rsidRPr="00211DAE">
        <w:t>gang, og det er lett å forbedre teksten eller koden</w:t>
      </w:r>
      <w:r w:rsidR="008A41F0" w:rsidRPr="008A41F0">
        <w:t xml:space="preserve"> </w:t>
      </w:r>
      <w:r w:rsidR="008A41F0" w:rsidRPr="00211DAE">
        <w:t>senere</w:t>
      </w:r>
      <w:r w:rsidRPr="00211DAE">
        <w:t>.</w:t>
      </w:r>
    </w:p>
    <w:p w14:paraId="776D5D69" w14:textId="1D1C8510" w:rsidR="00291DB3" w:rsidRPr="00211DAE" w:rsidRDefault="007B48DD" w:rsidP="00B179A8">
      <w:pPr>
        <w:pStyle w:val="b1af"/>
      </w:pPr>
      <w:r w:rsidRPr="00211DAE">
        <w:t>Vi kan ta hoderegning som eksempel. Kan du regne ut 71</w:t>
      </w:r>
      <w:r w:rsidR="001711AA">
        <w:t> </w:t>
      </w:r>
      <w:r w:rsidRPr="00211DAE">
        <w:t>×</w:t>
      </w:r>
      <w:r w:rsidR="001711AA">
        <w:t> </w:t>
      </w:r>
      <w:r w:rsidRPr="00211DAE">
        <w:t>45 i hodet? Gitt at du ikke har noen erfaring med sånt</w:t>
      </w:r>
      <w:r w:rsidR="00A63783">
        <w:t xml:space="preserve">, </w:t>
      </w:r>
      <w:r w:rsidRPr="00211DAE">
        <w:t>kan den beste strategien være å forenkle det, selv uten noen plan for hvordan du går tilbake og løser det opprinnelige problemet.</w:t>
      </w:r>
    </w:p>
    <w:p w14:paraId="39A57ED4" w14:textId="6A296544" w:rsidR="00291DB3" w:rsidRPr="00211DAE" w:rsidRDefault="007B48DD" w:rsidP="00B179A8">
      <w:pPr>
        <w:pStyle w:val="b1af"/>
      </w:pPr>
      <w:r w:rsidRPr="00211DAE">
        <w:t>Hva med 70</w:t>
      </w:r>
      <w:r w:rsidR="001711AA">
        <w:t> </w:t>
      </w:r>
      <w:r w:rsidRPr="00211DAE">
        <w:t>×</w:t>
      </w:r>
      <w:r w:rsidR="001711AA">
        <w:t> </w:t>
      </w:r>
      <w:r w:rsidRPr="00211DAE">
        <w:t>45, er det lettere? Hvis ikke</w:t>
      </w:r>
      <w:r w:rsidR="001711AA">
        <w:t xml:space="preserve"> må du</w:t>
      </w:r>
      <w:r w:rsidRPr="00211DAE">
        <w:t xml:space="preserve"> forenkle mer! Hva med 70</w:t>
      </w:r>
      <w:r w:rsidR="001711AA">
        <w:t> </w:t>
      </w:r>
      <w:r w:rsidRPr="00211DAE">
        <w:t>×</w:t>
      </w:r>
      <w:r w:rsidR="001711AA">
        <w:t> </w:t>
      </w:r>
      <w:r w:rsidRPr="00211DAE">
        <w:t>50? Eller 7</w:t>
      </w:r>
      <w:r w:rsidR="001711AA">
        <w:t> </w:t>
      </w:r>
      <w:r w:rsidRPr="00211DAE">
        <w:t>×</w:t>
      </w:r>
      <w:r w:rsidR="001711AA">
        <w:t> </w:t>
      </w:r>
      <w:r w:rsidRPr="00211DAE">
        <w:t>5? På et eller annet tidspunkt blir problemet håndterbart, for eksempel ved at vi vet a</w:t>
      </w:r>
      <w:r w:rsidR="00AA37A6">
        <w:t>t</w:t>
      </w:r>
      <w:r w:rsidRPr="00211DAE">
        <w:t xml:space="preserve"> 7</w:t>
      </w:r>
      <w:r w:rsidR="001711AA">
        <w:t> </w:t>
      </w:r>
      <w:r w:rsidRPr="00211DAE">
        <w:t>×</w:t>
      </w:r>
      <w:r w:rsidR="001711AA">
        <w:t> </w:t>
      </w:r>
      <w:r w:rsidRPr="00211DAE">
        <w:t>5 er 35. Da er vi i</w:t>
      </w:r>
      <w:r w:rsidR="001711AA">
        <w:t xml:space="preserve"> </w:t>
      </w:r>
      <w:r w:rsidRPr="00211DAE">
        <w:t>gang. Resten blir mindre skremmende. Nå er problemet redusert til å regne ut 70</w:t>
      </w:r>
      <w:r w:rsidR="001711AA">
        <w:t> </w:t>
      </w:r>
      <w:r w:rsidRPr="00211DAE">
        <w:t>×</w:t>
      </w:r>
      <w:r w:rsidR="001711AA">
        <w:t> </w:t>
      </w:r>
      <w:r w:rsidRPr="00211DAE">
        <w:t>50 når vi vet at 7</w:t>
      </w:r>
      <w:r w:rsidR="001711AA">
        <w:t> </w:t>
      </w:r>
      <w:r w:rsidRPr="00211DAE">
        <w:t>×</w:t>
      </w:r>
      <w:r w:rsidR="001711AA">
        <w:t> </w:t>
      </w:r>
      <w:r w:rsidRPr="00211DAE">
        <w:t>5 er 35. Ofte faller ting lettere på plass da. I vårt eksempel kan resten bli slik:</w:t>
      </w:r>
    </w:p>
    <w:p w14:paraId="1CFF6442" w14:textId="69B5EAF4" w:rsidR="00291DB3" w:rsidRPr="00211DAE" w:rsidRDefault="00A56C1F" w:rsidP="00903237">
      <w:pPr>
        <w:pStyle w:val="b1lff"/>
      </w:pPr>
      <w:r w:rsidRPr="00A206E4">
        <w:t>•</w:t>
      </w:r>
      <w:r w:rsidRPr="00A206E4">
        <w:tab/>
      </w:r>
      <w:r w:rsidR="007B48DD" w:rsidRPr="00211DAE">
        <w:t>Kanskje vet vi at 70 er 7</w:t>
      </w:r>
      <w:r w:rsidR="001711AA">
        <w:t> </w:t>
      </w:r>
      <w:r w:rsidR="007B48DD" w:rsidRPr="00211DAE">
        <w:t>×</w:t>
      </w:r>
      <w:r w:rsidR="001711AA">
        <w:t> </w:t>
      </w:r>
      <w:r w:rsidR="007B48DD" w:rsidRPr="00211DAE">
        <w:t>10</w:t>
      </w:r>
      <w:r w:rsidR="001711AA">
        <w:t>,</w:t>
      </w:r>
      <w:r w:rsidR="007B48DD" w:rsidRPr="00211DAE">
        <w:t xml:space="preserve"> og</w:t>
      </w:r>
      <w:r w:rsidR="001711AA">
        <w:t xml:space="preserve"> at</w:t>
      </w:r>
      <w:r w:rsidR="007B48DD" w:rsidRPr="00211DAE">
        <w:t xml:space="preserve"> 50</w:t>
      </w:r>
      <w:r w:rsidR="001711AA">
        <w:t xml:space="preserve"> er</w:t>
      </w:r>
      <w:r w:rsidR="007B48DD" w:rsidRPr="00211DAE">
        <w:t xml:space="preserve"> 5</w:t>
      </w:r>
      <w:r w:rsidR="001711AA">
        <w:t> </w:t>
      </w:r>
      <w:r w:rsidR="007B48DD" w:rsidRPr="00211DAE">
        <w:t>×</w:t>
      </w:r>
      <w:r w:rsidR="001711AA">
        <w:t> </w:t>
      </w:r>
      <w:r w:rsidR="007B48DD" w:rsidRPr="00211DAE">
        <w:t>10</w:t>
      </w:r>
      <w:r w:rsidR="001711AA">
        <w:t>.</w:t>
      </w:r>
    </w:p>
    <w:p w14:paraId="0CB5F845" w14:textId="754AB245" w:rsidR="00291DB3" w:rsidRPr="00211DAE" w:rsidRDefault="00A56C1F" w:rsidP="00903237">
      <w:pPr>
        <w:pStyle w:val="b1lf"/>
      </w:pPr>
      <w:r w:rsidRPr="00A206E4">
        <w:t>•</w:t>
      </w:r>
      <w:r w:rsidRPr="00A206E4">
        <w:tab/>
      </w:r>
      <w:r w:rsidR="007B48DD" w:rsidRPr="00211DAE">
        <w:t>D</w:t>
      </w:r>
      <w:r w:rsidR="00AA37A6">
        <w:t>a</w:t>
      </w:r>
      <w:r w:rsidR="007B48DD" w:rsidRPr="00211DAE">
        <w:t xml:space="preserve"> vil 70</w:t>
      </w:r>
      <w:r w:rsidR="001711AA">
        <w:t> </w:t>
      </w:r>
      <w:r w:rsidR="007B48DD" w:rsidRPr="00211DAE">
        <w:t>×</w:t>
      </w:r>
      <w:r w:rsidR="001711AA">
        <w:t> </w:t>
      </w:r>
      <w:r w:rsidR="007B48DD" w:rsidRPr="00211DAE">
        <w:t>50 være det samme som 7</w:t>
      </w:r>
      <w:r w:rsidR="001711AA">
        <w:t> </w:t>
      </w:r>
      <w:r w:rsidR="007B48DD" w:rsidRPr="00211DAE">
        <w:t>×</w:t>
      </w:r>
      <w:r w:rsidR="001711AA">
        <w:t> </w:t>
      </w:r>
      <w:r w:rsidR="007B48DD" w:rsidRPr="00211DAE">
        <w:t>10</w:t>
      </w:r>
      <w:r w:rsidR="001711AA">
        <w:t> </w:t>
      </w:r>
      <w:r w:rsidR="007B48DD" w:rsidRPr="00211DAE">
        <w:t>×</w:t>
      </w:r>
      <w:r w:rsidR="001711AA">
        <w:t> </w:t>
      </w:r>
      <w:r w:rsidR="007B48DD" w:rsidRPr="00211DAE">
        <w:t>5</w:t>
      </w:r>
      <w:r w:rsidR="001711AA">
        <w:t> </w:t>
      </w:r>
      <w:r w:rsidR="007B48DD" w:rsidRPr="00211DAE">
        <w:t>×</w:t>
      </w:r>
      <w:r w:rsidR="001711AA">
        <w:t> </w:t>
      </w:r>
      <w:r w:rsidR="007B48DD" w:rsidRPr="00211DAE">
        <w:t>10</w:t>
      </w:r>
      <w:r w:rsidR="001711AA">
        <w:t>.</w:t>
      </w:r>
    </w:p>
    <w:p w14:paraId="3C021CB3" w14:textId="7A0B2175" w:rsidR="00291DB3" w:rsidRPr="0085069B" w:rsidRDefault="00A56C1F" w:rsidP="00903237">
      <w:pPr>
        <w:pStyle w:val="b1lf"/>
      </w:pPr>
      <w:r w:rsidRPr="00A206E4">
        <w:t>•</w:t>
      </w:r>
      <w:r w:rsidRPr="00A206E4">
        <w:tab/>
      </w:r>
      <w:r w:rsidR="001711AA">
        <w:t>Dette blir</w:t>
      </w:r>
      <w:r w:rsidR="001711AA" w:rsidRPr="0085069B">
        <w:t xml:space="preserve"> </w:t>
      </w:r>
      <w:r w:rsidR="007B48DD" w:rsidRPr="0085069B">
        <w:t>igjen 7</w:t>
      </w:r>
      <w:r w:rsidR="001711AA">
        <w:t> </w:t>
      </w:r>
      <w:r w:rsidR="007B48DD" w:rsidRPr="0085069B">
        <w:t>×</w:t>
      </w:r>
      <w:r w:rsidR="001711AA">
        <w:t> </w:t>
      </w:r>
      <w:r w:rsidR="007B48DD" w:rsidRPr="0085069B">
        <w:t>5</w:t>
      </w:r>
      <w:r w:rsidR="001711AA">
        <w:t> </w:t>
      </w:r>
      <w:r w:rsidR="007B48DD" w:rsidRPr="0085069B">
        <w:t>×</w:t>
      </w:r>
      <w:r w:rsidR="001711AA">
        <w:t> </w:t>
      </w:r>
      <w:r w:rsidR="007B48DD" w:rsidRPr="0085069B">
        <w:t>10</w:t>
      </w:r>
      <w:r w:rsidR="001711AA">
        <w:t> </w:t>
      </w:r>
      <w:r w:rsidR="007B48DD" w:rsidRPr="0085069B">
        <w:t>×</w:t>
      </w:r>
      <w:r w:rsidR="001711AA">
        <w:t> </w:t>
      </w:r>
      <w:r w:rsidR="007B48DD" w:rsidRPr="0085069B">
        <w:t>10, dvs. 7</w:t>
      </w:r>
      <w:r w:rsidR="001711AA">
        <w:t> </w:t>
      </w:r>
      <w:r w:rsidR="007B48DD" w:rsidRPr="0085069B">
        <w:t>×</w:t>
      </w:r>
      <w:r w:rsidR="001711AA">
        <w:t> </w:t>
      </w:r>
      <w:r w:rsidR="007B48DD" w:rsidRPr="0085069B">
        <w:t>5</w:t>
      </w:r>
      <w:r w:rsidR="001711AA">
        <w:t> </w:t>
      </w:r>
      <w:r w:rsidR="007B48DD" w:rsidRPr="0085069B">
        <w:t>×</w:t>
      </w:r>
      <w:r w:rsidR="001711AA">
        <w:t> </w:t>
      </w:r>
      <w:r w:rsidR="007B48DD" w:rsidRPr="0085069B">
        <w:t>100</w:t>
      </w:r>
      <w:r w:rsidR="001711AA">
        <w:t>.</w:t>
      </w:r>
    </w:p>
    <w:p w14:paraId="3813CA42" w14:textId="254A30C8" w:rsidR="00291DB3" w:rsidRPr="0085069B" w:rsidRDefault="00A56C1F" w:rsidP="00903237">
      <w:pPr>
        <w:pStyle w:val="b1lf"/>
      </w:pPr>
      <w:r w:rsidRPr="00A206E4">
        <w:t>•</w:t>
      </w:r>
      <w:r w:rsidRPr="00A206E4">
        <w:tab/>
      </w:r>
      <w:r w:rsidR="001711AA">
        <w:t xml:space="preserve">Dette </w:t>
      </w:r>
      <w:r w:rsidR="007B48DD" w:rsidRPr="0085069B">
        <w:t>er 35</w:t>
      </w:r>
      <w:r w:rsidR="001711AA">
        <w:t> </w:t>
      </w:r>
      <w:r w:rsidR="007B48DD" w:rsidRPr="0085069B">
        <w:t>×</w:t>
      </w:r>
      <w:r w:rsidR="001711AA">
        <w:t> </w:t>
      </w:r>
      <w:r w:rsidR="007B48DD" w:rsidRPr="0085069B">
        <w:t>100, dvs. 3</w:t>
      </w:r>
      <w:r w:rsidR="001711AA">
        <w:t> </w:t>
      </w:r>
      <w:r w:rsidR="007B48DD" w:rsidRPr="0085069B">
        <w:t>500</w:t>
      </w:r>
      <w:r w:rsidR="001711AA">
        <w:t>.</w:t>
      </w:r>
    </w:p>
    <w:p w14:paraId="6A430789" w14:textId="7B9AA6F4" w:rsidR="00291DB3" w:rsidRPr="00211DAE" w:rsidRDefault="00A56C1F" w:rsidP="00903237">
      <w:pPr>
        <w:pStyle w:val="b1lf"/>
      </w:pPr>
      <w:r w:rsidRPr="00A206E4">
        <w:t>•</w:t>
      </w:r>
      <w:r w:rsidRPr="00A206E4">
        <w:tab/>
      </w:r>
      <w:r w:rsidR="007B48DD" w:rsidRPr="00211DAE">
        <w:t xml:space="preserve">Kanskje ser vi at 45 er </w:t>
      </w:r>
      <w:r w:rsidR="001711AA" w:rsidRPr="00211DAE">
        <w:t>90</w:t>
      </w:r>
      <w:r w:rsidR="001711AA">
        <w:t> </w:t>
      </w:r>
      <w:r w:rsidR="007B48DD" w:rsidRPr="00211DAE">
        <w:t>% av 50, sånn at 70</w:t>
      </w:r>
      <w:r w:rsidR="001711AA">
        <w:t> </w:t>
      </w:r>
      <w:r w:rsidR="007B48DD" w:rsidRPr="00211DAE">
        <w:t>×</w:t>
      </w:r>
      <w:r w:rsidR="001711AA">
        <w:t> </w:t>
      </w:r>
      <w:r w:rsidR="007B48DD" w:rsidRPr="00211DAE">
        <w:t xml:space="preserve">45 må være </w:t>
      </w:r>
      <w:r w:rsidR="001711AA" w:rsidRPr="00211DAE">
        <w:t>90</w:t>
      </w:r>
      <w:r w:rsidR="001711AA">
        <w:t> </w:t>
      </w:r>
      <w:r w:rsidR="007B48DD" w:rsidRPr="00211DAE">
        <w:t>% av 3</w:t>
      </w:r>
      <w:r w:rsidR="001711AA">
        <w:t> </w:t>
      </w:r>
      <w:r w:rsidR="007B48DD" w:rsidRPr="00211DAE">
        <w:t>500.</w:t>
      </w:r>
    </w:p>
    <w:p w14:paraId="28851080" w14:textId="76D88E58" w:rsidR="00291DB3" w:rsidRPr="00211DAE" w:rsidRDefault="00A56C1F" w:rsidP="00903237">
      <w:pPr>
        <w:pStyle w:val="b1lf"/>
      </w:pPr>
      <w:r w:rsidRPr="00A206E4">
        <w:t>•</w:t>
      </w:r>
      <w:r w:rsidRPr="00A206E4">
        <w:tab/>
      </w:r>
      <w:r w:rsidR="007B48DD" w:rsidRPr="00211DAE">
        <w:t>Vi trekker altså fra 350, som er 10</w:t>
      </w:r>
      <w:r w:rsidR="003A05F6">
        <w:t> </w:t>
      </w:r>
      <w:r w:rsidR="007B48DD" w:rsidRPr="00211DAE">
        <w:t>% av 3500</w:t>
      </w:r>
      <w:r w:rsidR="00892C3F">
        <w:t xml:space="preserve"> – </w:t>
      </w:r>
      <w:r w:rsidR="007B48DD" w:rsidRPr="00211DAE">
        <w:t>og får 70×45 = 3150</w:t>
      </w:r>
    </w:p>
    <w:p w14:paraId="13D6D066" w14:textId="77777777" w:rsidR="00291DB3" w:rsidRPr="00211DAE" w:rsidRDefault="00A56C1F" w:rsidP="00903237">
      <w:pPr>
        <w:pStyle w:val="b1lf"/>
      </w:pPr>
      <w:r w:rsidRPr="00A206E4">
        <w:t>•</w:t>
      </w:r>
      <w:r w:rsidRPr="00A206E4">
        <w:tab/>
      </w:r>
      <w:r w:rsidR="007B48DD" w:rsidRPr="00211DAE">
        <w:t>71×45 er én 45-er mer, altså 71×45 = 3150+45 = 3195</w:t>
      </w:r>
    </w:p>
    <w:p w14:paraId="3305A0FD" w14:textId="7703D5C6" w:rsidR="00291DB3" w:rsidRPr="00211DAE" w:rsidRDefault="007B48DD" w:rsidP="00903237">
      <w:pPr>
        <w:pStyle w:val="b1aff"/>
      </w:pPr>
      <w:r w:rsidRPr="00211DAE">
        <w:t xml:space="preserve">La oss se på et eksempel fra programmering. </w:t>
      </w:r>
      <w:r w:rsidR="00EB29CE">
        <w:t>Vi skal lage</w:t>
      </w:r>
      <w:r w:rsidR="00EB29CE" w:rsidRPr="00211DAE">
        <w:t xml:space="preserve"> </w:t>
      </w:r>
      <w:r w:rsidRPr="00211DAE">
        <w:t>en funksjon som sorterer tall i stigende rekkefølge. Den oppgaven passer bedre senere når vi har lært om lister, men vi har en strategi for slikt. Vi forenkler problemet til å lage en funksjon som sorterer tre tall, som kommer som tre parametre:</w:t>
      </w:r>
    </w:p>
    <w:p w14:paraId="79FDCBC5" w14:textId="77777777" w:rsidR="00291DB3" w:rsidRPr="00017038" w:rsidRDefault="007B48DD" w:rsidP="00477818">
      <w:pPr>
        <w:pStyle w:val="eks1aff"/>
        <w:rPr>
          <w:rFonts w:ascii="Consolas" w:hAnsi="Consolas"/>
        </w:rPr>
      </w:pPr>
      <w:r w:rsidRPr="003002AA">
        <w:rPr>
          <w:rStyle w:val="LS2Tag"/>
          <w:bCs w:val="0"/>
          <w:rPrChange w:id="611" w:author="Terje Kolderup" w:date="2020-01-24T12:44:00Z">
            <w:rPr>
              <w:rStyle w:val="LS2Keyword"/>
            </w:rPr>
          </w:rPrChange>
        </w:rPr>
        <w:t>function</w:t>
      </w:r>
      <w:r w:rsidRPr="00017038">
        <w:rPr>
          <w:rFonts w:ascii="Consolas" w:hAnsi="Consolas"/>
        </w:rPr>
        <w:t xml:space="preserve"> </w:t>
      </w:r>
      <w:proofErr w:type="gramStart"/>
      <w:r w:rsidRPr="009A0EFE">
        <w:rPr>
          <w:rStyle w:val="LS2Attribute"/>
          <w:rPrChange w:id="612" w:author="Terje Kolderup" w:date="2020-01-24T13:18:00Z">
            <w:rPr/>
          </w:rPrChange>
        </w:rPr>
        <w:t>sorter</w:t>
      </w:r>
      <w:r w:rsidRPr="00017038">
        <w:rPr>
          <w:rFonts w:ascii="Consolas" w:hAnsi="Consolas"/>
        </w:rPr>
        <w:t>( tall</w:t>
      </w:r>
      <w:proofErr w:type="gramEnd"/>
      <w:r w:rsidRPr="00017038">
        <w:rPr>
          <w:rFonts w:ascii="Consolas" w:hAnsi="Consolas"/>
        </w:rPr>
        <w:t>1, tall2, tall3 ) {</w:t>
      </w:r>
      <w:r w:rsidRPr="00017038">
        <w:rPr>
          <w:rFonts w:ascii="Consolas" w:hAnsi="Consolas"/>
        </w:rPr>
        <w:br/>
        <w:t>}</w:t>
      </w:r>
    </w:p>
    <w:p w14:paraId="187F37CF" w14:textId="77777777" w:rsidR="00291DB3" w:rsidRPr="00211DAE" w:rsidRDefault="007B48DD" w:rsidP="00477818">
      <w:pPr>
        <w:pStyle w:val="b1aff"/>
      </w:pPr>
      <w:r w:rsidRPr="00211DAE">
        <w:t>Vi vet fortsatt ikke hvordan vi skal gjøre det, så vi forenkler mer. La oss bare finne hvilken som er først av de tre:</w:t>
      </w:r>
    </w:p>
    <w:p w14:paraId="638CC1C2" w14:textId="77777777" w:rsidR="00291DB3" w:rsidRPr="00017038" w:rsidRDefault="007B48DD" w:rsidP="00477818">
      <w:pPr>
        <w:pStyle w:val="eks1aff"/>
        <w:rPr>
          <w:rFonts w:ascii="Consolas" w:hAnsi="Consolas"/>
          <w:lang w:val="nb-NO"/>
        </w:rPr>
      </w:pPr>
      <w:r w:rsidRPr="00CC5D44">
        <w:rPr>
          <w:rStyle w:val="LS2Tag"/>
          <w:bCs w:val="0"/>
          <w:lang w:val="nb-NO"/>
          <w:rPrChange w:id="613" w:author="Terje Kolderup" w:date="2020-01-29T09:55:00Z">
            <w:rPr>
              <w:rStyle w:val="LS2Keyword"/>
              <w:lang w:val="nb-NO"/>
            </w:rPr>
          </w:rPrChange>
        </w:rPr>
        <w:lastRenderedPageBreak/>
        <w:t>function</w:t>
      </w:r>
      <w:r w:rsidRPr="00017038">
        <w:rPr>
          <w:rFonts w:ascii="Consolas" w:hAnsi="Consolas"/>
          <w:lang w:val="nb-NO"/>
        </w:rPr>
        <w:t xml:space="preserve"> </w:t>
      </w:r>
      <w:r w:rsidRPr="00CC5D44">
        <w:rPr>
          <w:rStyle w:val="LS2Attribute"/>
          <w:lang w:val="nb-NO"/>
          <w:rPrChange w:id="614" w:author="Terje Kolderup" w:date="2020-01-29T09:55:00Z">
            <w:rPr>
              <w:lang w:val="nb-NO"/>
            </w:rPr>
          </w:rPrChange>
        </w:rPr>
        <w:t>sorter</w:t>
      </w:r>
      <w:r w:rsidRPr="00017038">
        <w:rPr>
          <w:rFonts w:ascii="Consolas" w:hAnsi="Consolas"/>
          <w:lang w:val="nb-NO"/>
        </w:rPr>
        <w:t>( tall1, tall2, tall3 )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211DAE">
        <w:rPr>
          <w:rStyle w:val="LS2Operator"/>
          <w:lang w:val="nb-NO"/>
        </w:rPr>
        <w:t>&amp;&amp;</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tall1 er først</w:t>
      </w:r>
      <w:r w:rsidRPr="00017038">
        <w:rPr>
          <w:rFonts w:ascii="Consolas" w:hAnsi="Consolas"/>
          <w:lang w:val="nb-NO"/>
        </w:rPr>
        <w:br/>
        <w:t xml:space="preserve">    } </w:t>
      </w:r>
      <w:r w:rsidRPr="007A6D8D">
        <w:rPr>
          <w:rStyle w:val="LS2Keyword"/>
          <w:lang w:val="nb-NO"/>
        </w:rPr>
        <w:t>else 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tall2 er først</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tall3 er først</w:t>
      </w:r>
      <w:r w:rsidRPr="00017038">
        <w:rPr>
          <w:rFonts w:ascii="Consolas" w:hAnsi="Consolas"/>
          <w:lang w:val="nb-NO"/>
        </w:rPr>
        <w:br/>
        <w:t xml:space="preserve">    }</w:t>
      </w:r>
      <w:r w:rsidRPr="00017038">
        <w:rPr>
          <w:rFonts w:ascii="Consolas" w:hAnsi="Consolas"/>
          <w:lang w:val="nb-NO"/>
        </w:rPr>
        <w:br/>
        <w:t>}</w:t>
      </w:r>
    </w:p>
    <w:p w14:paraId="29F22D35" w14:textId="7F49AF83" w:rsidR="00291DB3" w:rsidRPr="00211DAE" w:rsidRDefault="007B48DD" w:rsidP="00477818">
      <w:pPr>
        <w:pStyle w:val="b1aff"/>
      </w:pPr>
      <w:r w:rsidRPr="00211DAE">
        <w:t>Nå kan vi prøve å finne ut hvilket tall som er nummer to</w:t>
      </w:r>
      <w:r w:rsidR="00EB29CE">
        <w:t>. D</w:t>
      </w:r>
      <w:r w:rsidRPr="00211DAE">
        <w:t>et blir en mer konkret oppgave, for det blir tre helt konkrete varianter</w:t>
      </w:r>
      <w:r w:rsidR="00892C3F">
        <w:t xml:space="preserve"> – </w:t>
      </w:r>
      <w:r w:rsidRPr="00211DAE">
        <w:t>i hver av de tre grenene av if-setningen:</w:t>
      </w:r>
    </w:p>
    <w:p w14:paraId="4ABD1C26" w14:textId="77777777" w:rsidR="00291DB3" w:rsidRPr="00017038" w:rsidRDefault="007B48DD" w:rsidP="00477818">
      <w:pPr>
        <w:pStyle w:val="eks1aff"/>
        <w:rPr>
          <w:rFonts w:ascii="Consolas" w:hAnsi="Consolas"/>
          <w:lang w:val="nb-NO"/>
        </w:rPr>
      </w:pPr>
      <w:r w:rsidRPr="00D148A9">
        <w:rPr>
          <w:rStyle w:val="LS2Tag"/>
          <w:bCs w:val="0"/>
          <w:lang w:val="nb-NO"/>
          <w:rPrChange w:id="615"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616" w:author="Terje Kolderup" w:date="2020-01-29T10:02:00Z">
            <w:rPr>
              <w:lang w:val="nb-NO"/>
            </w:rPr>
          </w:rPrChange>
        </w:rPr>
        <w:t>sorter</w:t>
      </w:r>
      <w:r w:rsidRPr="00017038">
        <w:rPr>
          <w:rFonts w:ascii="Consolas" w:hAnsi="Consolas"/>
          <w:lang w:val="nb-NO"/>
        </w:rPr>
        <w:t>( tall1, tall2, tall3 )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211DAE">
        <w:rPr>
          <w:rStyle w:val="LS2Operator"/>
          <w:lang w:val="nb-NO"/>
        </w:rPr>
        <w:t>&amp;&amp;</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xml:space="preserve">// rekkefølgen er tall1, tall2, tall3 </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tall1, tall3, tall2</w:t>
      </w:r>
      <w:r w:rsidRPr="00017038">
        <w:rPr>
          <w:rFonts w:ascii="Consolas" w:hAnsi="Consolas"/>
          <w:lang w:val="nb-NO"/>
        </w:rPr>
        <w:br/>
        <w:t xml:space="preserve">        }</w:t>
      </w:r>
      <w:r w:rsidRPr="00017038">
        <w:rPr>
          <w:rFonts w:ascii="Consolas" w:hAnsi="Consolas"/>
          <w:lang w:val="nb-NO"/>
        </w:rPr>
        <w:br/>
        <w:t xml:space="preserve">    } </w:t>
      </w:r>
      <w:r w:rsidRPr="007A6D8D">
        <w:rPr>
          <w:rStyle w:val="LS2Keyword"/>
          <w:lang w:val="nb-NO"/>
        </w:rPr>
        <w:t>else 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rekkefølgen er tall2, tall1, tall3</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tall2, tall3, tall1</w:t>
      </w:r>
      <w:r w:rsidRPr="00017038">
        <w:rPr>
          <w:rFonts w:ascii="Consolas" w:hAnsi="Consolas"/>
          <w:lang w:val="nb-NO"/>
        </w:rPr>
        <w:br/>
        <w:t xml:space="preserve">        }</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017038">
        <w:rPr>
          <w:rFonts w:ascii="Consolas" w:hAnsi="Consolas"/>
          <w:lang w:val="nb-NO"/>
        </w:rPr>
        <w:br/>
        <w:t xml:space="preserve">            </w:t>
      </w:r>
      <w:r w:rsidRPr="00211DAE">
        <w:rPr>
          <w:rStyle w:val="LS2Comment"/>
          <w:lang w:val="nb-NO"/>
        </w:rPr>
        <w:t>// rekkefølgen er tall3, tall1, tall2</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tall3, tall2, tall1</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53EDCC19" w14:textId="48DF20F0" w:rsidR="00291DB3" w:rsidRPr="00211DAE" w:rsidRDefault="007B48DD" w:rsidP="00477818">
      <w:pPr>
        <w:pStyle w:val="b1aff"/>
      </w:pPr>
      <w:r w:rsidRPr="00211DAE">
        <w:t>Med bare tre tall blir det enkelt å finne nummer tre, for det er rett og slett det siste tallet</w:t>
      </w:r>
      <w:r w:rsidR="006F0931">
        <w:t xml:space="preserve"> –</w:t>
      </w:r>
      <w:r w:rsidR="006F0931" w:rsidRPr="00211DAE">
        <w:t xml:space="preserve"> </w:t>
      </w:r>
      <w:r w:rsidRPr="00211DAE">
        <w:t>det som er igjen. Dermed vet i koden over hele rekkefølgen når vi vet de to første.</w:t>
      </w:r>
    </w:p>
    <w:p w14:paraId="64BBC34E" w14:textId="32FF63D7" w:rsidR="00291DB3" w:rsidRPr="00211DAE" w:rsidRDefault="007B48DD" w:rsidP="00B179A8">
      <w:pPr>
        <w:pStyle w:val="b1af"/>
      </w:pPr>
      <w:r w:rsidRPr="00211DAE">
        <w:t xml:space="preserve">Å gjøre denne øvelsen øker vår forståelse </w:t>
      </w:r>
      <w:r w:rsidR="006F0931">
        <w:t>for</w:t>
      </w:r>
      <w:r w:rsidR="006F0931" w:rsidRPr="00211DAE">
        <w:t xml:space="preserve"> </w:t>
      </w:r>
      <w:r w:rsidRPr="00211DAE">
        <w:t>sortering, og vi er bedre rustet til igjen å legge listen høyere og prøve oss på en vanskeligere versjon av problemet.</w:t>
      </w:r>
    </w:p>
    <w:p w14:paraId="12407A94" w14:textId="77777777" w:rsidR="00291DB3" w:rsidRPr="00211DAE" w:rsidRDefault="007B48DD" w:rsidP="00A01741">
      <w:pPr>
        <w:pStyle w:val="m1tt"/>
      </w:pPr>
      <w:bookmarkStart w:id="617" w:name="se-etter-analogier"/>
      <w:bookmarkStart w:id="618" w:name="_Toc29047888"/>
      <w:r w:rsidRPr="00211DAE">
        <w:t>Se etter analogier</w:t>
      </w:r>
      <w:bookmarkEnd w:id="617"/>
      <w:bookmarkEnd w:id="618"/>
    </w:p>
    <w:p w14:paraId="4EAB412D" w14:textId="433612BD" w:rsidR="00291DB3" w:rsidRPr="00211DAE" w:rsidRDefault="007B48DD" w:rsidP="00C628A3">
      <w:pPr>
        <w:pStyle w:val="b1af-f"/>
      </w:pPr>
      <w:r w:rsidRPr="00211DAE">
        <w:t>Hva hvis vi skulle lage et fire-på-rad-spill som under. Ville noe av det vi har jobbet med så langt i boken</w:t>
      </w:r>
      <w:r w:rsidR="006F0931">
        <w:t>,</w:t>
      </w:r>
      <w:r w:rsidRPr="00211DAE">
        <w:t xml:space="preserve"> hjelpe oss på vei?</w:t>
      </w:r>
    </w:p>
    <w:p w14:paraId="7BAB4DF7" w14:textId="009B15C9"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50</w:t>
      </w:r>
      <w:r>
        <w:fldChar w:fldCharType="end"/>
      </w:r>
      <w:r>
        <w:t>]]</w:t>
      </w:r>
    </w:p>
    <w:p w14:paraId="1AF04B25" w14:textId="77777777" w:rsidR="00291DB3" w:rsidRDefault="007B48DD" w:rsidP="00083F79">
      <w:pPr>
        <w:pStyle w:val="fig1aff"/>
      </w:pPr>
      <w:r>
        <w:rPr>
          <w:noProof/>
          <w:lang w:eastAsia="nb-NO"/>
        </w:rPr>
        <w:drawing>
          <wp:inline distT="0" distB="0" distL="0" distR="0" wp14:anchorId="786BFD9F" wp14:editId="61EDC820">
            <wp:extent cx="3218913" cy="2728687"/>
            <wp:effectExtent l="0" t="0" r="635"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kap5/4pårad.png"/>
                    <pic:cNvPicPr>
                      <a:picLocks noChangeAspect="1" noChangeArrowheads="1"/>
                    </pic:cNvPicPr>
                  </pic:nvPicPr>
                  <pic:blipFill>
                    <a:blip r:embed="rId60"/>
                    <a:stretch>
                      <a:fillRect/>
                    </a:stretch>
                  </pic:blipFill>
                  <pic:spPr bwMode="auto">
                    <a:xfrm>
                      <a:off x="0" y="0"/>
                      <a:ext cx="3223272" cy="2732382"/>
                    </a:xfrm>
                    <a:prstGeom prst="rect">
                      <a:avLst/>
                    </a:prstGeom>
                    <a:noFill/>
                    <a:ln w="9525">
                      <a:noFill/>
                      <a:headEnd/>
                      <a:tailEnd/>
                    </a:ln>
                  </pic:spPr>
                </pic:pic>
              </a:graphicData>
            </a:graphic>
          </wp:inline>
        </w:drawing>
      </w:r>
    </w:p>
    <w:p w14:paraId="0F7F7E38" w14:textId="0AA601FB" w:rsidR="00291DB3" w:rsidRPr="00211DAE" w:rsidRDefault="007B48DD" w:rsidP="00083F79">
      <w:pPr>
        <w:pStyle w:val="b1aff"/>
      </w:pPr>
      <w:r w:rsidRPr="00211DAE">
        <w:t xml:space="preserve">Fra tre-på-rad kan vi gjenbruke ideen om to funksjoner </w:t>
      </w:r>
      <w:r w:rsidRPr="00CC027C">
        <w:rPr>
          <w:rStyle w:val="LS2CodeBodytext"/>
        </w:rPr>
        <w:t>sjekkAlleMuligheter()</w:t>
      </w:r>
      <w:r w:rsidRPr="00211DAE">
        <w:t xml:space="preserve"> og </w:t>
      </w:r>
      <w:r w:rsidRPr="00CC027C">
        <w:rPr>
          <w:rStyle w:val="LS2CodeBodytext"/>
        </w:rPr>
        <w:t>sjekkEnMulighet()</w:t>
      </w:r>
      <w:r w:rsidRPr="00211DAE">
        <w:t xml:space="preserve">, </w:t>
      </w:r>
      <w:r w:rsidR="006F0931">
        <w:t>der</w:t>
      </w:r>
      <w:r w:rsidR="006F0931" w:rsidRPr="00211DAE">
        <w:t xml:space="preserve"> </w:t>
      </w:r>
      <w:r w:rsidRPr="00211DAE">
        <w:t>den siste sjekker en helt konkret enkeltmulighet for å vinne. Forskjellen er at vi må sjekke fire posisjoner</w:t>
      </w:r>
      <w:r w:rsidR="006F0931">
        <w:t>,</w:t>
      </w:r>
      <w:r w:rsidRPr="00211DAE">
        <w:t xml:space="preserve"> og at det ikke er snakk om x eller o, men om gule eller røde brikker.</w:t>
      </w:r>
    </w:p>
    <w:p w14:paraId="2919F187" w14:textId="77777777" w:rsidR="00291DB3" w:rsidRPr="00211DAE" w:rsidRDefault="007B48DD" w:rsidP="00B179A8">
      <w:pPr>
        <w:pStyle w:val="b1af"/>
      </w:pPr>
      <w:r w:rsidRPr="00211DAE">
        <w:t>Også i dette spillet finner vi vinnerkombinasjonene i horisontaler, vertikaler og diagonaler. Forskjellen er at det er mange flere av dem her.</w:t>
      </w:r>
    </w:p>
    <w:p w14:paraId="635390F2" w14:textId="647EB996" w:rsidR="00291DB3" w:rsidRPr="00211DAE" w:rsidRDefault="007B48DD" w:rsidP="00B179A8">
      <w:pPr>
        <w:pStyle w:val="b1af"/>
      </w:pPr>
      <w:r w:rsidRPr="00211DAE">
        <w:t>Poenget er at om vi får dette spillet som oppgave</w:t>
      </w:r>
      <w:r w:rsidR="00A63783">
        <w:t xml:space="preserve">, </w:t>
      </w:r>
      <w:r w:rsidRPr="00211DAE">
        <w:t>utgjør det en stor forskjell om vi har laget et tre-på-</w:t>
      </w:r>
      <w:r w:rsidR="006F0931" w:rsidRPr="00211DAE">
        <w:t>rad</w:t>
      </w:r>
      <w:r w:rsidR="006F0931">
        <w:t>-</w:t>
      </w:r>
      <w:r w:rsidRPr="00211DAE">
        <w:t>spill tidligere eller ikke. For hver ting du programmerer</w:t>
      </w:r>
      <w:r w:rsidR="00A63783">
        <w:t xml:space="preserve">, </w:t>
      </w:r>
      <w:r w:rsidRPr="00211DAE">
        <w:t>øker</w:t>
      </w:r>
      <w:r w:rsidR="00741CE8">
        <w:t xml:space="preserve"> </w:t>
      </w:r>
      <w:r w:rsidR="00741CE8" w:rsidRPr="008130AD">
        <w:t>«</w:t>
      </w:r>
      <w:r w:rsidRPr="00211DAE">
        <w:t>erfaringsbiblioteket</w:t>
      </w:r>
      <w:r w:rsidR="00741CE8">
        <w:t xml:space="preserve">» </w:t>
      </w:r>
      <w:r w:rsidRPr="00211DAE">
        <w:t>i hodet ditt</w:t>
      </w:r>
      <w:r w:rsidR="006F0931">
        <w:t>. D</w:t>
      </w:r>
      <w:r w:rsidRPr="00211DAE">
        <w:t xml:space="preserve">et er dette som er virkelig læring. Å lese noe i en bok hjelper deg bare </w:t>
      </w:r>
      <w:r w:rsidR="00945B53">
        <w:t xml:space="preserve">på vei </w:t>
      </w:r>
      <w:r w:rsidRPr="00211DAE">
        <w:t xml:space="preserve">til å få praktiske erfaringer. Det </w:t>
      </w:r>
      <w:r w:rsidR="006F0931" w:rsidRPr="00211DAE">
        <w:t>du lærer aller best av</w:t>
      </w:r>
      <w:r w:rsidR="006F0931">
        <w:t>,</w:t>
      </w:r>
      <w:r w:rsidR="006F0931" w:rsidRPr="00211DAE">
        <w:t xml:space="preserve"> </w:t>
      </w:r>
      <w:r w:rsidRPr="00211DAE">
        <w:t>er å faktisk gjøre det.</w:t>
      </w:r>
    </w:p>
    <w:p w14:paraId="17EC8A01" w14:textId="302AD29D" w:rsidR="00291DB3" w:rsidRPr="00211DAE" w:rsidRDefault="006F0931" w:rsidP="00B179A8">
      <w:pPr>
        <w:pStyle w:val="b1af"/>
      </w:pPr>
      <w:r>
        <w:t>D</w:t>
      </w:r>
      <w:r w:rsidR="007B48DD" w:rsidRPr="00211DAE">
        <w:t>et er fordi hjernen tenker generelt</w:t>
      </w:r>
      <w:r>
        <w:t>,</w:t>
      </w:r>
      <w:r w:rsidR="007B48DD" w:rsidRPr="00211DAE">
        <w:t xml:space="preserve"> at det hjelper </w:t>
      </w:r>
      <w:r w:rsidR="00556ADC">
        <w:t>mye</w:t>
      </w:r>
      <w:r w:rsidR="00556ADC" w:rsidRPr="00211DAE">
        <w:t xml:space="preserve"> </w:t>
      </w:r>
      <w:r w:rsidR="007B48DD" w:rsidRPr="00211DAE">
        <w:t xml:space="preserve">å ha løst noe </w:t>
      </w:r>
      <w:r w:rsidR="00166A72">
        <w:t>likn</w:t>
      </w:r>
      <w:r w:rsidR="007B48DD" w:rsidRPr="00211DAE">
        <w:t>ende fra før</w:t>
      </w:r>
      <w:r w:rsidR="00892C3F">
        <w:t xml:space="preserve"> – </w:t>
      </w:r>
      <w:r w:rsidR="007B48DD" w:rsidRPr="00211DAE">
        <w:t xml:space="preserve">det trenger ikke være helt likt. Dessverre </w:t>
      </w:r>
      <w:r w:rsidR="00556ADC">
        <w:t>handler</w:t>
      </w:r>
      <w:r w:rsidR="00556ADC" w:rsidRPr="00211DAE">
        <w:t xml:space="preserve"> </w:t>
      </w:r>
      <w:r w:rsidR="007B48DD" w:rsidRPr="00211DAE">
        <w:t xml:space="preserve">ikke programmering bare å lære seg oppskrifter som man reproduserer helt eksakt. Hvert problem er ofte annerledes enn det forrige. </w:t>
      </w:r>
      <w:r w:rsidR="00556ADC">
        <w:t>E</w:t>
      </w:r>
      <w:r w:rsidR="007B48DD" w:rsidRPr="00211DAE">
        <w:t xml:space="preserve">n viktig teknikk for å løse et vanskelig problem er å finne et annet problem som </w:t>
      </w:r>
      <w:r w:rsidR="00166A72">
        <w:t>likn</w:t>
      </w:r>
      <w:r w:rsidR="007B48DD" w:rsidRPr="00211DAE">
        <w:t>er</w:t>
      </w:r>
      <w:r w:rsidR="00556ADC">
        <w:t>,</w:t>
      </w:r>
      <w:r w:rsidR="007B48DD" w:rsidRPr="00211DAE">
        <w:t xml:space="preserve"> og som har en kjent løsning. </w:t>
      </w:r>
      <w:r w:rsidR="00556ADC">
        <w:t>D</w:t>
      </w:r>
      <w:r w:rsidR="007B48DD" w:rsidRPr="00211DAE">
        <w:t>et er nettopp det</w:t>
      </w:r>
      <w:r w:rsidR="00556ADC">
        <w:t>te</w:t>
      </w:r>
      <w:r w:rsidR="007B48DD" w:rsidRPr="00211DAE">
        <w:t xml:space="preserve"> som er problemløsningsteknikken</w:t>
      </w:r>
      <w:r w:rsidR="00556ADC">
        <w:t xml:space="preserve"> å</w:t>
      </w:r>
      <w:r w:rsidR="007B48DD" w:rsidRPr="00211DAE">
        <w:t xml:space="preserve"> </w:t>
      </w:r>
      <w:r w:rsidR="007B48DD" w:rsidRPr="003A1257">
        <w:rPr>
          <w:rStyle w:val="LS2Kursiv"/>
        </w:rPr>
        <w:t>se etter analogier</w:t>
      </w:r>
      <w:r w:rsidR="007B48DD" w:rsidRPr="00211DAE">
        <w:t>.</w:t>
      </w:r>
    </w:p>
    <w:p w14:paraId="68770607" w14:textId="77777777" w:rsidR="00291DB3" w:rsidRPr="00211DAE" w:rsidRDefault="007B48DD" w:rsidP="00A01741">
      <w:pPr>
        <w:pStyle w:val="m1tt"/>
      </w:pPr>
      <w:bookmarkStart w:id="619" w:name="eksperimenter"/>
      <w:bookmarkStart w:id="620" w:name="_Toc29047889"/>
      <w:r w:rsidRPr="00211DAE">
        <w:t>Eksperimenter</w:t>
      </w:r>
      <w:bookmarkEnd w:id="619"/>
      <w:bookmarkEnd w:id="620"/>
    </w:p>
    <w:p w14:paraId="392F2731" w14:textId="11559DE6" w:rsidR="00291DB3" w:rsidRPr="00211DAE" w:rsidRDefault="007B48DD" w:rsidP="00C628A3">
      <w:pPr>
        <w:pStyle w:val="b1af-f"/>
      </w:pPr>
      <w:r w:rsidRPr="00211DAE">
        <w:t>For å forklare siste teknikk kan vi fortsette der vi slapp under forrige teknikk</w:t>
      </w:r>
      <w:r w:rsidR="0061577D">
        <w:t>:</w:t>
      </w:r>
      <w:r w:rsidR="0061577D" w:rsidRPr="00211DAE">
        <w:t xml:space="preserve"> </w:t>
      </w:r>
      <w:r w:rsidRPr="00211DAE">
        <w:t xml:space="preserve">Læring skjer når vi </w:t>
      </w:r>
      <w:r w:rsidR="0061577D">
        <w:t>får</w:t>
      </w:r>
      <w:r w:rsidR="0061577D" w:rsidRPr="00211DAE">
        <w:t xml:space="preserve"> </w:t>
      </w:r>
      <w:r w:rsidRPr="00211DAE">
        <w:t xml:space="preserve">erfaringer. Dersom vi står fast på et problem og ikke vet </w:t>
      </w:r>
      <w:r w:rsidR="0061577D">
        <w:t xml:space="preserve">om </w:t>
      </w:r>
      <w:r w:rsidRPr="00211DAE">
        <w:t>noe vi kan gjøre, får vi heller ingen ny erfaring og læring.</w:t>
      </w:r>
    </w:p>
    <w:p w14:paraId="60FF44D0" w14:textId="618AF6A9" w:rsidR="00291DB3" w:rsidRPr="00211DAE" w:rsidRDefault="0061577D" w:rsidP="00B179A8">
      <w:pPr>
        <w:pStyle w:val="b1af"/>
      </w:pPr>
      <w:r>
        <w:t>D</w:t>
      </w:r>
      <w:r w:rsidR="007B48DD" w:rsidRPr="00211DAE">
        <w:t xml:space="preserve">et finnes </w:t>
      </w:r>
      <w:r>
        <w:t xml:space="preserve">imidlertid </w:t>
      </w:r>
      <w:r w:rsidR="007B48DD" w:rsidRPr="00211DAE">
        <w:t xml:space="preserve">en enkelt måte å </w:t>
      </w:r>
      <w:r w:rsidR="00D853F2">
        <w:t xml:space="preserve">få </w:t>
      </w:r>
      <w:r w:rsidR="007B48DD" w:rsidRPr="00211DAE">
        <w:t xml:space="preserve">erfaringer på som aldri kan slå feil: </w:t>
      </w:r>
      <w:r w:rsidR="00564E1A">
        <w:t>e</w:t>
      </w:r>
      <w:r w:rsidR="007B48DD" w:rsidRPr="00211DAE">
        <w:t>ksperimenter!</w:t>
      </w:r>
    </w:p>
    <w:p w14:paraId="3BFFBA60" w14:textId="0CBDF559" w:rsidR="00291DB3" w:rsidRPr="00211DAE" w:rsidRDefault="007B48DD" w:rsidP="00B179A8">
      <w:pPr>
        <w:pStyle w:val="b1af"/>
      </w:pPr>
      <w:r w:rsidRPr="00211DAE">
        <w:t>Hvis du har en leken holdning og tester ut ulike ting, vil du erfare resultatene av det og få nye erfaringer og læring.</w:t>
      </w:r>
    </w:p>
    <w:p w14:paraId="5C9DD468" w14:textId="4E3D953B" w:rsidR="00291DB3" w:rsidRPr="00211DAE" w:rsidRDefault="00564E1A" w:rsidP="00B179A8">
      <w:pPr>
        <w:pStyle w:val="b1af"/>
      </w:pPr>
      <w:r>
        <w:lastRenderedPageBreak/>
        <w:t>Dette kan</w:t>
      </w:r>
      <w:r w:rsidR="007B48DD" w:rsidRPr="00211DAE">
        <w:t xml:space="preserve"> </w:t>
      </w:r>
      <w:r w:rsidR="00ED1FEB">
        <w:t>brukes</w:t>
      </w:r>
      <w:r w:rsidR="00ED1FEB" w:rsidRPr="00211DAE">
        <w:t xml:space="preserve"> </w:t>
      </w:r>
      <w:r w:rsidR="007B48DD" w:rsidRPr="00211DAE">
        <w:t xml:space="preserve">i både store og små problemstillinger. La oss </w:t>
      </w:r>
      <w:r w:rsidR="00ED1FEB">
        <w:t>f</w:t>
      </w:r>
      <w:r w:rsidR="007B48DD" w:rsidRPr="00211DAE">
        <w:t xml:space="preserve">or eksempel </w:t>
      </w:r>
      <w:r w:rsidR="00ED1FEB">
        <w:t xml:space="preserve">si </w:t>
      </w:r>
      <w:r w:rsidR="007B48DD" w:rsidRPr="00211DAE">
        <w:t xml:space="preserve">at </w:t>
      </w:r>
      <w:r w:rsidR="00ED1FEB">
        <w:t>vi</w:t>
      </w:r>
      <w:r w:rsidR="00ED1FEB" w:rsidRPr="00211DAE">
        <w:t xml:space="preserve"> </w:t>
      </w:r>
      <w:r w:rsidR="007B48DD" w:rsidRPr="00211DAE">
        <w:t xml:space="preserve">ikke forstår funksjonen </w:t>
      </w:r>
      <w:r w:rsidR="007B48DD" w:rsidRPr="00C57878">
        <w:rPr>
          <w:rStyle w:val="LS2CodeBodytext"/>
        </w:rPr>
        <w:t>splice()</w:t>
      </w:r>
      <w:r w:rsidR="007B48DD" w:rsidRPr="00211DAE">
        <w:t xml:space="preserve"> som er innebygget i lister i </w:t>
      </w:r>
      <w:r w:rsidR="00A03F38">
        <w:t>JavaScript</w:t>
      </w:r>
      <w:r w:rsidR="007B48DD" w:rsidRPr="00211DAE">
        <w:t>. Vi kan finne informasjon via Google, men vi kan også teste ut og finne ut selv hvordan den virker.</w:t>
      </w:r>
    </w:p>
    <w:p w14:paraId="2DEA8A53" w14:textId="400F324F" w:rsidR="00291DB3" w:rsidRPr="00211DAE" w:rsidRDefault="007B48DD" w:rsidP="00B179A8">
      <w:pPr>
        <w:pStyle w:val="b1af"/>
      </w:pPr>
      <w:r w:rsidRPr="00211DAE">
        <w:t>Google Chrome</w:t>
      </w:r>
      <w:r w:rsidR="00ED1FEB">
        <w:t>s</w:t>
      </w:r>
      <w:r w:rsidRPr="00211DAE">
        <w:t xml:space="preserve"> </w:t>
      </w:r>
      <w:r w:rsidR="00ED1FEB">
        <w:t>utviklerverktøy</w:t>
      </w:r>
      <w:r w:rsidR="00ED1FEB" w:rsidRPr="00211DAE">
        <w:t xml:space="preserve"> </w:t>
      </w:r>
      <w:r w:rsidRPr="00211DAE">
        <w:t>er fine til eksperimentering. Vi åpner dem med F12 og velger</w:t>
      </w:r>
      <w:r w:rsidR="00741CE8">
        <w:t xml:space="preserve"> </w:t>
      </w:r>
      <w:r w:rsidR="00741CE8" w:rsidRPr="008130AD">
        <w:t>«</w:t>
      </w:r>
      <w:r w:rsidRPr="00211DAE">
        <w:t>Console</w:t>
      </w:r>
      <w:r w:rsidR="00741CE8">
        <w:t>».</w:t>
      </w:r>
      <w:r w:rsidRPr="00211DAE">
        <w:t xml:space="preserve"> Her kan vi også skrive inn koden</w:t>
      </w:r>
      <w:r w:rsidR="00ED1FEB">
        <w:t>,</w:t>
      </w:r>
      <w:r w:rsidRPr="00211DAE">
        <w:t xml:space="preserve"> som da kjøres umiddelbart. Linjene som begynner med </w:t>
      </w:r>
      <w:r w:rsidRPr="00C57878">
        <w:rPr>
          <w:rStyle w:val="LS2CodeBodytext"/>
        </w:rPr>
        <w:t>&gt;</w:t>
      </w:r>
      <w:r w:rsidR="00ED1FEB">
        <w:rPr>
          <w:rStyle w:val="LS2CodeBodytext"/>
        </w:rPr>
        <w:t>,</w:t>
      </w:r>
      <w:r w:rsidRPr="00211DAE">
        <w:t xml:space="preserve"> viser kommandoene som skrives inn, mens de andre linjene viser hva Google Chrome svarer. La oss begynne med å lage en liste:</w:t>
      </w:r>
    </w:p>
    <w:p w14:paraId="19C96540" w14:textId="064971F5" w:rsidR="00291DB3" w:rsidRPr="00017038" w:rsidRDefault="007B48DD" w:rsidP="00477818">
      <w:pPr>
        <w:pStyle w:val="eks1aff"/>
        <w:rPr>
          <w:rFonts w:ascii="Consolas" w:hAnsi="Consolas"/>
          <w:rPrChange w:id="621" w:author="Terje Kolderup" w:date="2020-01-29T09:55:00Z">
            <w:rPr>
              <w:lang w:val="nb-NO"/>
            </w:rPr>
          </w:rPrChange>
        </w:rPr>
      </w:pPr>
      <w:r w:rsidRPr="00017038">
        <w:rPr>
          <w:rFonts w:ascii="Consolas" w:hAnsi="Consolas"/>
          <w:rPrChange w:id="622" w:author="Terje Kolderup" w:date="2020-01-29T09:55:00Z">
            <w:rPr>
              <w:lang w:val="nb-NO"/>
            </w:rPr>
          </w:rPrChange>
        </w:rPr>
        <w:t xml:space="preserve">&gt; </w:t>
      </w:r>
      <w:proofErr w:type="spellStart"/>
      <w:r w:rsidRPr="00017038">
        <w:rPr>
          <w:rFonts w:ascii="Consolas" w:hAnsi="Consolas"/>
          <w:rPrChange w:id="623" w:author="Terje Kolderup" w:date="2020-01-29T09:55:00Z">
            <w:rPr>
              <w:lang w:val="nb-NO"/>
            </w:rPr>
          </w:rPrChange>
        </w:rPr>
        <w:t>liste</w:t>
      </w:r>
      <w:proofErr w:type="spellEnd"/>
      <w:r w:rsidRPr="00017038">
        <w:rPr>
          <w:rFonts w:ascii="Consolas" w:hAnsi="Consolas"/>
          <w:rPrChange w:id="624" w:author="Terje Kolderup" w:date="2020-01-29T09:55:00Z">
            <w:rPr>
              <w:lang w:val="nb-NO"/>
            </w:rPr>
          </w:rPrChange>
        </w:rPr>
        <w:t xml:space="preserve"> </w:t>
      </w:r>
      <w:r w:rsidRPr="00CC5D44">
        <w:rPr>
          <w:rStyle w:val="LS2Operator"/>
          <w:rPrChange w:id="625" w:author="Terje Kolderup" w:date="2020-01-29T09:55:00Z">
            <w:rPr>
              <w:rStyle w:val="LS2Operator"/>
              <w:lang w:val="nb-NO"/>
            </w:rPr>
          </w:rPrChange>
        </w:rPr>
        <w:t>=</w:t>
      </w:r>
      <w:r w:rsidRPr="00017038">
        <w:rPr>
          <w:rFonts w:ascii="Consolas" w:hAnsi="Consolas"/>
          <w:rPrChange w:id="626" w:author="Terje Kolderup" w:date="2020-01-29T09:55:00Z">
            <w:rPr>
              <w:lang w:val="nb-NO"/>
            </w:rPr>
          </w:rPrChange>
        </w:rPr>
        <w:t xml:space="preserve"> ['Per','</w:t>
      </w:r>
      <w:proofErr w:type="spellStart"/>
      <w:r w:rsidRPr="00017038">
        <w:rPr>
          <w:rFonts w:ascii="Consolas" w:hAnsi="Consolas"/>
          <w:rPrChange w:id="627" w:author="Terje Kolderup" w:date="2020-01-29T09:55:00Z">
            <w:rPr>
              <w:lang w:val="nb-NO"/>
            </w:rPr>
          </w:rPrChange>
        </w:rPr>
        <w:t>Pål</w:t>
      </w:r>
      <w:proofErr w:type="spellEnd"/>
      <w:r w:rsidRPr="00017038">
        <w:rPr>
          <w:rFonts w:ascii="Consolas" w:hAnsi="Consolas"/>
          <w:rPrChange w:id="628" w:author="Terje Kolderup" w:date="2020-01-29T09:55:00Z">
            <w:rPr>
              <w:lang w:val="nb-NO"/>
            </w:rPr>
          </w:rPrChange>
        </w:rPr>
        <w:t>', '</w:t>
      </w:r>
      <w:proofErr w:type="spellStart"/>
      <w:r w:rsidRPr="00017038">
        <w:rPr>
          <w:rFonts w:ascii="Consolas" w:hAnsi="Consolas"/>
          <w:rPrChange w:id="629" w:author="Terje Kolderup" w:date="2020-01-29T09:55:00Z">
            <w:rPr>
              <w:lang w:val="nb-NO"/>
            </w:rPr>
          </w:rPrChange>
        </w:rPr>
        <w:t>Espen</w:t>
      </w:r>
      <w:proofErr w:type="spellEnd"/>
      <w:r w:rsidRPr="00017038">
        <w:rPr>
          <w:rFonts w:ascii="Consolas" w:hAnsi="Consolas"/>
          <w:rPrChange w:id="630" w:author="Terje Kolderup" w:date="2020-01-29T09:55:00Z">
            <w:rPr>
              <w:lang w:val="nb-NO"/>
            </w:rPr>
          </w:rPrChange>
        </w:rPr>
        <w:t>']</w:t>
      </w:r>
      <w:r w:rsidRPr="00017038">
        <w:rPr>
          <w:rFonts w:ascii="Consolas" w:hAnsi="Consolas"/>
          <w:rPrChange w:id="631" w:author="Terje Kolderup" w:date="2020-01-29T09:55:00Z">
            <w:rPr>
              <w:lang w:val="nb-NO"/>
            </w:rPr>
          </w:rPrChange>
        </w:rPr>
        <w:br/>
        <w:t xml:space="preserve">  (3)</w:t>
      </w:r>
      <w:r w:rsidR="00BB18E4" w:rsidRPr="00017038">
        <w:rPr>
          <w:rFonts w:ascii="Consolas" w:hAnsi="Consolas"/>
          <w:rPrChange w:id="632" w:author="Terje Kolderup" w:date="2020-01-29T09:55:00Z">
            <w:rPr>
              <w:lang w:val="nb-NO"/>
            </w:rPr>
          </w:rPrChange>
        </w:rPr>
        <w:t xml:space="preserve"> </w:t>
      </w:r>
      <w:r w:rsidRPr="00017038">
        <w:rPr>
          <w:rFonts w:ascii="Consolas" w:hAnsi="Consolas"/>
          <w:rPrChange w:id="633" w:author="Terje Kolderup" w:date="2020-01-29T09:55:00Z">
            <w:rPr>
              <w:lang w:val="nb-NO"/>
            </w:rPr>
          </w:rPrChange>
        </w:rPr>
        <w:t>["Per", "</w:t>
      </w:r>
      <w:proofErr w:type="spellStart"/>
      <w:r w:rsidRPr="00017038">
        <w:rPr>
          <w:rFonts w:ascii="Consolas" w:hAnsi="Consolas"/>
          <w:rPrChange w:id="634" w:author="Terje Kolderup" w:date="2020-01-29T09:55:00Z">
            <w:rPr>
              <w:lang w:val="nb-NO"/>
            </w:rPr>
          </w:rPrChange>
        </w:rPr>
        <w:t>Pål</w:t>
      </w:r>
      <w:proofErr w:type="spellEnd"/>
      <w:r w:rsidRPr="00017038">
        <w:rPr>
          <w:rFonts w:ascii="Consolas" w:hAnsi="Consolas"/>
          <w:rPrChange w:id="635" w:author="Terje Kolderup" w:date="2020-01-29T09:55:00Z">
            <w:rPr>
              <w:lang w:val="nb-NO"/>
            </w:rPr>
          </w:rPrChange>
        </w:rPr>
        <w:t>", "</w:t>
      </w:r>
      <w:proofErr w:type="spellStart"/>
      <w:r w:rsidRPr="00017038">
        <w:rPr>
          <w:rFonts w:ascii="Consolas" w:hAnsi="Consolas"/>
          <w:rPrChange w:id="636" w:author="Terje Kolderup" w:date="2020-01-29T09:55:00Z">
            <w:rPr>
              <w:lang w:val="nb-NO"/>
            </w:rPr>
          </w:rPrChange>
        </w:rPr>
        <w:t>Espen</w:t>
      </w:r>
      <w:proofErr w:type="spellEnd"/>
      <w:r w:rsidRPr="00017038">
        <w:rPr>
          <w:rFonts w:ascii="Consolas" w:hAnsi="Consolas"/>
          <w:rPrChange w:id="637" w:author="Terje Kolderup" w:date="2020-01-29T09:55:00Z">
            <w:rPr>
              <w:lang w:val="nb-NO"/>
            </w:rPr>
          </w:rPrChange>
        </w:rPr>
        <w:t>"]</w:t>
      </w:r>
    </w:p>
    <w:p w14:paraId="5E3E0C95" w14:textId="6D20682D" w:rsidR="00291DB3" w:rsidRPr="00211DAE" w:rsidRDefault="007B48DD" w:rsidP="00477818">
      <w:pPr>
        <w:pStyle w:val="b1aff"/>
      </w:pPr>
      <w:r w:rsidRPr="00211DAE">
        <w:t>La oss anta at vi vet at funksjonen skal ha en parameter</w:t>
      </w:r>
      <w:r w:rsidR="00ED1FEB">
        <w:t>,</w:t>
      </w:r>
      <w:r w:rsidR="00892C3F">
        <w:t xml:space="preserve"> </w:t>
      </w:r>
      <w:r w:rsidRPr="00211DAE">
        <w:t>et tall</w:t>
      </w:r>
      <w:r w:rsidR="00ED1FEB">
        <w:t>,</w:t>
      </w:r>
      <w:r w:rsidR="00ED1FEB" w:rsidRPr="00211DAE">
        <w:t xml:space="preserve"> </w:t>
      </w:r>
      <w:r w:rsidR="00ED1FEB">
        <w:t xml:space="preserve">og </w:t>
      </w:r>
      <w:r w:rsidRPr="00211DAE">
        <w:t>la oss prøve med tallet 1:</w:t>
      </w:r>
    </w:p>
    <w:p w14:paraId="0D75A326" w14:textId="4836233E" w:rsidR="00291DB3" w:rsidRPr="00017038" w:rsidRDefault="007B48DD" w:rsidP="00477818">
      <w:pPr>
        <w:pStyle w:val="eks1aff"/>
        <w:rPr>
          <w:rFonts w:ascii="Consolas" w:hAnsi="Consolas"/>
          <w:lang w:val="nb-NO"/>
        </w:rPr>
      </w:pPr>
      <w:r w:rsidRPr="00017038">
        <w:rPr>
          <w:rFonts w:ascii="Consolas" w:hAnsi="Consolas"/>
          <w:lang w:val="nb-NO"/>
        </w:rPr>
        <w:t>&gt; liste.splice(1)</w:t>
      </w:r>
      <w:r w:rsidRPr="00017038">
        <w:rPr>
          <w:rFonts w:ascii="Consolas" w:hAnsi="Consolas"/>
          <w:lang w:val="nb-NO"/>
        </w:rPr>
        <w:br/>
        <w:t xml:space="preserve">  (2)</w:t>
      </w:r>
      <w:r w:rsidR="00BB18E4" w:rsidRPr="00017038">
        <w:rPr>
          <w:rFonts w:ascii="Consolas" w:hAnsi="Consolas"/>
          <w:lang w:val="nb-NO"/>
        </w:rPr>
        <w:t xml:space="preserve"> </w:t>
      </w:r>
      <w:r w:rsidRPr="00017038">
        <w:rPr>
          <w:rFonts w:ascii="Consolas" w:hAnsi="Consolas"/>
          <w:lang w:val="nb-NO"/>
        </w:rPr>
        <w:t>["Pål", "Espen"]</w:t>
      </w:r>
    </w:p>
    <w:p w14:paraId="7500954F" w14:textId="208E9A53" w:rsidR="00291DB3" w:rsidRPr="00211DAE" w:rsidRDefault="007B48DD" w:rsidP="00477818">
      <w:pPr>
        <w:pStyle w:val="b1aff"/>
      </w:pPr>
      <w:r w:rsidRPr="00211DAE">
        <w:t>Funksjonen returnerer altså noe</w:t>
      </w:r>
      <w:r w:rsidR="00892C3F">
        <w:t xml:space="preserve"> – </w:t>
      </w:r>
      <w:r w:rsidRPr="00211DAE">
        <w:t>en ny liste med to elementer. Men endrer den også den opprinnelige listen? La oss sjekke:</w:t>
      </w:r>
    </w:p>
    <w:p w14:paraId="326CF3DB" w14:textId="77777777" w:rsidR="00291DB3" w:rsidRPr="00017038" w:rsidRDefault="007B48DD" w:rsidP="00477818">
      <w:pPr>
        <w:pStyle w:val="eks1aff"/>
        <w:rPr>
          <w:rFonts w:ascii="Consolas" w:hAnsi="Consolas"/>
          <w:lang w:val="nb-NO"/>
        </w:rPr>
      </w:pPr>
      <w:r w:rsidRPr="00017038">
        <w:rPr>
          <w:rFonts w:ascii="Consolas" w:hAnsi="Consolas"/>
          <w:lang w:val="nb-NO"/>
        </w:rPr>
        <w:t>&gt; liste</w:t>
      </w:r>
      <w:r w:rsidRPr="00017038">
        <w:rPr>
          <w:rFonts w:ascii="Consolas" w:hAnsi="Consolas"/>
          <w:lang w:val="nb-NO"/>
        </w:rPr>
        <w:br/>
        <w:t xml:space="preserve">  ["Per"]</w:t>
      </w:r>
    </w:p>
    <w:p w14:paraId="18D3F1A7" w14:textId="0F497625" w:rsidR="00291DB3" w:rsidRPr="00211DAE" w:rsidRDefault="007B48DD" w:rsidP="00477818">
      <w:pPr>
        <w:pStyle w:val="b1aff"/>
      </w:pPr>
      <w:r w:rsidRPr="00211DAE">
        <w:t>Ja, de to elementene i listen den returnerer, er slettet fra den opprinnelige listen.</w:t>
      </w:r>
    </w:p>
    <w:p w14:paraId="15EA4606" w14:textId="77777777" w:rsidR="00291DB3" w:rsidRPr="00257C84" w:rsidRDefault="007B48DD" w:rsidP="00A01741">
      <w:pPr>
        <w:pStyle w:val="m1tt"/>
      </w:pPr>
      <w:bookmarkStart w:id="638" w:name="st-century-skills"/>
      <w:bookmarkStart w:id="639" w:name="_Toc29047890"/>
      <w:r w:rsidRPr="003F28AA">
        <w:rPr>
          <w:rStyle w:val="LS2Kursiv"/>
        </w:rPr>
        <w:t>21st century skills</w:t>
      </w:r>
      <w:bookmarkEnd w:id="638"/>
      <w:bookmarkEnd w:id="639"/>
    </w:p>
    <w:p w14:paraId="578D0A0D" w14:textId="10461D38" w:rsidR="00291DB3" w:rsidRPr="00211DAE" w:rsidRDefault="007B48DD" w:rsidP="00C628A3">
      <w:pPr>
        <w:pStyle w:val="b1af-f"/>
      </w:pPr>
      <w:r w:rsidRPr="00211DAE">
        <w:t xml:space="preserve">Å bli en dyktig programmerer </w:t>
      </w:r>
      <w:r w:rsidR="00ED1FEB">
        <w:t>innebær</w:t>
      </w:r>
      <w:r w:rsidRPr="00211DAE">
        <w:t xml:space="preserve">er mye mer enn å være god til å programmere. I en reell jobb som IT-utvikler er det mange andre ferdigheter enn selve programmeringen som </w:t>
      </w:r>
      <w:r w:rsidR="00ED1FEB">
        <w:t>er</w:t>
      </w:r>
      <w:r w:rsidR="00ED1FEB" w:rsidRPr="00211DAE">
        <w:t xml:space="preserve"> </w:t>
      </w:r>
      <w:r w:rsidRPr="00211DAE">
        <w:t>viktig. Et begrep som brukes om dette</w:t>
      </w:r>
      <w:r w:rsidR="00ED1FEB">
        <w:t>,</w:t>
      </w:r>
      <w:r w:rsidRPr="00211DAE">
        <w:t xml:space="preserve"> er </w:t>
      </w:r>
      <w:r w:rsidRPr="003A1257">
        <w:rPr>
          <w:rStyle w:val="LS2Kursiv"/>
        </w:rPr>
        <w:t>21st century skills</w:t>
      </w:r>
      <w:r w:rsidRPr="00211DAE">
        <w:t>.</w:t>
      </w:r>
    </w:p>
    <w:p w14:paraId="58C78590" w14:textId="1DFC9CBF" w:rsidR="00291DB3" w:rsidRPr="00211DAE" w:rsidRDefault="007B48DD" w:rsidP="00B179A8">
      <w:pPr>
        <w:pStyle w:val="b1af"/>
      </w:pPr>
      <w:r w:rsidRPr="00211DAE">
        <w:t>Denne læreboken er basert på undervisningsopplegget ved GET Academy i Larvik</w:t>
      </w:r>
      <w:r w:rsidR="00ED1FEB">
        <w:t>, som</w:t>
      </w:r>
      <w:r w:rsidRPr="00211DAE">
        <w:t xml:space="preserve"> er en åpen IT-utviklerskole</w:t>
      </w:r>
      <w:r w:rsidR="00ED1FEB">
        <w:t xml:space="preserve"> der</w:t>
      </w:r>
      <w:r w:rsidRPr="00211DAE">
        <w:t xml:space="preserve"> det ikke er noen formelle krav for opptak</w:t>
      </w:r>
      <w:r w:rsidR="00ED1FEB">
        <w:t>.</w:t>
      </w:r>
      <w:r w:rsidR="00ED1FEB" w:rsidRPr="00211DAE">
        <w:t xml:space="preserve"> </w:t>
      </w:r>
      <w:r w:rsidR="00ED1FEB">
        <w:t>S</w:t>
      </w:r>
      <w:r w:rsidR="00ED1FEB" w:rsidRPr="00211DAE">
        <w:t xml:space="preserve">å </w:t>
      </w:r>
      <w:r w:rsidRPr="00211DAE">
        <w:t>man kan for eksempel bli IT-utvikler uten å ha fullført videregående skole. En annen ting som er unikt ved skolen</w:t>
      </w:r>
      <w:r w:rsidR="00ED1FEB">
        <w:t>,</w:t>
      </w:r>
      <w:r w:rsidRPr="00211DAE">
        <w:t xml:space="preserve"> er dens satsing på 21st century skills</w:t>
      </w:r>
      <w:r w:rsidR="00ED1FEB">
        <w:t xml:space="preserve"> –</w:t>
      </w:r>
      <w:r w:rsidRPr="00211DAE">
        <w:t xml:space="preserve"> eller nøkkelkompetenser, som skolen kaller det på norsk.</w:t>
      </w:r>
    </w:p>
    <w:p w14:paraId="795BD447" w14:textId="7F161663" w:rsidR="00291DB3" w:rsidRPr="00211DAE" w:rsidRDefault="007B48DD" w:rsidP="00B179A8">
      <w:pPr>
        <w:pStyle w:val="b1af"/>
      </w:pPr>
      <w:r w:rsidRPr="00211DAE">
        <w:t>Dette er ingen bok om nøkkelkompetenser, men under er noen stikkord fra pensum i faget ved GET Academy. Du kan få et overblikk over feltet ved å søke på Google og YouTube med ordene under</w:t>
      </w:r>
      <w:r w:rsidR="009B04E6">
        <w:t>.</w:t>
      </w:r>
      <w:r w:rsidRPr="00211DAE">
        <w:t xml:space="preserve"> </w:t>
      </w:r>
      <w:r w:rsidR="00BA6204">
        <w:t>Hvis man</w:t>
      </w:r>
      <w:r w:rsidRPr="00211DAE">
        <w:t xml:space="preserve"> faktisk </w:t>
      </w:r>
      <w:r w:rsidR="00BA6204">
        <w:t xml:space="preserve">skal </w:t>
      </w:r>
      <w:r w:rsidRPr="00211DAE">
        <w:t xml:space="preserve">utvikle ferdighetene sine, er det imidlertid nødvendig å </w:t>
      </w:r>
      <w:r w:rsidRPr="003A1257">
        <w:rPr>
          <w:rStyle w:val="LS2Kursiv"/>
        </w:rPr>
        <w:t>gjøre</w:t>
      </w:r>
      <w:r w:rsidR="00BA6204">
        <w:rPr>
          <w:rStyle w:val="LS2Kursiv"/>
        </w:rPr>
        <w:t xml:space="preserve"> </w:t>
      </w:r>
      <w:r w:rsidR="00945B53">
        <w:rPr>
          <w:rStyle w:val="LS2Kursiv"/>
          <w:i w:val="0"/>
        </w:rPr>
        <w:t>ting</w:t>
      </w:r>
      <w:r w:rsidR="00BA6204">
        <w:rPr>
          <w:rStyle w:val="LS2Kursiv"/>
          <w:i w:val="0"/>
        </w:rPr>
        <w:t xml:space="preserve"> i praksis</w:t>
      </w:r>
      <w:r w:rsidRPr="00211DAE">
        <w:t>.</w:t>
      </w:r>
    </w:p>
    <w:p w14:paraId="52EBA85E" w14:textId="68090447" w:rsidR="00291DB3" w:rsidRPr="0085069B" w:rsidRDefault="00820476" w:rsidP="00820476">
      <w:pPr>
        <w:pStyle w:val="b1lff"/>
        <w:ind w:left="720" w:hanging="360"/>
      </w:pPr>
      <w:r w:rsidRPr="0085069B">
        <w:t>1</w:t>
      </w:r>
      <w:r w:rsidRPr="0085069B">
        <w:tab/>
      </w:r>
      <w:r w:rsidR="007B48DD" w:rsidRPr="005065EF">
        <w:rPr>
          <w:rStyle w:val="LS2Fet"/>
        </w:rPr>
        <w:t>Grit</w:t>
      </w:r>
      <w:r w:rsidR="007B48DD" w:rsidRPr="00211DAE">
        <w:t xml:space="preserve"> er evnen til å opprettholde interesse og arbeidskapasitet mot langsiktige mål</w:t>
      </w:r>
      <w:r w:rsidR="00BA6204">
        <w:t xml:space="preserve"> –</w:t>
      </w:r>
      <w:r w:rsidR="00BA6204" w:rsidRPr="00211DAE">
        <w:t xml:space="preserve"> </w:t>
      </w:r>
      <w:r w:rsidR="00BA6204">
        <w:t>s</w:t>
      </w:r>
      <w:r w:rsidR="00BA6204" w:rsidRPr="00211DAE">
        <w:t>tayerevne</w:t>
      </w:r>
      <w:r w:rsidR="007B48DD" w:rsidRPr="00211DAE">
        <w:t xml:space="preserve">, utholdenhet. Angela Duckworth har forsket på og skrevet </w:t>
      </w:r>
      <w:r w:rsidR="00BA6204">
        <w:t xml:space="preserve">en </w:t>
      </w:r>
      <w:r w:rsidR="007B48DD" w:rsidRPr="00211DAE">
        <w:t>bok</w:t>
      </w:r>
      <w:r w:rsidR="00BA6204">
        <w:t xml:space="preserve"> om dette</w:t>
      </w:r>
      <w:r w:rsidR="007B48DD" w:rsidRPr="00211DAE">
        <w:t xml:space="preserve">. Hun fant ut at grit er en stor del av forskjellen på </w:t>
      </w:r>
      <w:r w:rsidR="00BA6204">
        <w:t>om man</w:t>
      </w:r>
      <w:r w:rsidR="00BA6204" w:rsidRPr="00211DAE">
        <w:t xml:space="preserve"> </w:t>
      </w:r>
      <w:r w:rsidR="007B48DD" w:rsidRPr="00211DAE">
        <w:t xml:space="preserve">lykkes eller ikke. </w:t>
      </w:r>
      <w:r w:rsidR="007B48DD" w:rsidRPr="0085069B">
        <w:t>Og heldigvis</w:t>
      </w:r>
      <w:r w:rsidR="00BA6204">
        <w:t xml:space="preserve"> er</w:t>
      </w:r>
      <w:r w:rsidR="007B48DD" w:rsidRPr="0085069B">
        <w:t xml:space="preserve"> grit </w:t>
      </w:r>
      <w:r w:rsidR="00BA6204">
        <w:t xml:space="preserve">noe som </w:t>
      </w:r>
      <w:r w:rsidR="007B48DD" w:rsidRPr="0085069B">
        <w:t>kan trenes opp!</w:t>
      </w:r>
    </w:p>
    <w:p w14:paraId="35A712AA" w14:textId="3A0D4592" w:rsidR="00291DB3" w:rsidRPr="0085069B" w:rsidRDefault="00820476" w:rsidP="00820476">
      <w:pPr>
        <w:pStyle w:val="b1lff"/>
        <w:ind w:left="720" w:hanging="360"/>
      </w:pPr>
      <w:r w:rsidRPr="0085069B">
        <w:t>2</w:t>
      </w:r>
      <w:r w:rsidRPr="0085069B">
        <w:tab/>
      </w:r>
      <w:r w:rsidR="00BD2CD7" w:rsidRPr="00833B4A">
        <w:rPr>
          <w:rStyle w:val="LS2Fet"/>
          <w:rPrChange w:id="640" w:author="Terje Kolderup" w:date="2020-01-29T14:18:00Z">
            <w:rPr>
              <w:b/>
              <w:bCs/>
            </w:rPr>
          </w:rPrChange>
        </w:rPr>
        <w:t>Veksttankesett</w:t>
      </w:r>
      <w:r w:rsidR="00BD2CD7">
        <w:t xml:space="preserve"> (</w:t>
      </w:r>
      <w:r w:rsidR="00BD2CD7" w:rsidRPr="00BD2CD7">
        <w:rPr>
          <w:rStyle w:val="LS2Fet"/>
          <w:b w:val="0"/>
          <w:i/>
          <w:iCs/>
          <w:rPrChange w:id="641" w:author="Terje Kolderup" w:date="2020-01-23T15:40:00Z">
            <w:rPr>
              <w:rStyle w:val="LS2Fet"/>
              <w:b w:val="0"/>
            </w:rPr>
          </w:rPrChange>
        </w:rPr>
        <w:t>growth</w:t>
      </w:r>
      <w:r w:rsidR="00BD2CD7" w:rsidRPr="00BD2CD7">
        <w:rPr>
          <w:rStyle w:val="LS2Fet"/>
          <w:b w:val="0"/>
          <w:i/>
          <w:iCs/>
          <w:rPrChange w:id="642" w:author="Terje Kolderup" w:date="2020-01-23T15:40:00Z">
            <w:rPr>
              <w:rStyle w:val="LS2Fet"/>
            </w:rPr>
          </w:rPrChange>
        </w:rPr>
        <w:t xml:space="preserve"> </w:t>
      </w:r>
      <w:r w:rsidR="007B48DD" w:rsidRPr="00BD2CD7">
        <w:rPr>
          <w:rStyle w:val="LS2Fet"/>
          <w:b w:val="0"/>
          <w:i/>
          <w:iCs/>
          <w:rPrChange w:id="643" w:author="Terje Kolderup" w:date="2020-01-23T15:40:00Z">
            <w:rPr>
              <w:rStyle w:val="LS2Fet"/>
            </w:rPr>
          </w:rPrChange>
        </w:rPr>
        <w:t>mindset</w:t>
      </w:r>
      <w:r w:rsidR="00BD2CD7">
        <w:rPr>
          <w:rStyle w:val="LS2Fet"/>
          <w:b w:val="0"/>
        </w:rPr>
        <w:t xml:space="preserve"> </w:t>
      </w:r>
      <w:r w:rsidR="00BD2CD7" w:rsidRPr="006A6FFF">
        <w:t>på engelsk)</w:t>
      </w:r>
      <w:r w:rsidR="007B48DD" w:rsidRPr="00211DAE">
        <w:t xml:space="preserve"> er troen på at innsats </w:t>
      </w:r>
      <w:r w:rsidR="00BA6204">
        <w:t xml:space="preserve">lønner </w:t>
      </w:r>
      <w:r w:rsidR="007B48DD" w:rsidRPr="00211DAE">
        <w:t xml:space="preserve">seg. </w:t>
      </w:r>
      <w:r w:rsidR="00FE0004">
        <w:t>Fastlåst tankesett (</w:t>
      </w:r>
      <w:r w:rsidR="00FE0004" w:rsidRPr="006A6FFF">
        <w:rPr>
          <w:rStyle w:val="LS2Kursiv"/>
          <w:rPrChange w:id="644" w:author="Terje Kolderup" w:date="2020-01-24T09:10:00Z">
            <w:rPr/>
          </w:rPrChange>
        </w:rPr>
        <w:t xml:space="preserve">fixed </w:t>
      </w:r>
      <w:r w:rsidR="007B48DD" w:rsidRPr="006A6FFF">
        <w:rPr>
          <w:rStyle w:val="LS2Kursiv"/>
          <w:rPrChange w:id="645" w:author="Terje Kolderup" w:date="2020-01-24T09:10:00Z">
            <w:rPr/>
          </w:rPrChange>
        </w:rPr>
        <w:t>mindset</w:t>
      </w:r>
      <w:r w:rsidR="007B48DD" w:rsidRPr="006A6FFF">
        <w:t xml:space="preserve"> </w:t>
      </w:r>
      <w:r w:rsidR="00FE0004">
        <w:t xml:space="preserve">på engelsk) </w:t>
      </w:r>
      <w:r w:rsidR="007B48DD" w:rsidRPr="00211DAE">
        <w:t xml:space="preserve">er det motsatte og innebærer ofte troen på at talent er viktigere enn </w:t>
      </w:r>
      <w:r w:rsidR="007B48DD" w:rsidRPr="00211DAE">
        <w:lastRenderedPageBreak/>
        <w:t>innsats. Motgang ses da som mangel på talent, og man gir lett opp.</w:t>
      </w:r>
      <w:r w:rsidR="00FE0004">
        <w:t xml:space="preserve"> Veksttankesett</w:t>
      </w:r>
      <w:r w:rsidR="007B48DD" w:rsidRPr="00211DAE">
        <w:t xml:space="preserve"> </w:t>
      </w:r>
      <w:r w:rsidR="00FE0004">
        <w:t xml:space="preserve">innebærer tro på at innsats lønner seg, og </w:t>
      </w:r>
      <w:r w:rsidR="007B48DD" w:rsidRPr="00211DAE">
        <w:t xml:space="preserve">feiling og motgang </w:t>
      </w:r>
      <w:r w:rsidR="00FE0004">
        <w:t xml:space="preserve">ses på </w:t>
      </w:r>
      <w:r w:rsidR="007B48DD" w:rsidRPr="00211DAE">
        <w:t xml:space="preserve">som naturlige deler av en læringsprosess. </w:t>
      </w:r>
      <w:r w:rsidR="007B48DD" w:rsidRPr="0085069B">
        <w:t>Se Carol Dweck</w:t>
      </w:r>
      <w:r w:rsidR="00E90B80">
        <w:t>s</w:t>
      </w:r>
      <w:r w:rsidR="007B48DD" w:rsidRPr="0085069B">
        <w:t xml:space="preserve"> TED-foredrag på YouTube</w:t>
      </w:r>
      <w:r w:rsidR="00E90B80">
        <w:t xml:space="preserve"> om dette</w:t>
      </w:r>
      <w:r w:rsidR="007B48DD" w:rsidRPr="0085069B">
        <w:t>!</w:t>
      </w:r>
    </w:p>
    <w:p w14:paraId="6583C88A" w14:textId="320DAB5E" w:rsidR="00291DB3" w:rsidRPr="00211DAE" w:rsidRDefault="00820476" w:rsidP="00820476">
      <w:pPr>
        <w:pStyle w:val="b1lff"/>
        <w:ind w:left="720" w:hanging="360"/>
      </w:pPr>
      <w:r w:rsidRPr="00211DAE">
        <w:t>3</w:t>
      </w:r>
      <w:r w:rsidRPr="00211DAE">
        <w:tab/>
      </w:r>
      <w:r w:rsidR="007B48DD" w:rsidRPr="005065EF">
        <w:rPr>
          <w:rStyle w:val="LS2Fet"/>
        </w:rPr>
        <w:t>Kommunikasjon og samarbeid</w:t>
      </w:r>
      <w:r w:rsidR="007B48DD" w:rsidRPr="00211DAE">
        <w:t xml:space="preserve"> er ekstremt viktig for å få og beholde en jobb som IT-utvikler. Erfaringene fra GET Academy er klare</w:t>
      </w:r>
      <w:r w:rsidR="00E90B80">
        <w:t>:</w:t>
      </w:r>
      <w:r w:rsidR="00E90B80" w:rsidRPr="00211DAE">
        <w:t xml:space="preserve"> </w:t>
      </w:r>
      <w:r w:rsidR="00E90B80">
        <w:t>M</w:t>
      </w:r>
      <w:r w:rsidR="00E90B80" w:rsidRPr="00211DAE">
        <w:t xml:space="preserve">iddelmådige </w:t>
      </w:r>
      <w:r w:rsidR="007B48DD" w:rsidRPr="00211DAE">
        <w:t>programmerere med gode ferdigheter i kommunikasjon og samarbeid verdsettes mye høyere enn bril</w:t>
      </w:r>
      <w:r w:rsidR="00E90B80">
        <w:t>j</w:t>
      </w:r>
      <w:r w:rsidR="007B48DD" w:rsidRPr="00211DAE">
        <w:t>ante programmerere som mangler dette.</w:t>
      </w:r>
    </w:p>
    <w:p w14:paraId="0BB14C99" w14:textId="2A32C343" w:rsidR="00291DB3" w:rsidRPr="00211DAE" w:rsidRDefault="00820476" w:rsidP="00820476">
      <w:pPr>
        <w:pStyle w:val="b1lff"/>
        <w:ind w:left="720" w:hanging="360"/>
      </w:pPr>
      <w:r w:rsidRPr="00211DAE">
        <w:t>4</w:t>
      </w:r>
      <w:r w:rsidRPr="00211DAE">
        <w:tab/>
      </w:r>
      <w:r w:rsidR="00FE0004">
        <w:rPr>
          <w:rStyle w:val="LS2Fet"/>
        </w:rPr>
        <w:t xml:space="preserve">Kontrollplassering </w:t>
      </w:r>
      <w:r w:rsidR="00FE0004">
        <w:rPr>
          <w:rStyle w:val="LS2Fet"/>
          <w:b w:val="0"/>
          <w:bCs/>
        </w:rPr>
        <w:t>(</w:t>
      </w:r>
      <w:r w:rsidR="007B48DD" w:rsidRPr="00FE0004">
        <w:rPr>
          <w:rStyle w:val="LS2Fet"/>
          <w:b w:val="0"/>
          <w:bCs/>
          <w:i/>
          <w:iCs/>
          <w:rPrChange w:id="646" w:author="Terje Kolderup" w:date="2020-01-24T09:12:00Z">
            <w:rPr>
              <w:rStyle w:val="LS2Fet"/>
            </w:rPr>
          </w:rPrChange>
        </w:rPr>
        <w:t>Locus of control</w:t>
      </w:r>
      <w:r w:rsidR="007B48DD" w:rsidRPr="00211DAE">
        <w:t xml:space="preserve"> </w:t>
      </w:r>
      <w:r w:rsidR="00FE0004" w:rsidRPr="00FE0004">
        <w:rPr>
          <w:rPrChange w:id="647" w:author="Terje Kolderup" w:date="2020-01-24T09:12:00Z">
            <w:rPr>
              <w:i/>
              <w:iCs/>
            </w:rPr>
          </w:rPrChange>
        </w:rPr>
        <w:t>på engelsk)</w:t>
      </w:r>
      <w:r w:rsidR="00FE0004">
        <w:rPr>
          <w:i/>
          <w:iCs/>
        </w:rPr>
        <w:t xml:space="preserve"> </w:t>
      </w:r>
      <w:r w:rsidR="007B48DD" w:rsidRPr="00211DAE">
        <w:t>handler om hvor du plasserer årsaken til at ting skjer</w:t>
      </w:r>
      <w:r w:rsidR="00462CF6">
        <w:t xml:space="preserve"> –</w:t>
      </w:r>
      <w:r w:rsidR="00462CF6" w:rsidRPr="00211DAE">
        <w:t xml:space="preserve"> </w:t>
      </w:r>
      <w:r w:rsidR="007B48DD" w:rsidRPr="00211DAE">
        <w:t>internt eller eksternt. Personer som plasserer årsaken til at ting skjer</w:t>
      </w:r>
      <w:r w:rsidR="00462CF6">
        <w:t>,</w:t>
      </w:r>
      <w:r w:rsidR="007B48DD" w:rsidRPr="00211DAE">
        <w:t xml:space="preserve"> hos seg selv, dvs. internt, viser seg å ha større evne til å gjøre noe med egen livssituasjon. Motsatt vil personer som ofte plasserer årsaken eksternt, dvs. hos andre, oftere føle seg som</w:t>
      </w:r>
      <w:r w:rsidR="00741CE8">
        <w:t xml:space="preserve"> </w:t>
      </w:r>
      <w:r w:rsidR="00741CE8" w:rsidRPr="008130AD">
        <w:t>«</w:t>
      </w:r>
      <w:r w:rsidR="007B48DD" w:rsidRPr="00211DAE">
        <w:t>offer</w:t>
      </w:r>
      <w:r w:rsidR="00741CE8">
        <w:t xml:space="preserve">» </w:t>
      </w:r>
      <w:r w:rsidR="007B48DD" w:rsidRPr="00211DAE">
        <w:t>for situasjoner og hendelser.</w:t>
      </w:r>
    </w:p>
    <w:p w14:paraId="2BD443BA" w14:textId="35BD9B18" w:rsidR="00291DB3" w:rsidRPr="00211DAE" w:rsidRDefault="00820476" w:rsidP="00820476">
      <w:pPr>
        <w:pStyle w:val="b1lff"/>
        <w:ind w:left="720" w:hanging="360"/>
      </w:pPr>
      <w:r w:rsidRPr="00211DAE">
        <w:t>5</w:t>
      </w:r>
      <w:r w:rsidRPr="00211DAE">
        <w:tab/>
      </w:r>
      <w:r w:rsidR="007B48DD" w:rsidRPr="005065EF">
        <w:rPr>
          <w:rStyle w:val="LS2Fet"/>
        </w:rPr>
        <w:t>Lytte og forstå</w:t>
      </w:r>
      <w:r w:rsidR="007B48DD" w:rsidRPr="00211DAE">
        <w:t xml:space="preserve"> kan man bli bedre </w:t>
      </w:r>
      <w:r w:rsidR="00462CF6">
        <w:t>til</w:t>
      </w:r>
      <w:r w:rsidR="007B48DD" w:rsidRPr="00211DAE">
        <w:t xml:space="preserve"> ved å øve</w:t>
      </w:r>
      <w:r w:rsidR="00462CF6">
        <w:t xml:space="preserve"> seg</w:t>
      </w:r>
      <w:r w:rsidR="00892C3F">
        <w:t xml:space="preserve"> – </w:t>
      </w:r>
      <w:r w:rsidR="007B48DD" w:rsidRPr="00211DAE">
        <w:t>og ikke minst ved å være i en gruppe, som for eksempel når man er student ved en skole.</w:t>
      </w:r>
    </w:p>
    <w:p w14:paraId="09370E9D" w14:textId="5F4D5B8A" w:rsidR="00291DB3" w:rsidRPr="00211DAE" w:rsidRDefault="00820476" w:rsidP="00820476">
      <w:pPr>
        <w:pStyle w:val="b1lff"/>
        <w:ind w:left="720" w:hanging="360"/>
      </w:pPr>
      <w:r w:rsidRPr="00211DAE">
        <w:t>6</w:t>
      </w:r>
      <w:r w:rsidRPr="00211DAE">
        <w:tab/>
      </w:r>
      <w:r w:rsidR="007B48DD" w:rsidRPr="005065EF">
        <w:rPr>
          <w:rStyle w:val="LS2Fet"/>
        </w:rPr>
        <w:t>Læringsstrategier</w:t>
      </w:r>
      <w:r w:rsidR="007B48DD" w:rsidRPr="00211DAE">
        <w:t xml:space="preserve"> handler om å forstå mer om hvordan hjernen fungerer, og å spille på lag med den når man lærer seg nye ting. </w:t>
      </w:r>
      <w:r w:rsidR="00462CF6">
        <w:t>Det er viktig å</w:t>
      </w:r>
      <w:r w:rsidR="007B48DD" w:rsidRPr="00211DAE">
        <w:t xml:space="preserve"> ta pauser. Les for eksempel om Pomodoro-teknikken.</w:t>
      </w:r>
    </w:p>
    <w:p w14:paraId="203860EC" w14:textId="0FE50068" w:rsidR="00291DB3" w:rsidRPr="00211DAE" w:rsidRDefault="00820476" w:rsidP="00820476">
      <w:pPr>
        <w:pStyle w:val="b1lff"/>
        <w:ind w:left="720" w:hanging="360"/>
      </w:pPr>
      <w:r w:rsidRPr="00211DAE">
        <w:t>7</w:t>
      </w:r>
      <w:r w:rsidRPr="00211DAE">
        <w:tab/>
      </w:r>
      <w:r w:rsidR="00034872" w:rsidRPr="000760C2">
        <w:rPr>
          <w:rStyle w:val="LS2Fet"/>
          <w:rPrChange w:id="648" w:author="Kaia Lovas" w:date="2020-01-20T10:01:00Z">
            <w:rPr/>
          </w:rPrChange>
        </w:rPr>
        <w:t>Egne</w:t>
      </w:r>
      <w:r w:rsidR="007B48DD" w:rsidRPr="000760C2">
        <w:t xml:space="preserve"> </w:t>
      </w:r>
      <w:r w:rsidR="007B48DD" w:rsidRPr="005065EF">
        <w:rPr>
          <w:rStyle w:val="LS2Fet"/>
        </w:rPr>
        <w:t>og andres styrker</w:t>
      </w:r>
      <w:r w:rsidR="007B48DD" w:rsidRPr="00211DAE">
        <w:t xml:space="preserve"> handler om å kjenne seg selv</w:t>
      </w:r>
      <w:r w:rsidR="00892C3F">
        <w:t xml:space="preserve"> – </w:t>
      </w:r>
      <w:r w:rsidR="007B48DD" w:rsidRPr="00211DAE">
        <w:t xml:space="preserve">og se seg selv i forhold til andre. </w:t>
      </w:r>
      <w:r w:rsidR="007220E9">
        <w:t>Les gjerne om</w:t>
      </w:r>
      <w:r w:rsidR="007B48DD" w:rsidRPr="00211DAE">
        <w:t xml:space="preserve"> Martin Seligmans </w:t>
      </w:r>
      <w:r w:rsidR="007220E9">
        <w:t xml:space="preserve">begrep </w:t>
      </w:r>
      <w:r w:rsidR="007B48DD" w:rsidRPr="00211DAE">
        <w:t>signalstyrke</w:t>
      </w:r>
      <w:r w:rsidR="007220E9">
        <w:t>r,</w:t>
      </w:r>
      <w:r w:rsidR="007B48DD" w:rsidRPr="00211DAE">
        <w:t xml:space="preserve"> med gratis test på nettet. Personlighetstesten </w:t>
      </w:r>
      <w:r w:rsidR="00FE0004">
        <w:t>Femfaktormodellen (</w:t>
      </w:r>
      <w:r w:rsidR="00157DE1" w:rsidRPr="006A6FFF">
        <w:rPr>
          <w:rStyle w:val="LS2Kursiv"/>
        </w:rPr>
        <w:t xml:space="preserve">The </w:t>
      </w:r>
      <w:r w:rsidR="007B48DD" w:rsidRPr="006A6FFF">
        <w:rPr>
          <w:rStyle w:val="LS2Kursiv"/>
        </w:rPr>
        <w:t>Big Five</w:t>
      </w:r>
      <w:r w:rsidR="00FE0004" w:rsidRPr="006A6FFF">
        <w:t xml:space="preserve"> </w:t>
      </w:r>
      <w:r w:rsidR="00FE0004" w:rsidRPr="00FE0004">
        <w:rPr>
          <w:iCs/>
          <w:rPrChange w:id="649" w:author="Terje Kolderup" w:date="2020-01-24T09:14:00Z">
            <w:rPr>
              <w:i/>
            </w:rPr>
          </w:rPrChange>
        </w:rPr>
        <w:t>på engelsk)</w:t>
      </w:r>
      <w:r w:rsidR="007B48DD" w:rsidRPr="00211DAE">
        <w:t xml:space="preserve"> er også nyttig. Gratistester på nettet er ofte av varierende kvalitet, men </w:t>
      </w:r>
      <w:r w:rsidR="007B48DD" w:rsidRPr="00BA15F5">
        <w:t>bigfive-test.com</w:t>
      </w:r>
      <w:r w:rsidR="007B48DD" w:rsidRPr="00211DAE">
        <w:t xml:space="preserve"> virker solid. Hør gjerne også på</w:t>
      </w:r>
      <w:r w:rsidR="00741CE8">
        <w:t xml:space="preserve"> </w:t>
      </w:r>
      <w:r w:rsidR="00741CE8" w:rsidRPr="008130AD">
        <w:t>«</w:t>
      </w:r>
      <w:r w:rsidR="007B48DD" w:rsidRPr="00211DAE">
        <w:t>Sånn er du</w:t>
      </w:r>
      <w:r w:rsidR="00741CE8">
        <w:t xml:space="preserve">» </w:t>
      </w:r>
      <w:r w:rsidR="007B48DD" w:rsidRPr="00211DAE">
        <w:t xml:space="preserve">på NRK P2 for å høre </w:t>
      </w:r>
      <w:r w:rsidR="00157DE1">
        <w:t xml:space="preserve">om </w:t>
      </w:r>
      <w:r w:rsidR="007B48DD" w:rsidRPr="00211DAE">
        <w:t>norske kjendiser sitt resultat.</w:t>
      </w:r>
    </w:p>
    <w:p w14:paraId="2DEB06F1" w14:textId="7D8C7157" w:rsidR="00291DB3" w:rsidRPr="00211DAE" w:rsidRDefault="00820476" w:rsidP="00820476">
      <w:pPr>
        <w:pStyle w:val="b1lff"/>
        <w:ind w:left="720" w:hanging="360"/>
      </w:pPr>
      <w:r w:rsidRPr="00211DAE">
        <w:t>8</w:t>
      </w:r>
      <w:r w:rsidRPr="00211DAE">
        <w:tab/>
      </w:r>
      <w:r w:rsidR="007B48DD" w:rsidRPr="005065EF">
        <w:rPr>
          <w:rStyle w:val="LS2Fet"/>
        </w:rPr>
        <w:t>Mål og mening</w:t>
      </w:r>
      <w:r w:rsidR="007B48DD" w:rsidRPr="00211DAE">
        <w:t xml:space="preserve"> handler om å gjøre noe som er verdt å gjøre</w:t>
      </w:r>
      <w:r w:rsidR="00157DE1">
        <w:t>. Å</w:t>
      </w:r>
      <w:r w:rsidR="007B48DD" w:rsidRPr="00211DAE">
        <w:t xml:space="preserve"> bidra til fellesskapet med dine styrker kan </w:t>
      </w:r>
      <w:r w:rsidR="00157DE1" w:rsidRPr="00211DAE">
        <w:t xml:space="preserve">også </w:t>
      </w:r>
      <w:r w:rsidR="007B48DD" w:rsidRPr="00211DAE">
        <w:t>være det som gir deg selv størst trivsel og glede.</w:t>
      </w:r>
    </w:p>
    <w:p w14:paraId="2C7610C9" w14:textId="4C268A17" w:rsidR="00291DB3" w:rsidRPr="00211DAE" w:rsidRDefault="00820476" w:rsidP="00820476">
      <w:pPr>
        <w:pStyle w:val="b1lff"/>
        <w:ind w:left="720" w:hanging="360"/>
      </w:pPr>
      <w:r w:rsidRPr="00211DAE">
        <w:t>9</w:t>
      </w:r>
      <w:r w:rsidRPr="00211DAE">
        <w:tab/>
      </w:r>
      <w:r w:rsidR="007B48DD" w:rsidRPr="005065EF">
        <w:rPr>
          <w:rStyle w:val="LS2Fet"/>
        </w:rPr>
        <w:t>Trygghet</w:t>
      </w:r>
      <w:r w:rsidR="007B48DD" w:rsidRPr="00211DAE">
        <w:t xml:space="preserve"> kom på topp da Google undersøkte hva som kjennetegnet de mest velfungerende teamene </w:t>
      </w:r>
      <w:r w:rsidR="00157DE1">
        <w:t>deres</w:t>
      </w:r>
      <w:r w:rsidR="007B48DD" w:rsidRPr="00211DAE">
        <w:t>. Vi yter alle best når vi er trygge på oss selv i gruppen vi er i. Hvordan kan du bidra til et trygt og godt miljø der du er?</w:t>
      </w:r>
    </w:p>
    <w:p w14:paraId="486EC290" w14:textId="6D901946" w:rsidR="00291DB3" w:rsidRPr="00211DAE" w:rsidRDefault="00820476" w:rsidP="00820476">
      <w:pPr>
        <w:pStyle w:val="b1lff"/>
        <w:ind w:left="720" w:hanging="360"/>
      </w:pPr>
      <w:r w:rsidRPr="00211DAE">
        <w:t>10</w:t>
      </w:r>
      <w:r w:rsidRPr="00211DAE">
        <w:tab/>
      </w:r>
      <w:r w:rsidR="007B48DD" w:rsidRPr="005065EF">
        <w:rPr>
          <w:rStyle w:val="LS2Fet"/>
        </w:rPr>
        <w:t>Vaner</w:t>
      </w:r>
      <w:r w:rsidR="007B48DD" w:rsidRPr="00211DAE">
        <w:t xml:space="preserve"> krever innsats å innarbeide, men </w:t>
      </w:r>
      <w:r w:rsidR="00157DE1">
        <w:t>når</w:t>
      </w:r>
      <w:r w:rsidR="007B48DD" w:rsidRPr="00211DAE">
        <w:t xml:space="preserve"> du har automatisert gode rutiner, høster du av investeringen lenge etter at du har sluttet å være bevisst på å gjøre det du skal</w:t>
      </w:r>
      <w:r w:rsidR="00157DE1">
        <w:t>. U</w:t>
      </w:r>
      <w:r w:rsidR="007B48DD" w:rsidRPr="00211DAE">
        <w:t>nder er noen konkrete eksempler</w:t>
      </w:r>
      <w:r w:rsidR="00157DE1">
        <w:t xml:space="preserve"> på gode rutiner: </w:t>
      </w:r>
    </w:p>
    <w:p w14:paraId="5C2AFC75" w14:textId="26FDB186"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Planlegging og prioritering</w:t>
      </w:r>
      <w:r w:rsidR="007B48DD" w:rsidRPr="00211DAE">
        <w:t xml:space="preserve"> handler om å bruke tiden sin riktig</w:t>
      </w:r>
      <w:r w:rsidR="00157DE1">
        <w:t>.</w:t>
      </w:r>
    </w:p>
    <w:p w14:paraId="7823EECA" w14:textId="587BF89E"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Proaktivitet</w:t>
      </w:r>
      <w:r w:rsidR="007B48DD" w:rsidRPr="00211DAE">
        <w:t xml:space="preserve"> er motsatsen til reaktivitet</w:t>
      </w:r>
      <w:r w:rsidR="00157DE1">
        <w:t xml:space="preserve"> og handler om å</w:t>
      </w:r>
      <w:r w:rsidR="007B48DD" w:rsidRPr="00211DAE">
        <w:t xml:space="preserve"> </w:t>
      </w:r>
      <w:r w:rsidR="00157DE1">
        <w:t xml:space="preserve">være </w:t>
      </w:r>
      <w:r w:rsidR="007B48DD" w:rsidRPr="00211DAE">
        <w:t>på forskudd, forberedt, på hugget. Gode arbeidstakere gjør ikke bare det de får beskjed om</w:t>
      </w:r>
      <w:r w:rsidR="00157DE1">
        <w:t>,</w:t>
      </w:r>
      <w:r w:rsidR="00892C3F">
        <w:t xml:space="preserve"> </w:t>
      </w:r>
      <w:r w:rsidR="007B48DD" w:rsidRPr="00211DAE">
        <w:t>men ser også selv ting som må gjøres</w:t>
      </w:r>
      <w:r w:rsidR="00157DE1">
        <w:t>.</w:t>
      </w:r>
    </w:p>
    <w:p w14:paraId="158CB6DE" w14:textId="47A678FA" w:rsidR="00291DB3" w:rsidRPr="00211DAE" w:rsidRDefault="00820476" w:rsidP="00820476">
      <w:pPr>
        <w:pStyle w:val="b2lf"/>
        <w:ind w:left="1060" w:hanging="360"/>
      </w:pPr>
      <w:r w:rsidRPr="00211DAE">
        <w:rPr>
          <w:rFonts w:ascii="Symbol" w:hAnsi="Symbol"/>
        </w:rPr>
        <w:lastRenderedPageBreak/>
        <w:t></w:t>
      </w:r>
      <w:r w:rsidRPr="00211DAE">
        <w:rPr>
          <w:rFonts w:ascii="Symbol" w:hAnsi="Symbol"/>
        </w:rPr>
        <w:tab/>
      </w:r>
      <w:r w:rsidR="007B48DD" w:rsidRPr="005065EF">
        <w:rPr>
          <w:rStyle w:val="LS2Fet"/>
        </w:rPr>
        <w:t>Pålitelighet</w:t>
      </w:r>
      <w:r w:rsidR="007B48DD" w:rsidRPr="00211DAE">
        <w:t xml:space="preserve"> handler om enkle ting som å komme når du skal</w:t>
      </w:r>
      <w:r w:rsidR="00157DE1">
        <w:t>,</w:t>
      </w:r>
      <w:r w:rsidR="00892C3F">
        <w:t xml:space="preserve"> </w:t>
      </w:r>
      <w:r w:rsidR="007B48DD" w:rsidRPr="00211DAE">
        <w:t xml:space="preserve">og gi beskjed </w:t>
      </w:r>
      <w:r w:rsidR="00157DE1">
        <w:t>dersom</w:t>
      </w:r>
      <w:r w:rsidR="00157DE1" w:rsidRPr="00211DAE">
        <w:t xml:space="preserve"> </w:t>
      </w:r>
      <w:r w:rsidR="007B48DD" w:rsidRPr="00211DAE">
        <w:t>det er avvik, for eksempel at man ikke får til det man har lovet</w:t>
      </w:r>
      <w:r w:rsidR="00157DE1">
        <w:t>,</w:t>
      </w:r>
      <w:r w:rsidR="007B48DD" w:rsidRPr="00211DAE">
        <w:t xml:space="preserve"> eller at det tar lengre tid enn forventet. Det kan være kjipt å si fra, men det lønner seg i lengden.</w:t>
      </w:r>
    </w:p>
    <w:p w14:paraId="52502350" w14:textId="3EEA9016"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Tydelighet</w:t>
      </w:r>
      <w:r w:rsidR="007B48DD" w:rsidRPr="00211DAE">
        <w:t xml:space="preserve"> handler om å si ting som de er</w:t>
      </w:r>
      <w:r w:rsidR="00892C3F">
        <w:t xml:space="preserve"> – </w:t>
      </w:r>
      <w:r w:rsidR="007B48DD" w:rsidRPr="00211DAE">
        <w:t xml:space="preserve">og verdien av </w:t>
      </w:r>
      <w:r w:rsidR="00157DE1">
        <w:t xml:space="preserve">å </w:t>
      </w:r>
      <w:r w:rsidR="007B48DD" w:rsidRPr="00211DAE">
        <w:t>gi tilbakemelding. Sjefen som frustrerer deg</w:t>
      </w:r>
      <w:r w:rsidR="002B534F">
        <w:t>,</w:t>
      </w:r>
      <w:r w:rsidR="007B48DD" w:rsidRPr="00211DAE">
        <w:t xml:space="preserve"> kan ikke forventes å forandre oppførsel uten å få vite hva oppførsel</w:t>
      </w:r>
      <w:r w:rsidR="002B534F">
        <w:t>en hans</w:t>
      </w:r>
      <w:r w:rsidR="007B48DD" w:rsidRPr="00211DAE">
        <w:t xml:space="preserve"> gjør med deg.</w:t>
      </w:r>
    </w:p>
    <w:p w14:paraId="67678489" w14:textId="119FEA42" w:rsidR="00291DB3" w:rsidRPr="0085069B" w:rsidRDefault="00820476" w:rsidP="00820476">
      <w:pPr>
        <w:pStyle w:val="b2lf"/>
        <w:ind w:left="1060" w:hanging="360"/>
      </w:pPr>
      <w:r w:rsidRPr="0085069B">
        <w:rPr>
          <w:rFonts w:ascii="Symbol" w:hAnsi="Symbol"/>
        </w:rPr>
        <w:t></w:t>
      </w:r>
      <w:r w:rsidRPr="0085069B">
        <w:rPr>
          <w:rFonts w:ascii="Symbol" w:hAnsi="Symbol"/>
        </w:rPr>
        <w:tab/>
      </w:r>
      <w:r w:rsidR="007B48DD" w:rsidRPr="005065EF">
        <w:rPr>
          <w:rStyle w:val="LS2Fet"/>
        </w:rPr>
        <w:t>Vinn-vinn</w:t>
      </w:r>
      <w:r w:rsidR="007B48DD" w:rsidRPr="00211DAE">
        <w:t xml:space="preserve"> handler om å se etter koblinger som er vinn-vinn for alle parter, for det er nemlig mulig! Når du gjør dette, vil du oppleve at verden heier deg frem i mye større grad enn når du bare er ute etter å mele din egen kake. </w:t>
      </w:r>
      <w:r w:rsidR="007B48DD" w:rsidRPr="0085069B">
        <w:t>True story.</w:t>
      </w:r>
    </w:p>
    <w:p w14:paraId="0673C67C" w14:textId="22922777" w:rsidR="007355AE" w:rsidRDefault="007355AE" w:rsidP="007355AE">
      <w:pPr>
        <w:pStyle w:val="kap1starts"/>
      </w:pPr>
      <w:bookmarkStart w:id="650" w:name="model-view-controller"/>
      <w:r>
        <w:lastRenderedPageBreak/>
        <w:t>[start kap]</w:t>
      </w:r>
    </w:p>
    <w:p w14:paraId="72E3D125" w14:textId="28DB7712" w:rsidR="007355AE" w:rsidRDefault="007B48DD" w:rsidP="007355AE">
      <w:pPr>
        <w:pStyle w:val="kap1nums"/>
      </w:pPr>
      <w:bookmarkStart w:id="651" w:name="_Toc28544411"/>
      <w:bookmarkStart w:id="652" w:name="_Toc28544546"/>
      <w:bookmarkStart w:id="653" w:name="_Toc29047891"/>
      <w:r w:rsidRPr="0085069B">
        <w:t>9</w:t>
      </w:r>
      <w:bookmarkEnd w:id="651"/>
      <w:bookmarkEnd w:id="652"/>
      <w:bookmarkEnd w:id="653"/>
    </w:p>
    <w:p w14:paraId="6F314FC3" w14:textId="4EA9B5B4" w:rsidR="00291DB3" w:rsidRPr="0085069B" w:rsidRDefault="007B48DD" w:rsidP="007355AE">
      <w:pPr>
        <w:pStyle w:val="kap1titts"/>
      </w:pPr>
      <w:bookmarkStart w:id="654" w:name="_Toc29047892"/>
      <w:r w:rsidRPr="00EF2694">
        <w:rPr>
          <w:highlight w:val="yellow"/>
          <w:rPrChange w:id="655" w:author="Terje Kolderup" w:date="2020-01-29T15:31:00Z">
            <w:rPr/>
          </w:rPrChange>
        </w:rPr>
        <w:t>Model</w:t>
      </w:r>
      <w:r w:rsidR="002B534F" w:rsidRPr="00EF2694">
        <w:rPr>
          <w:highlight w:val="yellow"/>
          <w:rPrChange w:id="656" w:author="Terje Kolderup" w:date="2020-01-29T15:31:00Z">
            <w:rPr/>
          </w:rPrChange>
        </w:rPr>
        <w:t>–v</w:t>
      </w:r>
      <w:r w:rsidRPr="00EF2694">
        <w:rPr>
          <w:highlight w:val="yellow"/>
          <w:rPrChange w:id="657" w:author="Terje Kolderup" w:date="2020-01-29T15:31:00Z">
            <w:rPr/>
          </w:rPrChange>
        </w:rPr>
        <w:t>iew</w:t>
      </w:r>
      <w:r w:rsidR="002B534F" w:rsidRPr="00EF2694">
        <w:rPr>
          <w:highlight w:val="yellow"/>
          <w:rPrChange w:id="658" w:author="Terje Kolderup" w:date="2020-01-29T15:31:00Z">
            <w:rPr/>
          </w:rPrChange>
        </w:rPr>
        <w:t>–c</w:t>
      </w:r>
      <w:r w:rsidRPr="00EF2694">
        <w:rPr>
          <w:highlight w:val="yellow"/>
          <w:rPrChange w:id="659" w:author="Terje Kolderup" w:date="2020-01-29T15:31:00Z">
            <w:rPr/>
          </w:rPrChange>
        </w:rPr>
        <w:t>ontroller</w:t>
      </w:r>
      <w:bookmarkEnd w:id="650"/>
      <w:bookmarkEnd w:id="654"/>
    </w:p>
    <w:p w14:paraId="51CDF02A" w14:textId="70792C1B" w:rsidR="00291DB3" w:rsidRPr="00211DAE" w:rsidRDefault="007B48DD" w:rsidP="007355AE">
      <w:pPr>
        <w:pStyle w:val="b1af-f"/>
      </w:pPr>
      <w:r w:rsidRPr="00211DAE">
        <w:t xml:space="preserve">I dette kapitlet skal vi se på et </w:t>
      </w:r>
      <w:r w:rsidRPr="00EF2694">
        <w:rPr>
          <w:rStyle w:val="LS2Kursiv"/>
          <w:highlight w:val="yellow"/>
          <w:rPrChange w:id="660" w:author="Terje Kolderup" w:date="2020-01-29T15:31:00Z">
            <w:rPr>
              <w:rStyle w:val="LS2Kursiv"/>
            </w:rPr>
          </w:rPrChange>
        </w:rPr>
        <w:t>design</w:t>
      </w:r>
      <w:r w:rsidR="002B534F" w:rsidRPr="00EF2694">
        <w:rPr>
          <w:rStyle w:val="LS2Kursiv"/>
          <w:highlight w:val="yellow"/>
          <w:rPrChange w:id="661" w:author="Terje Kolderup" w:date="2020-01-29T15:31:00Z">
            <w:rPr>
              <w:rStyle w:val="LS2Kursiv"/>
            </w:rPr>
          </w:rPrChange>
        </w:rPr>
        <w:t>mønster</w:t>
      </w:r>
      <w:r w:rsidRPr="00211DAE">
        <w:t xml:space="preserve">. Utrykket stammer fra arkitekturen, </w:t>
      </w:r>
      <w:r w:rsidR="002B534F">
        <w:t>der</w:t>
      </w:r>
      <w:r w:rsidR="002B534F" w:rsidRPr="00211DAE">
        <w:t xml:space="preserve"> </w:t>
      </w:r>
      <w:r w:rsidRPr="00211DAE">
        <w:t xml:space="preserve">Christopher Alexander </w:t>
      </w:r>
      <w:r w:rsidR="00115DC9" w:rsidRPr="00211DAE">
        <w:t xml:space="preserve">introduserer begrepet </w:t>
      </w:r>
      <w:r w:rsidR="00115DC9">
        <w:t xml:space="preserve">i </w:t>
      </w:r>
      <w:r w:rsidRPr="00211DAE">
        <w:t>boken</w:t>
      </w:r>
      <w:r w:rsidR="00741CE8">
        <w:t xml:space="preserve"> </w:t>
      </w:r>
      <w:r w:rsidRPr="00FE0004">
        <w:rPr>
          <w:i/>
        </w:rPr>
        <w:t>The Timeless Way of Building</w:t>
      </w:r>
      <w:r w:rsidRPr="00211DAE">
        <w:t>. Det er vanskelig å finne generelle regler for hva som er god arkitektur, men i boken viser han mange eksempler som illustrerer gode mønstre som kan gjenbrukes</w:t>
      </w:r>
      <w:r w:rsidR="00892C3F">
        <w:t xml:space="preserve"> – </w:t>
      </w:r>
      <w:r w:rsidRPr="00211DAE">
        <w:t>designmønstre.</w:t>
      </w:r>
    </w:p>
    <w:p w14:paraId="64834CB4" w14:textId="399BCEBA" w:rsidR="00291DB3" w:rsidRPr="00211DAE" w:rsidRDefault="007B48DD" w:rsidP="00B179A8">
      <w:pPr>
        <w:pStyle w:val="b1af"/>
      </w:pPr>
      <w:r w:rsidRPr="00211DAE">
        <w:t xml:space="preserve">I IT-arkitektur blir begrepet brukt flittig, og selv om det ikke var innarbeidet i 1979 da Trygve Reenskaug første gang beskrev </w:t>
      </w:r>
      <w:r w:rsidR="00115DC9">
        <w:t>mønsteret</w:t>
      </w:r>
      <w:r w:rsidRPr="00211DAE">
        <w:t xml:space="preserve">, er </w:t>
      </w:r>
      <w:r w:rsidR="00115DC9">
        <w:t>m</w:t>
      </w:r>
      <w:r w:rsidR="00115DC9" w:rsidRPr="00211DAE">
        <w:t>odel</w:t>
      </w:r>
      <w:r w:rsidR="00115DC9">
        <w:t>–v</w:t>
      </w:r>
      <w:r w:rsidRPr="00211DAE">
        <w:t>iew</w:t>
      </w:r>
      <w:r w:rsidR="00115DC9">
        <w:t>–c</w:t>
      </w:r>
      <w:r w:rsidRPr="00211DAE">
        <w:t>ontroller nettopp et eksempel på et design</w:t>
      </w:r>
      <w:r w:rsidR="00115DC9">
        <w:t>mønster</w:t>
      </w:r>
      <w:r w:rsidRPr="00211DAE">
        <w:t xml:space="preserve">. </w:t>
      </w:r>
      <w:r w:rsidR="00115DC9">
        <w:t xml:space="preserve">Mønsteret </w:t>
      </w:r>
      <w:r w:rsidRPr="00211DAE">
        <w:t xml:space="preserve">forkortes ofte MVC, og denne forkortelsen vil </w:t>
      </w:r>
      <w:r w:rsidR="00115DC9" w:rsidRPr="00211DAE">
        <w:t xml:space="preserve">også </w:t>
      </w:r>
      <w:r w:rsidRPr="00211DAE">
        <w:t>bli brukt videre i denne boken.</w:t>
      </w:r>
    </w:p>
    <w:p w14:paraId="1C22803E" w14:textId="29568153" w:rsidR="00291DB3" w:rsidRPr="00211DAE" w:rsidRDefault="00115DC9" w:rsidP="00B179A8">
      <w:pPr>
        <w:pStyle w:val="b1af"/>
      </w:pPr>
      <w:r>
        <w:t>MVC</w:t>
      </w:r>
      <w:r w:rsidRPr="00211DAE">
        <w:t xml:space="preserve"> </w:t>
      </w:r>
      <w:r w:rsidR="007B48DD" w:rsidRPr="00211DAE">
        <w:t>er et prinsipp og en måte å organisere koden på. Vi kan fint få programmer til å virke uten, men med dette prinsippet unngår vi en del feil, og det blir lettere å lese og forstå koden for alle som skal inn og endre på den.</w:t>
      </w:r>
    </w:p>
    <w:p w14:paraId="729E7EBF" w14:textId="78682A9A" w:rsidR="00291DB3" w:rsidRPr="00211DAE" w:rsidRDefault="007B48DD" w:rsidP="00B179A8">
      <w:pPr>
        <w:pStyle w:val="b1af"/>
      </w:pPr>
      <w:r w:rsidRPr="00211DAE">
        <w:t xml:space="preserve">Se for deg </w:t>
      </w:r>
      <w:r w:rsidR="00115DC9" w:rsidRPr="00211DAE">
        <w:t>e</w:t>
      </w:r>
      <w:r w:rsidR="00115DC9">
        <w:t>n kommode</w:t>
      </w:r>
      <w:r w:rsidR="00115DC9" w:rsidRPr="00211DAE">
        <w:t xml:space="preserve"> </w:t>
      </w:r>
      <w:r w:rsidR="00115DC9">
        <w:t>der</w:t>
      </w:r>
      <w:r w:rsidR="00115DC9" w:rsidRPr="00211DAE">
        <w:t xml:space="preserve"> </w:t>
      </w:r>
      <w:r w:rsidRPr="00211DAE">
        <w:t>alt er kaos. Alle skuffene inneholder alle typer klær i en herlig blanding. Her er det fort gjort å legge på plass rene klær, for de kan legges hvor som helst, og det går jo raskere. Derimot kan det ta mer tid å finne akkurat det du er ute etter, for det kan ligge hvor som helst.</w:t>
      </w:r>
    </w:p>
    <w:p w14:paraId="45715661" w14:textId="58EACC05" w:rsidR="00291DB3" w:rsidRPr="00211DAE" w:rsidRDefault="007B48DD" w:rsidP="00B179A8">
      <w:pPr>
        <w:pStyle w:val="b1af"/>
      </w:pPr>
      <w:r w:rsidRPr="00211DAE">
        <w:t>Se for deg e</w:t>
      </w:r>
      <w:r w:rsidR="00115DC9">
        <w:t>n kommode der</w:t>
      </w:r>
      <w:r w:rsidR="00115DC9" w:rsidRPr="00211DAE">
        <w:t xml:space="preserve"> </w:t>
      </w:r>
      <w:r w:rsidRPr="00211DAE">
        <w:t>hver skuff</w:t>
      </w:r>
      <w:r w:rsidR="000729EE">
        <w:t xml:space="preserve"> bare </w:t>
      </w:r>
      <w:r w:rsidRPr="00211DAE">
        <w:t xml:space="preserve">inneholder en bestemt type klær. En skuff for sokker, en for t-skjorter </w:t>
      </w:r>
      <w:r w:rsidR="004D0451">
        <w:t>og så videre</w:t>
      </w:r>
      <w:r w:rsidRPr="00211DAE">
        <w:t>. Her er det kjempelett å finne det du skal, men det er mer jobb å legge på plass rene klær, for hvert plagg skal i verste fall til hver sin skuff.</w:t>
      </w:r>
    </w:p>
    <w:p w14:paraId="280B9DC8" w14:textId="5385DFE3" w:rsidR="00291DB3" w:rsidRPr="00211DAE" w:rsidRDefault="007B48DD" w:rsidP="00B179A8">
      <w:pPr>
        <w:pStyle w:val="b1af"/>
      </w:pPr>
      <w:r w:rsidRPr="00211DAE">
        <w:t xml:space="preserve">På engelsk snakker vi om </w:t>
      </w:r>
      <w:r w:rsidRPr="00EF2694">
        <w:rPr>
          <w:rStyle w:val="LS2Kursiv"/>
          <w:highlight w:val="yellow"/>
          <w:rPrChange w:id="662" w:author="Terje Kolderup" w:date="2020-01-29T15:31:00Z">
            <w:rPr>
              <w:rStyle w:val="LS2Kursiv"/>
            </w:rPr>
          </w:rPrChange>
        </w:rPr>
        <w:t>separation of concerns</w:t>
      </w:r>
      <w:r w:rsidRPr="00211DAE">
        <w:t>. På norsk kan vi kalle det separate ansvarsområder. Poenget er at hver del av koden skal ha et veldefinert ansvarsområde. Dermed vet du lettere hvor du skal legge til kode</w:t>
      </w:r>
      <w:r w:rsidR="00892C3F">
        <w:t xml:space="preserve"> </w:t>
      </w:r>
      <w:r w:rsidRPr="00211DAE">
        <w:t xml:space="preserve">eller lete etter eksisterende kode, på samme måte som for </w:t>
      </w:r>
      <w:r w:rsidR="00115DC9">
        <w:t>kommoden</w:t>
      </w:r>
      <w:r w:rsidRPr="00211DAE">
        <w:t>.</w:t>
      </w:r>
    </w:p>
    <w:p w14:paraId="60B0D3A0" w14:textId="3BF6C7CE" w:rsidR="00291DB3" w:rsidRPr="00211DAE" w:rsidRDefault="007B48DD" w:rsidP="00B179A8">
      <w:pPr>
        <w:pStyle w:val="b1af"/>
      </w:pPr>
      <w:r w:rsidRPr="00211DAE">
        <w:t xml:space="preserve">Vi skal se på et eksempel. Det er et enkelt </w:t>
      </w:r>
      <w:r w:rsidRPr="003A1257">
        <w:rPr>
          <w:rStyle w:val="LS2Kursiv"/>
        </w:rPr>
        <w:t>clicker game</w:t>
      </w:r>
      <w:r w:rsidRPr="00211DAE">
        <w:t xml:space="preserve">, et spill </w:t>
      </w:r>
      <w:r w:rsidR="00115DC9">
        <w:t>der</w:t>
      </w:r>
      <w:r w:rsidR="00115DC9" w:rsidRPr="00211DAE">
        <w:t xml:space="preserve"> </w:t>
      </w:r>
      <w:r w:rsidRPr="00211DAE">
        <w:t>vi trykker på en figur og får et poeng for hver gang. I denne versjonen har vi e</w:t>
      </w:r>
      <w:r w:rsidR="00764136">
        <w:t>n smiley</w:t>
      </w:r>
      <w:r w:rsidR="00115DC9">
        <w:t xml:space="preserve"> </w:t>
      </w:r>
      <w:r w:rsidRPr="00211DAE">
        <w:t xml:space="preserve">istedenfor et bilde, og ved hvert klikk bytter vi mellom to ulike </w:t>
      </w:r>
      <w:r w:rsidR="00764136">
        <w:t>smileys</w:t>
      </w:r>
      <w:r w:rsidR="00115DC9">
        <w:t xml:space="preserve"> </w:t>
      </w:r>
      <w:r w:rsidR="00892C3F">
        <w:t xml:space="preserve">– </w:t>
      </w:r>
      <w:r w:rsidRPr="00211DAE">
        <w:t>bare for at brukeren skal få en visuell tilbakemelding om at klikket er registrert.</w:t>
      </w:r>
    </w:p>
    <w:p w14:paraId="7AB39662" w14:textId="4FDBB38C" w:rsidR="00291DB3" w:rsidRPr="00211DAE" w:rsidRDefault="007B48DD" w:rsidP="00B179A8">
      <w:pPr>
        <w:pStyle w:val="b1af"/>
      </w:pPr>
      <w:r w:rsidRPr="00211DAE">
        <w:t>Dette er nesten alt</w:t>
      </w:r>
      <w:r w:rsidR="00892C3F">
        <w:t xml:space="preserve"> – </w:t>
      </w:r>
      <w:r w:rsidRPr="00211DAE">
        <w:t xml:space="preserve">og altså et </w:t>
      </w:r>
      <w:r w:rsidR="00115DC9">
        <w:t>svært</w:t>
      </w:r>
      <w:r w:rsidR="00115DC9" w:rsidRPr="00211DAE">
        <w:t xml:space="preserve"> </w:t>
      </w:r>
      <w:r w:rsidRPr="00211DAE">
        <w:t xml:space="preserve">enkelt eksempel. </w:t>
      </w:r>
      <w:r w:rsidR="00764136">
        <w:t>Man kan imidlertid også</w:t>
      </w:r>
      <w:r w:rsidR="00764136" w:rsidRPr="00211DAE">
        <w:t xml:space="preserve"> </w:t>
      </w:r>
      <w:r w:rsidRPr="00211DAE">
        <w:t>kjøpe en oppgradering. Det koster 10 poeng, og hver oppgradering øker antall poeng man får for hvert klikk. Etter den første oppgraderingen vil man altså få to poeng per klikk, og etter den andre tre poeng p</w:t>
      </w:r>
      <w:r w:rsidR="00764136">
        <w:t>er</w:t>
      </w:r>
      <w:r w:rsidRPr="00211DAE">
        <w:t xml:space="preserve"> klikk.</w:t>
      </w:r>
    </w:p>
    <w:p w14:paraId="569D3811" w14:textId="3A83D182" w:rsidR="00291DB3" w:rsidRPr="00211DAE" w:rsidRDefault="007B48DD" w:rsidP="00B179A8">
      <w:pPr>
        <w:pStyle w:val="b1af"/>
      </w:pPr>
      <w:r w:rsidRPr="00211DAE">
        <w:t>Vi begynner med to div-er: en for bildet og en for poeng</w:t>
      </w:r>
      <w:r w:rsidR="00764136">
        <w:t>.</w:t>
      </w:r>
    </w:p>
    <w:p w14:paraId="687CD7CA" w14:textId="77777777" w:rsidR="00291DB3" w:rsidRPr="00017038" w:rsidRDefault="007B48DD" w:rsidP="00477818">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"smiley"</w:t>
      </w:r>
      <w:r w:rsidRPr="00211DAE">
        <w:rPr>
          <w:rStyle w:val="LS2Attribute"/>
          <w:lang w:val="nb-NO"/>
        </w:rPr>
        <w:t xml:space="preserve"> onclick=</w:t>
      </w:r>
      <w:r w:rsidRPr="00211DAE">
        <w:rPr>
          <w:rStyle w:val="LS2String"/>
          <w:lang w:val="nb-NO"/>
        </w:rPr>
        <w:t>"klikk()"</w:t>
      </w:r>
      <w:r w:rsidRPr="00211DAE">
        <w:rPr>
          <w:rStyle w:val="LS2Tag"/>
          <w:lang w:val="nb-NO"/>
        </w:rPr>
        <w:t>&gt;&lt;/div&gt;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"poeng"</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"kjøpOppgradering()"</w:t>
      </w:r>
      <w:r w:rsidRPr="00211DAE">
        <w:rPr>
          <w:rStyle w:val="LS2Tag"/>
          <w:lang w:val="nb-NO"/>
        </w:rPr>
        <w:t>&gt;</w:t>
      </w:r>
      <w:r w:rsidRPr="00017038">
        <w:rPr>
          <w:rFonts w:ascii="Consolas" w:hAnsi="Consolas"/>
          <w:lang w:val="nb-NO"/>
        </w:rPr>
        <w:t>Kjøp oppgradering (10 poeng)</w:t>
      </w:r>
      <w:r w:rsidRPr="00211DAE">
        <w:rPr>
          <w:rStyle w:val="LS2Tag"/>
          <w:lang w:val="nb-NO"/>
        </w:rPr>
        <w:t>&lt;/button&gt;</w:t>
      </w:r>
    </w:p>
    <w:p w14:paraId="186F44A4" w14:textId="77777777" w:rsidR="00291DB3" w:rsidRPr="00211DAE" w:rsidRDefault="007B48DD" w:rsidP="00477818">
      <w:pPr>
        <w:pStyle w:val="b1aff"/>
      </w:pPr>
      <w:r w:rsidRPr="00211DAE">
        <w:t xml:space="preserve">For økt visuell nytelse har vi blåst opp </w:t>
      </w:r>
      <w:r w:rsidRPr="00CC027C">
        <w:rPr>
          <w:rStyle w:val="LS2CodeBodytext"/>
        </w:rPr>
        <w:t>font-size</w:t>
      </w:r>
      <w:r w:rsidRPr="00211DAE">
        <w:t xml:space="preserve"> og fjernet muligheten for å merke tekst (så det ikke skjer ved et uhell når man bare vil klikke på smileyen):</w:t>
      </w:r>
    </w:p>
    <w:p w14:paraId="7FA8FC66" w14:textId="77777777" w:rsidR="00291DB3" w:rsidRPr="00017038" w:rsidRDefault="007B48DD" w:rsidP="00477818">
      <w:pPr>
        <w:pStyle w:val="eks1aff"/>
        <w:rPr>
          <w:rFonts w:ascii="Consolas" w:hAnsi="Consolas"/>
        </w:rPr>
      </w:pPr>
      <w:r>
        <w:rPr>
          <w:rStyle w:val="LS2Tag"/>
        </w:rPr>
        <w:lastRenderedPageBreak/>
        <w:t>&lt;style&gt;</w:t>
      </w:r>
      <w:r w:rsidRPr="00017038">
        <w:rPr>
          <w:rFonts w:ascii="Consolas" w:hAnsi="Consolas"/>
        </w:rPr>
        <w:br/>
        <w:t xml:space="preserve">    div {</w:t>
      </w:r>
      <w:r w:rsidRPr="00017038">
        <w:rPr>
          <w:rFonts w:ascii="Consolas" w:hAnsi="Consolas"/>
        </w:rPr>
        <w:br/>
        <w:t xml:space="preserve">        </w:t>
      </w:r>
      <w:r w:rsidRPr="003D72EF">
        <w:rPr>
          <w:rStyle w:val="LS2CSS-property"/>
        </w:rPr>
        <w:t>font-size</w:t>
      </w:r>
      <w:r w:rsidRPr="00017038">
        <w:rPr>
          <w:rFonts w:ascii="Consolas" w:hAnsi="Consolas"/>
        </w:rPr>
        <w:t xml:space="preserve">: </w:t>
      </w:r>
      <w:r>
        <w:rPr>
          <w:rStyle w:val="LS2NumVal"/>
        </w:rPr>
        <w:t>500%</w:t>
      </w:r>
      <w:r w:rsidRPr="00017038">
        <w:rPr>
          <w:rFonts w:ascii="Consolas" w:hAnsi="Consolas"/>
        </w:rPr>
        <w:t>;</w:t>
      </w:r>
      <w:r w:rsidRPr="00017038">
        <w:rPr>
          <w:rFonts w:ascii="Consolas" w:hAnsi="Consolas"/>
        </w:rPr>
        <w:br/>
        <w:t xml:space="preserve">        </w:t>
      </w:r>
      <w:r w:rsidRPr="00C4713C">
        <w:rPr>
          <w:rStyle w:val="LS2CSS-property"/>
          <w:rPrChange w:id="663" w:author="Terje Kolderup" w:date="2020-01-24T09:17:00Z">
            <w:rPr/>
          </w:rPrChange>
        </w:rPr>
        <w:t>user-select</w:t>
      </w:r>
      <w:r w:rsidRPr="00017038">
        <w:rPr>
          <w:rFonts w:ascii="Consolas" w:hAnsi="Consolas"/>
        </w:rPr>
        <w:t xml:space="preserve">: </w:t>
      </w:r>
      <w:r>
        <w:rPr>
          <w:rStyle w:val="LS2NumVal"/>
        </w:rPr>
        <w:t>none</w:t>
      </w:r>
      <w:r w:rsidRPr="00017038">
        <w:rPr>
          <w:rFonts w:ascii="Consolas" w:hAnsi="Consolas"/>
        </w:rPr>
        <w:t>;</w:t>
      </w:r>
      <w:r w:rsidRPr="00017038">
        <w:rPr>
          <w:rFonts w:ascii="Consolas" w:hAnsi="Consolas"/>
        </w:rPr>
        <w:br/>
        <w:t xml:space="preserve">  </w:t>
      </w:r>
      <w:proofErr w:type="gramStart"/>
      <w:r w:rsidRPr="00017038">
        <w:rPr>
          <w:rFonts w:ascii="Consolas" w:hAnsi="Consolas"/>
        </w:rPr>
        <w:t xml:space="preserve">  }</w:t>
      </w:r>
      <w:proofErr w:type="gramEnd"/>
      <w:r w:rsidRPr="00017038">
        <w:rPr>
          <w:rFonts w:ascii="Consolas" w:hAnsi="Consolas"/>
        </w:rPr>
        <w:br/>
      </w:r>
      <w:r>
        <w:rPr>
          <w:rStyle w:val="LS2Tag"/>
        </w:rPr>
        <w:t>&lt;/style&gt;</w:t>
      </w:r>
    </w:p>
    <w:p w14:paraId="10E7D76F" w14:textId="77777777" w:rsidR="00291DB3" w:rsidRPr="00211DAE" w:rsidRDefault="007B48DD" w:rsidP="00A01741">
      <w:pPr>
        <w:pStyle w:val="m1tt"/>
      </w:pPr>
      <w:bookmarkStart w:id="664" w:name="model"/>
      <w:bookmarkStart w:id="665" w:name="_Toc29047893"/>
      <w:r w:rsidRPr="00211DAE">
        <w:t>Model</w:t>
      </w:r>
      <w:bookmarkEnd w:id="664"/>
      <w:bookmarkEnd w:id="665"/>
    </w:p>
    <w:p w14:paraId="294072E6" w14:textId="5BC091D0" w:rsidR="00291DB3" w:rsidRPr="00211DAE" w:rsidRDefault="007B48DD" w:rsidP="00C628A3">
      <w:pPr>
        <w:pStyle w:val="b1af-f"/>
      </w:pPr>
      <w:r w:rsidRPr="00211DAE">
        <w:t>Når vi nå skal begynne å holde rede på antall poeng, er det fristende å</w:t>
      </w:r>
      <w:r w:rsidR="000729EE">
        <w:t xml:space="preserve"> bare </w:t>
      </w:r>
      <w:r w:rsidRPr="00211DAE">
        <w:t xml:space="preserve">ha dette tallet inne i </w:t>
      </w:r>
      <w:r w:rsidRPr="00B21A25">
        <w:rPr>
          <w:rStyle w:val="LS2CodeBodytext"/>
        </w:rPr>
        <w:t>&lt;div id="pointsInfo"&gt;&lt;/div&gt;</w:t>
      </w:r>
      <w:r w:rsidRPr="00211DAE">
        <w:t xml:space="preserve">, for der må det jo være uansett. Vi skal jo vise det frem. </w:t>
      </w:r>
      <w:r w:rsidR="007220E9">
        <w:t>D</w:t>
      </w:r>
      <w:r w:rsidRPr="00211DAE">
        <w:t xml:space="preserve">et er </w:t>
      </w:r>
      <w:r w:rsidR="007220E9">
        <w:t xml:space="preserve">imidlertid </w:t>
      </w:r>
      <w:r w:rsidRPr="00211DAE">
        <w:t xml:space="preserve">et brudd på MVC. Modellen vår (M i MVC) er en eller flere variabler som beskriver alt som er å beskrive ved den situasjonen vi er i. I vårt tilfelle trenger vi altså en variabel for antall poeng. I aller enkleste versjon er dette alt i modellen, men med oppgraderinger må vi også ha en variabel som sier hvor mange poeng brukeren skal få per klikk. Allerede her ser vi at modellen kan inneholde informasjon som ikke nødvendigvis er direkte synlig i brukergrensesnittet, </w:t>
      </w:r>
      <w:r w:rsidR="00764136">
        <w:t xml:space="preserve">for eksempel antall </w:t>
      </w:r>
      <w:r w:rsidRPr="00211DAE">
        <w:t>poeng. Da skjønner vi at brukergrensesnittet ikke er noe godt valg til å holde rede på all informasjon.</w:t>
      </w:r>
    </w:p>
    <w:p w14:paraId="2884B686" w14:textId="77777777" w:rsidR="00291DB3" w:rsidRPr="00211DAE" w:rsidRDefault="007B48DD" w:rsidP="00B179A8">
      <w:pPr>
        <w:pStyle w:val="b1af"/>
      </w:pPr>
      <w:r w:rsidRPr="00211DAE">
        <w:t>Dette er modellen vår:</w:t>
      </w:r>
    </w:p>
    <w:p w14:paraId="065B0BC6" w14:textId="77777777" w:rsidR="00291DB3" w:rsidRPr="00017038" w:rsidRDefault="007B48DD" w:rsidP="00477818">
      <w:pPr>
        <w:pStyle w:val="eks1aff"/>
        <w:rPr>
          <w:rFonts w:ascii="Consolas" w:hAnsi="Consolas"/>
          <w:lang w:val="nb-NO"/>
        </w:rPr>
      </w:pPr>
      <w:r w:rsidRPr="00211DAE">
        <w:rPr>
          <w:rStyle w:val="LS2Comment"/>
          <w:lang w:val="nb-NO"/>
        </w:rPr>
        <w:t>// model</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poengPerKlikk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visFørsteSmiley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p>
    <w:p w14:paraId="6DDF5D47" w14:textId="77777777" w:rsidR="00291DB3" w:rsidRPr="00211DAE" w:rsidRDefault="00374729" w:rsidP="00477818">
      <w:pPr>
        <w:pStyle w:val="b1aff"/>
      </w:pPr>
      <w:r>
        <w:t xml:space="preserve">Variabelen </w:t>
      </w:r>
      <w:r w:rsidRPr="00CC027C">
        <w:rPr>
          <w:rStyle w:val="LS2CodeBodytext"/>
        </w:rPr>
        <w:t>p</w:t>
      </w:r>
      <w:r w:rsidR="007B48DD" w:rsidRPr="00CC027C">
        <w:rPr>
          <w:rStyle w:val="LS2CodeBodytext"/>
        </w:rPr>
        <w:t>oeng</w:t>
      </w:r>
      <w:r w:rsidR="007B48DD" w:rsidRPr="00211DAE">
        <w:t xml:space="preserve"> må begynne på 0, og antall poeng per klikk må begynne på 1. Variabelen </w:t>
      </w:r>
      <w:r w:rsidR="007B48DD" w:rsidRPr="00CC027C">
        <w:rPr>
          <w:rStyle w:val="LS2CodeBodytext"/>
        </w:rPr>
        <w:t>visFørsteSmiley</w:t>
      </w:r>
      <w:r w:rsidR="007B48DD" w:rsidRPr="00211DAE">
        <w:t xml:space="preserve"> holder rede på hvilken smiley vi skal vise, sånn at vi lett kan bytte mellom de to.</w:t>
      </w:r>
    </w:p>
    <w:p w14:paraId="2D0A6F65" w14:textId="3D4B7A10" w:rsidR="00291DB3" w:rsidRPr="00211DAE" w:rsidRDefault="007B48DD" w:rsidP="00B179A8">
      <w:pPr>
        <w:pStyle w:val="b1af"/>
      </w:pPr>
      <w:r w:rsidRPr="00211DAE">
        <w:t xml:space="preserve">Vi har med en kommentar som sier at dette er modellen. Da blir det lettere å holde oversikt inne i script-taggen. Senere i mer omfattende programmer kan man godt trekke ut </w:t>
      </w:r>
      <w:r w:rsidR="00A03F38">
        <w:t>JavaScript</w:t>
      </w:r>
      <w:r w:rsidRPr="00211DAE">
        <w:t>-koden i egne filer</w:t>
      </w:r>
      <w:r w:rsidR="00892C3F">
        <w:t xml:space="preserve"> – </w:t>
      </w:r>
      <w:r w:rsidRPr="00211DAE">
        <w:t xml:space="preserve">og da gjerne en egen fil hver </w:t>
      </w:r>
      <w:r w:rsidR="00764136">
        <w:t xml:space="preserve">for </w:t>
      </w:r>
      <w:r w:rsidRPr="00211DAE">
        <w:t>model, view og controller.</w:t>
      </w:r>
    </w:p>
    <w:p w14:paraId="04604040" w14:textId="77777777" w:rsidR="00291DB3" w:rsidRPr="00211DAE" w:rsidRDefault="007B48DD" w:rsidP="00A01741">
      <w:pPr>
        <w:pStyle w:val="m1tt"/>
      </w:pPr>
      <w:bookmarkStart w:id="666" w:name="view"/>
      <w:bookmarkStart w:id="667" w:name="_Toc29047894"/>
      <w:r w:rsidRPr="00EF2694">
        <w:rPr>
          <w:highlight w:val="yellow"/>
          <w:rPrChange w:id="668" w:author="Terje Kolderup" w:date="2020-01-29T15:31:00Z">
            <w:rPr/>
          </w:rPrChange>
        </w:rPr>
        <w:t>View</w:t>
      </w:r>
      <w:bookmarkEnd w:id="666"/>
      <w:bookmarkEnd w:id="667"/>
    </w:p>
    <w:p w14:paraId="7B8D8075" w14:textId="6068747F" w:rsidR="00291DB3" w:rsidRPr="00211DAE" w:rsidRDefault="007B48DD" w:rsidP="00C628A3">
      <w:pPr>
        <w:pStyle w:val="b1af-f"/>
      </w:pPr>
      <w:r w:rsidRPr="00211DAE">
        <w:t xml:space="preserve">Viewet er det som er synlig, og den koden som lager det som er synlig. Viewet skal ikke forandre på </w:t>
      </w:r>
      <w:r w:rsidR="00764136">
        <w:t>noe</w:t>
      </w:r>
      <w:r w:rsidR="00764136" w:rsidRPr="00211DAE">
        <w:t xml:space="preserve"> </w:t>
      </w:r>
      <w:r w:rsidRPr="00211DAE">
        <w:t>i modellen. Viewet skal bare lese modellen og vise den virkeligheten modellen beskriver.</w:t>
      </w:r>
    </w:p>
    <w:p w14:paraId="7E8604F5" w14:textId="02B127DC" w:rsidR="00291DB3" w:rsidRPr="00211DAE" w:rsidRDefault="007B48DD" w:rsidP="00B179A8">
      <w:pPr>
        <w:pStyle w:val="b1af"/>
      </w:pPr>
      <w:r w:rsidRPr="00211DAE">
        <w:t>Dette blir også ganske enkelt. I tillegg til HTML-koden vi har vist før</w:t>
      </w:r>
      <w:r w:rsidR="00764136">
        <w:t>,</w:t>
      </w:r>
      <w:r w:rsidRPr="00211DAE">
        <w:t xml:space="preserve"> består viewet i dette eksemplet av denne koden:</w:t>
      </w:r>
    </w:p>
    <w:p w14:paraId="76791FF7" w14:textId="77777777" w:rsidR="00291DB3" w:rsidRPr="00017038" w:rsidRDefault="007B48DD" w:rsidP="00477818">
      <w:pPr>
        <w:pStyle w:val="eks1aff"/>
        <w:rPr>
          <w:rFonts w:ascii="Consolas" w:hAnsi="Consolas"/>
          <w:lang w:val="nb-NO"/>
        </w:rPr>
      </w:pPr>
      <w:r w:rsidRPr="00211DAE">
        <w:rPr>
          <w:rStyle w:val="LS2Comment"/>
          <w:lang w:val="nb-NO"/>
        </w:rPr>
        <w:t>// view</w:t>
      </w:r>
      <w:r w:rsidRPr="00017038">
        <w:rPr>
          <w:rFonts w:ascii="Consolas" w:hAnsi="Consolas"/>
          <w:lang w:val="nb-NO"/>
        </w:rPr>
        <w:br/>
      </w:r>
      <w:r w:rsidRPr="007A6D8D">
        <w:rPr>
          <w:rStyle w:val="LS2Keyword"/>
          <w:lang w:val="nb-NO"/>
        </w:rPr>
        <w:t>var</w:t>
      </w:r>
      <w:r w:rsidRPr="00017038">
        <w:rPr>
          <w:rFonts w:ascii="Consolas" w:hAnsi="Consolas"/>
          <w:lang w:val="nb-NO"/>
        </w:rPr>
        <w:t xml:space="preserve"> smileyDiv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669"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smiley</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67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poeng</w:t>
      </w:r>
      <w:r w:rsidRPr="00017038">
        <w:rPr>
          <w:rFonts w:ascii="Consolas" w:hAnsi="Consolas"/>
          <w:lang w:val="nb-NO"/>
        </w:rPr>
        <w:t>');</w:t>
      </w:r>
      <w:r w:rsidRPr="00017038">
        <w:rPr>
          <w:rFonts w:ascii="Consolas" w:hAnsi="Consolas"/>
          <w:lang w:val="nb-NO"/>
        </w:rPr>
        <w:br/>
      </w:r>
      <w:r w:rsidRPr="00017038">
        <w:rPr>
          <w:rFonts w:ascii="Consolas" w:hAnsi="Consolas"/>
          <w:lang w:val="nb-NO"/>
        </w:rPr>
        <w:br/>
        <w:t>vis();</w:t>
      </w:r>
      <w:r w:rsidRPr="00017038">
        <w:rPr>
          <w:rFonts w:ascii="Consolas" w:hAnsi="Consolas"/>
          <w:lang w:val="nb-NO"/>
        </w:rPr>
        <w:br/>
      </w:r>
      <w:r w:rsidRPr="00CC5D44">
        <w:rPr>
          <w:rStyle w:val="LS2Tag"/>
          <w:bCs w:val="0"/>
          <w:lang w:val="nb-NO"/>
          <w:rPrChange w:id="671" w:author="Terje Kolderup" w:date="2020-01-29T09:55:00Z">
            <w:rPr>
              <w:rStyle w:val="LS2Keyword"/>
              <w:lang w:val="nb-NO"/>
            </w:rPr>
          </w:rPrChange>
        </w:rPr>
        <w:lastRenderedPageBreak/>
        <w:t>function</w:t>
      </w:r>
      <w:r w:rsidRPr="00017038">
        <w:rPr>
          <w:rFonts w:ascii="Consolas" w:hAnsi="Consolas"/>
          <w:lang w:val="nb-NO"/>
        </w:rPr>
        <w:t xml:space="preserve"> </w:t>
      </w:r>
      <w:r w:rsidRPr="00CC5D44">
        <w:rPr>
          <w:rStyle w:val="LS2Attribute"/>
          <w:lang w:val="nb-NO"/>
          <w:rPrChange w:id="672" w:author="Terje Kolderup" w:date="2020-01-29T09:55:00Z">
            <w:rPr>
              <w:lang w:val="nb-NO"/>
            </w:rPr>
          </w:rPrChange>
        </w:rPr>
        <w:t>vis</w:t>
      </w:r>
      <w:r w:rsidRPr="00017038">
        <w:rPr>
          <w:rFonts w:ascii="Consolas" w:hAnsi="Consolas"/>
          <w:lang w:val="nb-NO"/>
        </w:rPr>
        <w:t>() {</w:t>
      </w:r>
      <w:r w:rsidRPr="00017038">
        <w:rPr>
          <w:rFonts w:ascii="Consolas" w:hAnsi="Consolas"/>
          <w:lang w:val="nb-NO"/>
        </w:rPr>
        <w:br/>
        <w:t xml:space="preserve">    smileyDiv.innerHTML </w:t>
      </w:r>
      <w:r w:rsidRPr="007A6D8D">
        <w:rPr>
          <w:rStyle w:val="LS2Operator"/>
          <w:lang w:val="nb-NO"/>
        </w:rPr>
        <w:t>=</w:t>
      </w:r>
      <w:r w:rsidRPr="00017038">
        <w:rPr>
          <w:rFonts w:ascii="Consolas" w:hAnsi="Consolas"/>
          <w:lang w:val="nb-NO"/>
        </w:rPr>
        <w:t xml:space="preserve"> visFørsteSmiley </w:t>
      </w:r>
      <w:r w:rsidRPr="00211DAE">
        <w:rPr>
          <w:rStyle w:val="LS2Operator"/>
          <w:lang w:val="nb-NO"/>
        </w:rPr>
        <w:t>?</w:t>
      </w:r>
      <w:r w:rsidRPr="00017038">
        <w:rPr>
          <w:rFonts w:ascii="Consolas" w:hAnsi="Consolas"/>
          <w:lang w:val="nb-NO"/>
        </w:rPr>
        <w:t xml:space="preserve"> '</w:t>
      </w:r>
      <w:r>
        <w:rPr>
          <w:rStyle w:val="LS2String"/>
          <w:rFonts w:ascii="Segoe UI Emoji" w:hAnsi="Segoe UI Emoji" w:cs="Segoe UI Emoji"/>
        </w:rPr>
        <w:t>😀</w:t>
      </w:r>
      <w:r w:rsidRPr="00017038">
        <w:rPr>
          <w:rFonts w:ascii="Consolas" w:hAnsi="Consolas"/>
          <w:lang w:val="nb-NO"/>
        </w:rPr>
        <w:t>' : '</w:t>
      </w:r>
      <w:r>
        <w:rPr>
          <w:rStyle w:val="LS2String"/>
          <w:rFonts w:ascii="Segoe UI Emoji" w:hAnsi="Segoe UI Emoji" w:cs="Segoe UI Emoji"/>
        </w:rPr>
        <w:t>😃</w:t>
      </w:r>
      <w:r w:rsidRPr="00017038">
        <w:rPr>
          <w:rFonts w:ascii="Consolas" w:hAnsi="Consolas"/>
          <w:lang w:val="nb-NO"/>
        </w:rPr>
        <w:t>';</w:t>
      </w:r>
      <w:r w:rsidRPr="00017038">
        <w:rPr>
          <w:rFonts w:ascii="Consolas" w:hAnsi="Consolas"/>
          <w:lang w:val="nb-NO"/>
        </w:rPr>
        <w:br/>
        <w:t xml:space="preserve">    poengDiv.innerHTML </w:t>
      </w:r>
      <w:r w:rsidRPr="007A6D8D">
        <w:rPr>
          <w:rStyle w:val="LS2Operator"/>
          <w:lang w:val="nb-NO"/>
        </w:rPr>
        <w:t>=</w:t>
      </w:r>
      <w:r w:rsidRPr="00017038">
        <w:rPr>
          <w:rFonts w:ascii="Consolas" w:hAnsi="Consolas"/>
          <w:lang w:val="nb-NO"/>
        </w:rPr>
        <w:t xml:space="preserve"> </w:t>
      </w:r>
      <w:r w:rsidR="00374729" w:rsidRPr="00017038">
        <w:rPr>
          <w:rFonts w:ascii="Consolas" w:hAnsi="Consolas"/>
          <w:lang w:val="nb-NO"/>
        </w:rPr>
        <w:t>poeng</w:t>
      </w:r>
      <w:r w:rsidRPr="00017038">
        <w:rPr>
          <w:rFonts w:ascii="Consolas" w:hAnsi="Consolas"/>
          <w:lang w:val="nb-NO"/>
        </w:rPr>
        <w:t>;</w:t>
      </w:r>
      <w:r w:rsidRPr="00017038">
        <w:rPr>
          <w:rFonts w:ascii="Consolas" w:hAnsi="Consolas"/>
          <w:lang w:val="nb-NO"/>
        </w:rPr>
        <w:br/>
        <w:t>}</w:t>
      </w:r>
    </w:p>
    <w:p w14:paraId="1FCC3567" w14:textId="77777777" w:rsidR="00291DB3" w:rsidRPr="00211DAE" w:rsidRDefault="007B48DD" w:rsidP="00477818">
      <w:pPr>
        <w:pStyle w:val="b1aff"/>
      </w:pPr>
      <w:r w:rsidRPr="00C2335B">
        <w:t>Variablene</w:t>
      </w:r>
      <w:r w:rsidRPr="00211DAE">
        <w:t xml:space="preserve"> før funksjonen brukes bare i viewet, derfor er de tatt med her. Rett før funksjonen er det et kall på den. Dette gjør at funksjonen blir kalt en gang fra start, slik at både smiley og poeng vises fra start. (Ingen av delene var med i HTML-koden som ble vist tidligere.)</w:t>
      </w:r>
    </w:p>
    <w:p w14:paraId="78296ED5" w14:textId="77777777" w:rsidR="00291DB3" w:rsidRPr="00211DAE" w:rsidRDefault="007B48DD" w:rsidP="00B179A8">
      <w:pPr>
        <w:pStyle w:val="b1af"/>
      </w:pPr>
      <w:r w:rsidRPr="00211DAE">
        <w:t>Første linje i funksjonen velger mellom to smileyer ut fra variabelen for dette. Den andre linjen viser antall poeng.</w:t>
      </w:r>
    </w:p>
    <w:p w14:paraId="688DC6FB" w14:textId="77777777" w:rsidR="00291DB3" w:rsidRPr="00211DAE" w:rsidRDefault="007B48DD" w:rsidP="00A01741">
      <w:pPr>
        <w:pStyle w:val="m1tt"/>
      </w:pPr>
      <w:bookmarkStart w:id="673" w:name="controller"/>
      <w:bookmarkStart w:id="674" w:name="_Toc29047895"/>
      <w:r w:rsidRPr="00EF2694">
        <w:rPr>
          <w:highlight w:val="yellow"/>
          <w:rPrChange w:id="675" w:author="Terje Kolderup" w:date="2020-01-29T15:31:00Z">
            <w:rPr/>
          </w:rPrChange>
        </w:rPr>
        <w:t>Controller</w:t>
      </w:r>
      <w:bookmarkEnd w:id="673"/>
      <w:bookmarkEnd w:id="674"/>
    </w:p>
    <w:p w14:paraId="221770B7" w14:textId="72EA7436" w:rsidR="00291DB3" w:rsidRPr="00211DAE" w:rsidRDefault="007B48DD" w:rsidP="00C628A3">
      <w:pPr>
        <w:pStyle w:val="b1af-f"/>
      </w:pPr>
      <w:r w:rsidRPr="00211DAE">
        <w:t xml:space="preserve">Controlleren er den eneste som forandrer på noe. Den endrer på modellen. I praksis vil det ofte si at alle funksjoner som er referert fra </w:t>
      </w:r>
      <w:r w:rsidRPr="00B21A25">
        <w:rPr>
          <w:rStyle w:val="LS2CodeBodytext"/>
        </w:rPr>
        <w:t>onclick</w:t>
      </w:r>
      <w:r w:rsidRPr="00211DAE">
        <w:t xml:space="preserve"> (og andre eventer på HTML-elementene)</w:t>
      </w:r>
      <w:r w:rsidR="00147E0B">
        <w:t>,</w:t>
      </w:r>
      <w:r w:rsidRPr="00211DAE">
        <w:t xml:space="preserve"> hører til i controlleren. I vårt eksempel har vi</w:t>
      </w:r>
      <w:r w:rsidR="000729EE">
        <w:t xml:space="preserve"> bare </w:t>
      </w:r>
      <w:r w:rsidRPr="00B21A25">
        <w:rPr>
          <w:rStyle w:val="LS2CodeBodytext"/>
        </w:rPr>
        <w:t>kjøpOppgradering()</w:t>
      </w:r>
      <w:r w:rsidRPr="00211DAE">
        <w:t xml:space="preserve"> og </w:t>
      </w:r>
      <w:r w:rsidRPr="00B21A25">
        <w:rPr>
          <w:rStyle w:val="LS2CodeBodytext"/>
        </w:rPr>
        <w:t>klikk()</w:t>
      </w:r>
      <w:r w:rsidRPr="00211DAE">
        <w:t>. De ser slik ut:</w:t>
      </w:r>
    </w:p>
    <w:p w14:paraId="784BD4AC" w14:textId="77777777" w:rsidR="00291DB3" w:rsidRPr="00017038" w:rsidRDefault="007B48DD" w:rsidP="00477818">
      <w:pPr>
        <w:pStyle w:val="eks1aff"/>
        <w:rPr>
          <w:rFonts w:ascii="Consolas" w:hAnsi="Consolas"/>
          <w:lang w:val="nb-NO"/>
        </w:rPr>
      </w:pPr>
      <w:r w:rsidRPr="00CC5D44">
        <w:rPr>
          <w:rStyle w:val="LS2Tag"/>
          <w:bCs w:val="0"/>
          <w:lang w:val="nb-NO"/>
          <w:rPrChange w:id="676"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677" w:author="Terje Kolderup" w:date="2020-01-29T09:55:00Z">
            <w:rPr>
              <w:lang w:val="nb-NO"/>
            </w:rPr>
          </w:rPrChange>
        </w:rPr>
        <w:t>klikk</w:t>
      </w:r>
      <w:r w:rsidRPr="00017038">
        <w:rPr>
          <w:rFonts w:ascii="Consolas" w:hAnsi="Consolas"/>
          <w:lang w:val="nb-NO"/>
        </w:rPr>
        <w:t>() {</w:t>
      </w:r>
      <w:r w:rsidRPr="00017038">
        <w:rPr>
          <w:rFonts w:ascii="Consolas" w:hAnsi="Consolas"/>
          <w:lang w:val="nb-NO"/>
        </w:rPr>
        <w:br/>
        <w:t xml:space="preserve">    poeng </w:t>
      </w:r>
      <w:r w:rsidRPr="007A6D8D">
        <w:rPr>
          <w:rStyle w:val="LS2Operator"/>
          <w:lang w:val="nb-NO"/>
        </w:rPr>
        <w:t>+=</w:t>
      </w:r>
      <w:r w:rsidRPr="00017038">
        <w:rPr>
          <w:rFonts w:ascii="Consolas" w:hAnsi="Consolas"/>
          <w:lang w:val="nb-NO"/>
        </w:rPr>
        <w:t xml:space="preserve"> poengPerKlikk;</w:t>
      </w:r>
      <w:r w:rsidRPr="00017038">
        <w:rPr>
          <w:rFonts w:ascii="Consolas" w:hAnsi="Consolas"/>
          <w:lang w:val="nb-NO"/>
        </w:rPr>
        <w:br/>
        <w:t xml:space="preserve">    visFørsteSmiley </w:t>
      </w:r>
      <w:r w:rsidRPr="007A6D8D">
        <w:rPr>
          <w:rStyle w:val="LS2Operator"/>
          <w:lang w:val="nb-NO"/>
        </w:rPr>
        <w:t>=</w:t>
      </w:r>
      <w:r w:rsidRPr="00017038">
        <w:rPr>
          <w:rFonts w:ascii="Consolas" w:hAnsi="Consolas"/>
          <w:lang w:val="nb-NO"/>
        </w:rPr>
        <w:t xml:space="preserve"> </w:t>
      </w:r>
      <w:r w:rsidRPr="00211DAE">
        <w:rPr>
          <w:rStyle w:val="LS2Operator"/>
          <w:lang w:val="nb-NO"/>
        </w:rPr>
        <w:t>!</w:t>
      </w:r>
      <w:r w:rsidRPr="00017038">
        <w:rPr>
          <w:rFonts w:ascii="Consolas" w:hAnsi="Consolas"/>
          <w:lang w:val="nb-NO"/>
        </w:rPr>
        <w:t>visFørsteSmiley;</w:t>
      </w:r>
      <w:r w:rsidRPr="00017038">
        <w:rPr>
          <w:rFonts w:ascii="Consolas" w:hAnsi="Consolas"/>
          <w:lang w:val="nb-NO"/>
        </w:rPr>
        <w:br/>
        <w:t xml:space="preserve">    vis();</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678"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679" w:author="Terje Kolderup" w:date="2020-01-29T09:55:00Z">
            <w:rPr>
              <w:lang w:val="nb-NO"/>
            </w:rPr>
          </w:rPrChange>
        </w:rPr>
        <w:t>kjøpOppgradering</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(poeng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poeng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poengPerKlikk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102AD388" w14:textId="77777777" w:rsidR="00291DB3" w:rsidRPr="00211DAE" w:rsidRDefault="007B48DD" w:rsidP="00477818">
      <w:pPr>
        <w:pStyle w:val="b1aff"/>
      </w:pPr>
      <w:r w:rsidRPr="00211DAE">
        <w:t xml:space="preserve">Funksjonen </w:t>
      </w:r>
      <w:r w:rsidRPr="00CC027C">
        <w:rPr>
          <w:rStyle w:val="LS2CodeBodytext"/>
        </w:rPr>
        <w:t>klikk()</w:t>
      </w:r>
      <w:r w:rsidRPr="00211DAE">
        <w:t xml:space="preserve"> øker antall poeng og bytter rundt på variabelen </w:t>
      </w:r>
      <w:r w:rsidRPr="00CC027C">
        <w:rPr>
          <w:rStyle w:val="LS2CodeBodytext"/>
        </w:rPr>
        <w:t>visFørsteSmiley</w:t>
      </w:r>
      <w:r w:rsidRPr="00211DAE">
        <w:t xml:space="preserve"> slik at den blir </w:t>
      </w:r>
      <w:r w:rsidRPr="00CC027C">
        <w:rPr>
          <w:rStyle w:val="LS2CodeBodytext"/>
        </w:rPr>
        <w:t>false</w:t>
      </w:r>
      <w:r w:rsidRPr="00211DAE">
        <w:t xml:space="preserve"> om den var </w:t>
      </w:r>
      <w:r w:rsidRPr="00CC027C">
        <w:rPr>
          <w:rStyle w:val="LS2CodeBodytext"/>
        </w:rPr>
        <w:t>true</w:t>
      </w:r>
      <w:r w:rsidRPr="00211DAE">
        <w:t xml:space="preserve"> og motsatt. Funksjonen </w:t>
      </w:r>
      <w:r w:rsidRPr="00CC027C">
        <w:rPr>
          <w:rStyle w:val="LS2CodeBodytext"/>
        </w:rPr>
        <w:t>kjøpOppgradering()</w:t>
      </w:r>
      <w:r w:rsidRPr="00211DAE">
        <w:t xml:space="preserve"> gjør ingenting om du ikke har nok poeng. Ellers tar den bort 10 poeng og øker </w:t>
      </w:r>
      <w:r w:rsidRPr="00CC027C">
        <w:rPr>
          <w:rStyle w:val="LS2CodeBodytext"/>
        </w:rPr>
        <w:t>poengPerKlikk</w:t>
      </w:r>
      <w:r w:rsidRPr="00211DAE">
        <w:t xml:space="preserve">. Begge funksjonene kaller så viewet, dvs. funksjonen </w:t>
      </w:r>
      <w:r w:rsidRPr="00CC027C">
        <w:rPr>
          <w:rStyle w:val="LS2CodeBodytext"/>
        </w:rPr>
        <w:t>vis()</w:t>
      </w:r>
      <w:r w:rsidRPr="00211DAE">
        <w:t>, slik at brukergrensesnittet blir oppdatert med riktig informasjon.</w:t>
      </w:r>
    </w:p>
    <w:p w14:paraId="5601C46C" w14:textId="27792BF0" w:rsidR="00291DB3" w:rsidRDefault="007B48DD" w:rsidP="00B179A8">
      <w:pPr>
        <w:pStyle w:val="b1af"/>
      </w:pPr>
      <w:r w:rsidRPr="00211DAE">
        <w:t xml:space="preserve">Oppsummert er hovedflyten at modellen ikke </w:t>
      </w:r>
      <w:r w:rsidR="00147E0B" w:rsidRPr="00211DAE">
        <w:t xml:space="preserve">vet </w:t>
      </w:r>
      <w:r w:rsidRPr="00211DAE">
        <w:t xml:space="preserve">om annet enn seg selv. Controlleren endrer modellen, og viewet leser modellen og uttrykker informasjonen i brukergrensesnittet. </w:t>
      </w:r>
      <w:r>
        <w:t>Figuren under forsøker å illustrere nettopp dette:</w:t>
      </w:r>
    </w:p>
    <w:p w14:paraId="337D95B2" w14:textId="7791C725" w:rsidR="00004B1A" w:rsidRDefault="00004B1A" w:rsidP="00004B1A">
      <w:pPr>
        <w:pStyle w:val="komm1aff"/>
      </w:pPr>
      <w:r>
        <w:t xml:space="preserve">[[figur </w:t>
      </w:r>
      <w:r>
        <w:fldChar w:fldCharType="begin"/>
      </w:r>
      <w:r>
        <w:instrText xml:space="preserve"> seq fig </w:instrText>
      </w:r>
      <w:r>
        <w:fldChar w:fldCharType="separate"/>
      </w:r>
      <w:r>
        <w:rPr>
          <w:noProof/>
        </w:rPr>
        <w:t>51</w:t>
      </w:r>
      <w:r>
        <w:fldChar w:fldCharType="end"/>
      </w:r>
      <w:r>
        <w:t>]]</w:t>
      </w:r>
    </w:p>
    <w:p w14:paraId="1CD95008" w14:textId="77777777" w:rsidR="00291DB3" w:rsidRDefault="00947A1A" w:rsidP="00083F79">
      <w:pPr>
        <w:pStyle w:val="fig1aff"/>
      </w:pPr>
      <w:r>
        <w:rPr>
          <w:noProof/>
          <w:lang w:eastAsia="nb-NO"/>
        </w:rPr>
        <w:lastRenderedPageBreak/>
        <w:drawing>
          <wp:inline distT="0" distB="0" distL="0" distR="0" wp14:anchorId="7A236E21" wp14:editId="3C44E784">
            <wp:extent cx="5895975" cy="1724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5975" cy="1724025"/>
                    </a:xfrm>
                    <a:prstGeom prst="rect">
                      <a:avLst/>
                    </a:prstGeom>
                  </pic:spPr>
                </pic:pic>
              </a:graphicData>
            </a:graphic>
          </wp:inline>
        </w:drawing>
      </w:r>
    </w:p>
    <w:p w14:paraId="57E012DB" w14:textId="138F37A2" w:rsidR="00291DB3" w:rsidRPr="00211DAE" w:rsidRDefault="007B48DD" w:rsidP="00083F79">
      <w:pPr>
        <w:pStyle w:val="b1aff"/>
      </w:pPr>
      <w:r w:rsidRPr="00211DAE">
        <w:t>MVC benyttes i mange sammenhenger</w:t>
      </w:r>
      <w:r w:rsidR="00892C3F">
        <w:t xml:space="preserve"> – </w:t>
      </w:r>
      <w:r w:rsidRPr="00211DAE">
        <w:t xml:space="preserve">ikke bare sammen med HTML, CSS og </w:t>
      </w:r>
      <w:r w:rsidR="00A03F38">
        <w:t>JavaScript</w:t>
      </w:r>
      <w:r w:rsidRPr="00211DAE">
        <w:t>. Figuren over beskriver MVC på et nivå som er generelt og gjelder uansett anvendelse. I vårt tilfelle kan vi legge til litt mer detaljer, så blir det lettere å forstå hva som er hva:</w:t>
      </w:r>
    </w:p>
    <w:p w14:paraId="7ED221F0" w14:textId="294F276F" w:rsidR="00004B1A" w:rsidRDefault="00004B1A" w:rsidP="00004B1A">
      <w:pPr>
        <w:pStyle w:val="komm1aff"/>
      </w:pPr>
      <w:r>
        <w:t xml:space="preserve">[[figur </w:t>
      </w:r>
      <w:r>
        <w:fldChar w:fldCharType="begin"/>
      </w:r>
      <w:r>
        <w:instrText xml:space="preserve"> seq fig </w:instrText>
      </w:r>
      <w:r>
        <w:fldChar w:fldCharType="separate"/>
      </w:r>
      <w:r>
        <w:rPr>
          <w:noProof/>
        </w:rPr>
        <w:t>52</w:t>
      </w:r>
      <w:r>
        <w:fldChar w:fldCharType="end"/>
      </w:r>
      <w:r>
        <w:t>]]</w:t>
      </w:r>
    </w:p>
    <w:p w14:paraId="4A402E21" w14:textId="77777777" w:rsidR="00291DB3" w:rsidRDefault="00947A1A" w:rsidP="00083F79">
      <w:pPr>
        <w:pStyle w:val="fig1aff"/>
      </w:pPr>
      <w:r>
        <w:rPr>
          <w:noProof/>
          <w:lang w:eastAsia="nb-NO"/>
        </w:rPr>
        <w:drawing>
          <wp:inline distT="0" distB="0" distL="0" distR="0" wp14:anchorId="3A7292C9" wp14:editId="58760F12">
            <wp:extent cx="5943600" cy="3747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47770"/>
                    </a:xfrm>
                    <a:prstGeom prst="rect">
                      <a:avLst/>
                    </a:prstGeom>
                  </pic:spPr>
                </pic:pic>
              </a:graphicData>
            </a:graphic>
          </wp:inline>
        </w:drawing>
      </w:r>
    </w:p>
    <w:p w14:paraId="1B368846" w14:textId="2F2BA20E" w:rsidR="00291DB3" w:rsidRPr="00211DAE" w:rsidRDefault="007B48DD" w:rsidP="00083F79">
      <w:pPr>
        <w:pStyle w:val="b1aff"/>
      </w:pPr>
      <w:r w:rsidRPr="00211DAE">
        <w:t xml:space="preserve">Vi kan tenke at viewet består av </w:t>
      </w:r>
      <w:r w:rsidR="00147E0B" w:rsidRPr="00211DAE">
        <w:t xml:space="preserve">både </w:t>
      </w:r>
      <w:r w:rsidR="00A03F38">
        <w:t>JavaScript</w:t>
      </w:r>
      <w:r w:rsidRPr="00211DAE">
        <w:t>-funksjonen som lager HTML-kode (</w:t>
      </w:r>
      <w:r w:rsidRPr="00CC027C">
        <w:rPr>
          <w:rStyle w:val="LS2CodeBodytext"/>
        </w:rPr>
        <w:t>vis()</w:t>
      </w:r>
      <w:r w:rsidRPr="00211DAE">
        <w:t>) i siste eksempel</w:t>
      </w:r>
      <w:r w:rsidR="00147E0B">
        <w:t>,</w:t>
      </w:r>
      <w:r w:rsidR="00892C3F">
        <w:t xml:space="preserve"> </w:t>
      </w:r>
      <w:r w:rsidRPr="00211DAE">
        <w:t xml:space="preserve">og selve HTML- og CSS-koden. Inne i HTML-koden er det mange eventer som onclick, onchange, osv. Disse peker på </w:t>
      </w:r>
      <w:r w:rsidR="00A03F38">
        <w:t>JavaScript</w:t>
      </w:r>
      <w:r w:rsidRPr="00211DAE">
        <w:t xml:space="preserve">-funksjoner som hører til controlleren. Slik sett er det </w:t>
      </w:r>
      <w:r w:rsidR="00147E0B" w:rsidRPr="00211DAE">
        <w:t xml:space="preserve">også </w:t>
      </w:r>
      <w:r w:rsidRPr="00211DAE">
        <w:t>en kobling mellom view og controller.</w:t>
      </w:r>
    </w:p>
    <w:p w14:paraId="1616A891" w14:textId="420258D3" w:rsidR="00291DB3" w:rsidRPr="00211DAE" w:rsidRDefault="007B48DD" w:rsidP="00B179A8">
      <w:pPr>
        <w:pStyle w:val="b1af"/>
      </w:pPr>
      <w:r w:rsidRPr="00211DAE">
        <w:t>Funksjonene i controlleren er de eneste som endrer på modellen. Modellen er</w:t>
      </w:r>
      <w:r w:rsidR="00741CE8">
        <w:t xml:space="preserve"> </w:t>
      </w:r>
      <w:r w:rsidR="00741CE8" w:rsidRPr="008130AD">
        <w:t>«</w:t>
      </w:r>
      <w:r w:rsidRPr="00211DAE">
        <w:t>passiv</w:t>
      </w:r>
      <w:r w:rsidR="00741CE8">
        <w:t xml:space="preserve">» </w:t>
      </w:r>
      <w:r w:rsidRPr="00211DAE">
        <w:t>i den forstand at selv modellen ikke har noen kjennskap til verken view eller controller. I praksis innebærer det at modellen ikke skal forholde seg til HTML og CSS og</w:t>
      </w:r>
      <w:r w:rsidR="00147E0B">
        <w:t xml:space="preserve"> heller</w:t>
      </w:r>
      <w:r w:rsidRPr="00211DAE">
        <w:t xml:space="preserve"> ikke til noen </w:t>
      </w:r>
      <w:r w:rsidR="00A03F38">
        <w:t>JavaScript</w:t>
      </w:r>
      <w:r w:rsidRPr="00211DAE">
        <w:t>-funksjoner i view eller controller. Modellen kan likevel inneholde sine egne funksjoner som den bruker internt.</w:t>
      </w:r>
    </w:p>
    <w:p w14:paraId="7E4D92EC" w14:textId="4D5EC6FE" w:rsidR="00291DB3" w:rsidRPr="00211DAE" w:rsidRDefault="007B48DD" w:rsidP="00B179A8">
      <w:pPr>
        <w:pStyle w:val="b1af"/>
      </w:pPr>
      <w:r w:rsidRPr="00211DAE">
        <w:lastRenderedPageBreak/>
        <w:t>Når controller-funksjonene er ferdige med å oppdatere modellen, må de kunne varsle viewet om å oppdatere seg. Det</w:t>
      </w:r>
      <w:r w:rsidR="00147E0B">
        <w:t>te vises</w:t>
      </w:r>
      <w:r w:rsidRPr="00211DAE">
        <w:t xml:space="preserve"> </w:t>
      </w:r>
      <w:r w:rsidR="00147E0B">
        <w:t xml:space="preserve">ved </w:t>
      </w:r>
      <w:r w:rsidRPr="00211DAE">
        <w:t>den stiplede linjen fra ordet</w:t>
      </w:r>
      <w:r w:rsidR="00741CE8">
        <w:t xml:space="preserve"> </w:t>
      </w:r>
      <w:r w:rsidR="00741CE8" w:rsidRPr="00C4713C">
        <w:rPr>
          <w:i/>
        </w:rPr>
        <w:t>«</w:t>
      </w:r>
      <w:r w:rsidRPr="006207F0">
        <w:rPr>
          <w:rStyle w:val="LS2Kursiv"/>
          <w:i w:val="0"/>
        </w:rPr>
        <w:t>endrer</w:t>
      </w:r>
      <w:r w:rsidR="00741CE8" w:rsidRPr="00C4713C">
        <w:rPr>
          <w:i/>
        </w:rPr>
        <w:t>»</w:t>
      </w:r>
      <w:r w:rsidR="00741CE8">
        <w:t xml:space="preserve"> </w:t>
      </w:r>
      <w:r w:rsidRPr="00211DAE">
        <w:t xml:space="preserve">til </w:t>
      </w:r>
      <w:r w:rsidRPr="00C57878">
        <w:rPr>
          <w:rStyle w:val="LS2CodeBodytext"/>
        </w:rPr>
        <w:t>vis()</w:t>
      </w:r>
      <w:r w:rsidRPr="00211DAE">
        <w:t>. Dette er en enkel og praktisk måte å løse det på, men det bryter noe med grunnprinsippet i MVC om at controller og view skal være uavhengig</w:t>
      </w:r>
      <w:r w:rsidR="00147E0B">
        <w:t>e</w:t>
      </w:r>
      <w:r w:rsidRPr="00211DAE">
        <w:t xml:space="preserve">. Skulle vi gjort det skikkelig, skulle modellen hatt et slags event som viewet kunne lytte </w:t>
      </w:r>
      <w:r w:rsidR="00147E0B">
        <w:t xml:space="preserve">til </w:t>
      </w:r>
      <w:r w:rsidR="00892C3F">
        <w:t xml:space="preserve">– </w:t>
      </w:r>
      <w:r w:rsidRPr="00211DAE">
        <w:t xml:space="preserve">og som controlleren kunne trigge via modellen. </w:t>
      </w:r>
      <w:r w:rsidR="00147E0B">
        <w:t>D</w:t>
      </w:r>
      <w:r w:rsidRPr="00211DAE">
        <w:t xml:space="preserve">et krever </w:t>
      </w:r>
      <w:r w:rsidR="00147E0B">
        <w:t xml:space="preserve">imidlertid </w:t>
      </w:r>
      <w:r w:rsidRPr="00211DAE">
        <w:t xml:space="preserve">mer </w:t>
      </w:r>
      <w:r w:rsidR="00A03F38">
        <w:t>JavaScript</w:t>
      </w:r>
      <w:r w:rsidRPr="00211DAE">
        <w:t xml:space="preserve"> enn vi har lært til nå, og det fungerer også helt fint uten.</w:t>
      </w:r>
    </w:p>
    <w:p w14:paraId="18733ADB" w14:textId="17A5B156" w:rsidR="007355AE" w:rsidRDefault="007355AE" w:rsidP="007355AE">
      <w:pPr>
        <w:pStyle w:val="kap1starts"/>
      </w:pPr>
      <w:bookmarkStart w:id="680" w:name="løkker"/>
      <w:r>
        <w:lastRenderedPageBreak/>
        <w:t>[start kap]</w:t>
      </w:r>
    </w:p>
    <w:p w14:paraId="7B8C4EDD" w14:textId="50BA5C49" w:rsidR="007355AE" w:rsidRDefault="007B48DD" w:rsidP="007355AE">
      <w:pPr>
        <w:pStyle w:val="kap1nums"/>
      </w:pPr>
      <w:bookmarkStart w:id="681" w:name="_Toc28544416"/>
      <w:bookmarkStart w:id="682" w:name="_Toc28544551"/>
      <w:bookmarkStart w:id="683" w:name="_Toc29047896"/>
      <w:r w:rsidRPr="00211DAE">
        <w:t>10</w:t>
      </w:r>
      <w:bookmarkEnd w:id="681"/>
      <w:bookmarkEnd w:id="682"/>
      <w:bookmarkEnd w:id="683"/>
    </w:p>
    <w:p w14:paraId="7AA20FF7" w14:textId="1D19A2EE" w:rsidR="00291DB3" w:rsidRPr="00211DAE" w:rsidRDefault="007B48DD" w:rsidP="007355AE">
      <w:pPr>
        <w:pStyle w:val="kap1titts"/>
      </w:pPr>
      <w:bookmarkStart w:id="684" w:name="_Toc29047897"/>
      <w:r w:rsidRPr="00211DAE">
        <w:t>Løkker</w:t>
      </w:r>
      <w:bookmarkEnd w:id="680"/>
      <w:bookmarkEnd w:id="684"/>
    </w:p>
    <w:p w14:paraId="364B6283" w14:textId="352E40F5" w:rsidR="00291DB3" w:rsidRPr="00211DAE" w:rsidRDefault="007B48DD" w:rsidP="007355AE">
      <w:pPr>
        <w:pStyle w:val="b1af-f"/>
      </w:pPr>
      <w:r w:rsidRPr="00EF2694">
        <w:rPr>
          <w:highlight w:val="yellow"/>
          <w:rPrChange w:id="685" w:author="Terje Kolderup" w:date="2020-01-29T15:32:00Z">
            <w:rPr/>
          </w:rPrChange>
        </w:rPr>
        <w:t>Løkker</w:t>
      </w:r>
      <w:r w:rsidRPr="00211DAE">
        <w:t xml:space="preserve"> og lister henger tett sammen, men i dette kapitlet skal vi</w:t>
      </w:r>
      <w:r w:rsidR="00147E0B">
        <w:t xml:space="preserve"> </w:t>
      </w:r>
      <w:r w:rsidRPr="00211DAE">
        <w:t>se på løkker alene</w:t>
      </w:r>
      <w:r w:rsidR="00147E0B">
        <w:t xml:space="preserve">. I neste kapitttel kommer vi </w:t>
      </w:r>
      <w:r w:rsidRPr="00211DAE">
        <w:t>tilbake til løkker som jobber med lister.</w:t>
      </w:r>
    </w:p>
    <w:p w14:paraId="050F05D9" w14:textId="7EF48A68" w:rsidR="00291DB3" w:rsidRPr="00211DAE" w:rsidRDefault="007B48DD" w:rsidP="00B179A8">
      <w:pPr>
        <w:pStyle w:val="b1af"/>
      </w:pPr>
      <w:r w:rsidRPr="00211DAE">
        <w:t xml:space="preserve">For å introdusere </w:t>
      </w:r>
      <w:r w:rsidR="00147E0B">
        <w:t>den</w:t>
      </w:r>
      <w:r w:rsidR="00147E0B" w:rsidRPr="00211DAE">
        <w:t xml:space="preserve"> </w:t>
      </w:r>
      <w:r w:rsidRPr="00211DAE">
        <w:t xml:space="preserve">første løkken, </w:t>
      </w:r>
      <w:r w:rsidRPr="00C57878">
        <w:rPr>
          <w:rStyle w:val="LS2CodeBodytext"/>
        </w:rPr>
        <w:t>while</w:t>
      </w:r>
      <w:r w:rsidRPr="00211DAE">
        <w:t xml:space="preserve">, skal vi bruke </w:t>
      </w:r>
      <w:r w:rsidR="00147E0B">
        <w:t>d</w:t>
      </w:r>
      <w:r w:rsidRPr="00211DAE">
        <w:t>en innebygd</w:t>
      </w:r>
      <w:r w:rsidR="00147E0B">
        <w:t>e</w:t>
      </w:r>
      <w:r w:rsidRPr="00211DAE">
        <w:t xml:space="preserve"> funksjon</w:t>
      </w:r>
      <w:r w:rsidR="00147E0B">
        <w:t>en</w:t>
      </w:r>
      <w:r w:rsidRPr="00211DAE">
        <w:t xml:space="preserve"> i </w:t>
      </w:r>
      <w:r w:rsidR="00A03F38">
        <w:t>JavaScript</w:t>
      </w:r>
      <w:r w:rsidRPr="00211DAE">
        <w:t xml:space="preserve"> </w:t>
      </w:r>
      <w:r w:rsidRPr="00C57878">
        <w:rPr>
          <w:rStyle w:val="LS2CodeBodytext"/>
        </w:rPr>
        <w:t>confirm()</w:t>
      </w:r>
      <w:r w:rsidRPr="00211DAE">
        <w:t xml:space="preserve">. Den </w:t>
      </w:r>
      <w:r w:rsidR="00166A72">
        <w:t>likn</w:t>
      </w:r>
      <w:r w:rsidRPr="00211DAE">
        <w:t xml:space="preserve">er på </w:t>
      </w:r>
      <w:r w:rsidRPr="00C57878">
        <w:rPr>
          <w:rStyle w:val="LS2CodeBodytext"/>
        </w:rPr>
        <w:t>alert()</w:t>
      </w:r>
      <w:r w:rsidRPr="00211DAE">
        <w:t xml:space="preserve"> i det at den lager en popup. Mens </w:t>
      </w:r>
      <w:r w:rsidRPr="00C57878">
        <w:rPr>
          <w:rStyle w:val="LS2CodeBodytext"/>
        </w:rPr>
        <w:t>alert()</w:t>
      </w:r>
      <w:r w:rsidR="000729EE">
        <w:t xml:space="preserve"> bare </w:t>
      </w:r>
      <w:r w:rsidRPr="00211DAE">
        <w:t xml:space="preserve">har en ok-knapp, vil </w:t>
      </w:r>
      <w:r w:rsidRPr="00C57878">
        <w:rPr>
          <w:rStyle w:val="LS2CodeBodytext"/>
        </w:rPr>
        <w:t>confirm()</w:t>
      </w:r>
      <w:r w:rsidRPr="00211DAE">
        <w:t xml:space="preserve"> vise en ok-knapp og en avbryt-knapp. I tillegg returnerer funksjonen logisk verdi </w:t>
      </w:r>
      <w:r w:rsidRPr="00C57878">
        <w:rPr>
          <w:rStyle w:val="LS2CodeBodytext"/>
        </w:rPr>
        <w:t>true</w:t>
      </w:r>
      <w:r w:rsidRPr="00211DAE">
        <w:t xml:space="preserve"> eller </w:t>
      </w:r>
      <w:r w:rsidRPr="00C57878">
        <w:rPr>
          <w:rStyle w:val="LS2CodeBodytext"/>
        </w:rPr>
        <w:t>false</w:t>
      </w:r>
      <w:r w:rsidRPr="00211DAE">
        <w:t xml:space="preserve"> ut fra hva brukeren velger.</w:t>
      </w:r>
    </w:p>
    <w:p w14:paraId="2C600989" w14:textId="77777777" w:rsidR="00291DB3" w:rsidRPr="00211DAE" w:rsidRDefault="007B48DD" w:rsidP="00B179A8">
      <w:pPr>
        <w:pStyle w:val="b1af"/>
      </w:pPr>
      <w:r w:rsidRPr="00C57878">
        <w:rPr>
          <w:rStyle w:val="LS2CodeBodytext"/>
        </w:rPr>
        <w:t>confirm('Vil du fortsette?')</w:t>
      </w:r>
      <w:r w:rsidRPr="00211DAE">
        <w:t xml:space="preserve"> vil gi en popup som ser slik ut:</w:t>
      </w:r>
    </w:p>
    <w:p w14:paraId="3E8E08FC" w14:textId="0A3B0604" w:rsidR="00004B1A" w:rsidRDefault="00004B1A" w:rsidP="00004B1A">
      <w:pPr>
        <w:pStyle w:val="komm1aff"/>
      </w:pPr>
      <w:r>
        <w:t xml:space="preserve">[[figur </w:t>
      </w:r>
      <w:r>
        <w:fldChar w:fldCharType="begin"/>
      </w:r>
      <w:r>
        <w:instrText xml:space="preserve"> seq fig </w:instrText>
      </w:r>
      <w:r>
        <w:fldChar w:fldCharType="separate"/>
      </w:r>
      <w:r>
        <w:rPr>
          <w:noProof/>
        </w:rPr>
        <w:t>53</w:t>
      </w:r>
      <w:r>
        <w:fldChar w:fldCharType="end"/>
      </w:r>
      <w:r>
        <w:t>]]</w:t>
      </w:r>
    </w:p>
    <w:p w14:paraId="1562820D" w14:textId="6C91D8CE" w:rsidR="00C4713C" w:rsidRPr="00C4713C" w:rsidRDefault="00C4713C">
      <w:pPr>
        <w:pStyle w:val="komm1af"/>
        <w:pPrChange w:id="686" w:author="Terje Kolderup" w:date="2020-01-24T09:21:00Z">
          <w:pPr>
            <w:pStyle w:val="komm1aff"/>
          </w:pPr>
        </w:pPrChange>
      </w:pPr>
      <w:r>
        <w:rPr>
          <w:noProof/>
          <w:lang w:eastAsia="nb-NO"/>
        </w:rPr>
        <w:drawing>
          <wp:inline distT="0" distB="0" distL="0" distR="0" wp14:anchorId="6E6B5B0C" wp14:editId="00057623">
            <wp:extent cx="4286250" cy="1257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6250" cy="1257300"/>
                    </a:xfrm>
                    <a:prstGeom prst="rect">
                      <a:avLst/>
                    </a:prstGeom>
                    <a:noFill/>
                    <a:ln>
                      <a:noFill/>
                    </a:ln>
                  </pic:spPr>
                </pic:pic>
              </a:graphicData>
            </a:graphic>
          </wp:inline>
        </w:drawing>
      </w:r>
    </w:p>
    <w:p w14:paraId="7B5A8CFB" w14:textId="739DF7D3" w:rsidR="00291DB3" w:rsidRDefault="00291DB3" w:rsidP="00083F79">
      <w:pPr>
        <w:pStyle w:val="fig1aff"/>
      </w:pPr>
    </w:p>
    <w:p w14:paraId="5BDF6C92" w14:textId="17C5F7BD" w:rsidR="00291DB3" w:rsidRPr="00211DAE" w:rsidRDefault="007B48DD" w:rsidP="00083F79">
      <w:pPr>
        <w:pStyle w:val="b1aff"/>
      </w:pPr>
      <w:r w:rsidRPr="00211DAE">
        <w:t>Den første linjen med tekst kan vi ikke styre</w:t>
      </w:r>
      <w:r w:rsidR="00892C3F">
        <w:t xml:space="preserve"> – </w:t>
      </w:r>
      <w:r w:rsidRPr="00211DAE">
        <w:t xml:space="preserve">den er det nettleseren som styrer. Den andre linjen er den teksten vi sender til </w:t>
      </w:r>
      <w:r w:rsidRPr="00CC027C">
        <w:rPr>
          <w:rStyle w:val="LS2CodeBodytext"/>
        </w:rPr>
        <w:t>confirm()</w:t>
      </w:r>
      <w:r w:rsidRPr="00211DAE">
        <w:t xml:space="preserve"> som en parameterverdi.</w:t>
      </w:r>
    </w:p>
    <w:p w14:paraId="255512C1" w14:textId="77777777" w:rsidR="00291DB3" w:rsidRPr="00211DAE" w:rsidRDefault="007B48DD" w:rsidP="00B179A8">
      <w:pPr>
        <w:pStyle w:val="b1af"/>
      </w:pPr>
      <w:r w:rsidRPr="00211DAE">
        <w:t>Dette kan vi bruke i en if-setning:</w:t>
      </w:r>
    </w:p>
    <w:p w14:paraId="4BBD374D" w14:textId="77777777"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34FF5FDD" w14:textId="77777777" w:rsidR="00291DB3" w:rsidRPr="00211DAE" w:rsidRDefault="007B48DD" w:rsidP="00477818">
      <w:pPr>
        <w:pStyle w:val="b1aff"/>
      </w:pPr>
      <w:r w:rsidRPr="00211DAE">
        <w:t xml:space="preserve">Når programmet kjører, får vi først </w:t>
      </w:r>
      <w:r w:rsidRPr="00CC027C">
        <w:rPr>
          <w:rStyle w:val="LS2CodeBodytext"/>
        </w:rPr>
        <w:t>confirm</w:t>
      </w:r>
      <w:r w:rsidRPr="00211DAE">
        <w:t xml:space="preserve">-boksen, og så får vi en </w:t>
      </w:r>
      <w:r w:rsidRPr="00CC027C">
        <w:rPr>
          <w:rStyle w:val="LS2CodeBodytext"/>
        </w:rPr>
        <w:t>alert</w:t>
      </w:r>
      <w:r w:rsidRPr="00211DAE">
        <w:t xml:space="preserve">-boks med teksten </w:t>
      </w:r>
      <w:r w:rsidRPr="00CC027C">
        <w:rPr>
          <w:rStyle w:val="LS2CodeBodytext"/>
        </w:rPr>
        <w:t>Hurra!</w:t>
      </w:r>
      <w:r w:rsidRPr="00211DAE">
        <w:t xml:space="preserve"> bare hvis vi velger ok-knappen. Velger vi avbryt, skjer det ikke noe mer.</w:t>
      </w:r>
    </w:p>
    <w:p w14:paraId="440D616D" w14:textId="77777777" w:rsidR="00291DB3" w:rsidRPr="00211DAE" w:rsidRDefault="00D43923" w:rsidP="00A01741">
      <w:pPr>
        <w:pStyle w:val="m1tt"/>
      </w:pPr>
      <w:bookmarkStart w:id="687" w:name="while"/>
      <w:bookmarkStart w:id="688" w:name="_Toc29047898"/>
      <w:r w:rsidRPr="00EF2694">
        <w:rPr>
          <w:highlight w:val="yellow"/>
          <w:rPrChange w:id="689" w:author="Terje Kolderup" w:date="2020-01-29T15:32:00Z">
            <w:rPr/>
          </w:rPrChange>
        </w:rPr>
        <w:t>w</w:t>
      </w:r>
      <w:r w:rsidR="007B48DD" w:rsidRPr="00EF2694">
        <w:rPr>
          <w:highlight w:val="yellow"/>
          <w:rPrChange w:id="690" w:author="Terje Kolderup" w:date="2020-01-29T15:32:00Z">
            <w:rPr/>
          </w:rPrChange>
        </w:rPr>
        <w:t>hile</w:t>
      </w:r>
      <w:bookmarkEnd w:id="687"/>
      <w:bookmarkEnd w:id="688"/>
    </w:p>
    <w:p w14:paraId="505F58A8" w14:textId="77777777" w:rsidR="00291DB3" w:rsidRPr="00211DAE" w:rsidRDefault="007B48DD" w:rsidP="00C628A3">
      <w:pPr>
        <w:pStyle w:val="b1af-f"/>
      </w:pPr>
      <w:r w:rsidRPr="00211DAE">
        <w:t>While-løkken er som en repeterende if-setning, og vi kan bli kjent med den ved å bytte fra if til while i koden over:</w:t>
      </w:r>
    </w:p>
    <w:p w14:paraId="74D8F880" w14:textId="77777777" w:rsidR="00291DB3" w:rsidRPr="00017038" w:rsidRDefault="007B48DD" w:rsidP="00477818">
      <w:pPr>
        <w:pStyle w:val="eks1aff"/>
        <w:rPr>
          <w:rFonts w:ascii="Consolas" w:hAnsi="Consolas"/>
          <w:lang w:val="nb-NO"/>
        </w:rPr>
      </w:pPr>
      <w:r w:rsidRPr="007A6D8D">
        <w:rPr>
          <w:rStyle w:val="LS2Keyword"/>
          <w:lang w:val="nb-NO"/>
        </w:rPr>
        <w:t>while</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42C22DAD" w14:textId="4FE642E9" w:rsidR="00291DB3" w:rsidRPr="00211DAE" w:rsidRDefault="007B48DD" w:rsidP="00477818">
      <w:pPr>
        <w:pStyle w:val="b1aff"/>
      </w:pPr>
      <w:r w:rsidRPr="00211DAE">
        <w:lastRenderedPageBreak/>
        <w:t xml:space="preserve">While betyr </w:t>
      </w:r>
      <w:r w:rsidRPr="003A1257">
        <w:rPr>
          <w:rStyle w:val="LS2Kursiv"/>
        </w:rPr>
        <w:t>imens</w:t>
      </w:r>
      <w:r w:rsidRPr="00211DAE">
        <w:t xml:space="preserve"> eller </w:t>
      </w:r>
      <w:r w:rsidRPr="003A1257">
        <w:rPr>
          <w:rStyle w:val="LS2Kursiv"/>
        </w:rPr>
        <w:t>så lenge</w:t>
      </w:r>
      <w:r w:rsidRPr="00211DAE">
        <w:t>. Det siste passer best i programmering. Programmet over kan beskrives på norsk slik: Vis en alert-boks med teksten</w:t>
      </w:r>
      <w:r w:rsidR="00741CE8">
        <w:t xml:space="preserve"> </w:t>
      </w:r>
      <w:r w:rsidR="00741CE8" w:rsidRPr="008130AD">
        <w:t>«</w:t>
      </w:r>
      <w:r w:rsidRPr="00211DAE">
        <w:t>Hurra!</w:t>
      </w:r>
      <w:r w:rsidR="00741CE8">
        <w:t xml:space="preserve">» </w:t>
      </w:r>
      <w:r w:rsidRPr="00211DAE">
        <w:t>så lenge brukeren svarer ok på spørsmålet</w:t>
      </w:r>
      <w:r w:rsidR="00741CE8">
        <w:t xml:space="preserve"> </w:t>
      </w:r>
      <w:r w:rsidR="00741CE8" w:rsidRPr="008130AD">
        <w:t>«</w:t>
      </w:r>
      <w:r w:rsidRPr="00211DAE">
        <w:t>Vil du fortsette?</w:t>
      </w:r>
      <w:r w:rsidR="00741CE8">
        <w:t>»</w:t>
      </w:r>
    </w:p>
    <w:p w14:paraId="2E5F2455" w14:textId="093B2210" w:rsidR="00291DB3" w:rsidRPr="00211DAE" w:rsidRDefault="007B48DD" w:rsidP="00B179A8">
      <w:pPr>
        <w:pStyle w:val="b1af"/>
      </w:pPr>
      <w:r w:rsidRPr="00211DAE">
        <w:t xml:space="preserve">Fra start oppfører det seg likt som en if-setning. </w:t>
      </w:r>
      <w:r w:rsidRPr="00C57878">
        <w:rPr>
          <w:rStyle w:val="LS2CodeBodytext"/>
        </w:rPr>
        <w:t>confirm</w:t>
      </w:r>
      <w:r w:rsidRPr="00211DAE">
        <w:t xml:space="preserve">-funksjonen kjøres. Hvis den returnerer </w:t>
      </w:r>
      <w:r w:rsidRPr="00C57878">
        <w:rPr>
          <w:rStyle w:val="LS2CodeBodytext"/>
        </w:rPr>
        <w:t>false</w:t>
      </w:r>
      <w:r w:rsidR="004F775C">
        <w:t xml:space="preserve">, </w:t>
      </w:r>
      <w:r w:rsidRPr="00211DAE">
        <w:t>avsluttes while-løkken</w:t>
      </w:r>
      <w:r w:rsidR="001D4117">
        <w:t>,</w:t>
      </w:r>
      <w:r w:rsidRPr="00211DAE">
        <w:t xml:space="preserve"> og koden fortsetter med det som kommer etterpå</w:t>
      </w:r>
      <w:r w:rsidR="004F775C">
        <w:t>,</w:t>
      </w:r>
      <w:r w:rsidRPr="00211DAE">
        <w:t xml:space="preserve"> eller </w:t>
      </w:r>
      <w:r w:rsidR="001D4117">
        <w:t xml:space="preserve">den </w:t>
      </w:r>
      <w:r w:rsidRPr="00211DAE">
        <w:t xml:space="preserve">avslutter om det ikke er noe mer. Hvis funksjonen returnerer </w:t>
      </w:r>
      <w:r w:rsidRPr="00C57878">
        <w:rPr>
          <w:rStyle w:val="LS2CodeBodytext"/>
        </w:rPr>
        <w:t>true</w:t>
      </w:r>
      <w:r w:rsidR="004F775C">
        <w:t xml:space="preserve">, </w:t>
      </w:r>
      <w:r w:rsidRPr="00211DAE">
        <w:t>utføres det som står inne i krøllparentesene.</w:t>
      </w:r>
    </w:p>
    <w:p w14:paraId="1301AC98" w14:textId="712B2290" w:rsidR="00291DB3" w:rsidRPr="00211DAE" w:rsidRDefault="007B48DD" w:rsidP="00B179A8">
      <w:pPr>
        <w:pStyle w:val="b1af"/>
      </w:pPr>
      <w:r w:rsidRPr="00211DAE">
        <w:t>Deretter ville en if-setning være ferdig. While-løkken</w:t>
      </w:r>
      <w:r w:rsidR="004F775C">
        <w:t>,</w:t>
      </w:r>
      <w:r w:rsidRPr="00211DAE">
        <w:t xml:space="preserve"> derimot</w:t>
      </w:r>
      <w:r w:rsidR="004F775C">
        <w:t>,</w:t>
      </w:r>
      <w:r w:rsidRPr="00211DAE">
        <w:t xml:space="preserve"> repeterer. Det er det løkker gjør. De går rundt og rundt. </w:t>
      </w:r>
      <w:r w:rsidR="004F775C">
        <w:t>D</w:t>
      </w:r>
      <w:r w:rsidRPr="00211DAE">
        <w:t xml:space="preserve">en går </w:t>
      </w:r>
      <w:r w:rsidR="004F775C">
        <w:t xml:space="preserve">imidlertid </w:t>
      </w:r>
      <w:r w:rsidRPr="00211DAE">
        <w:t>ikke rundt og rundt for enhver pris. For hver runde gjør den en beslutning. Denne beslutningen er det som står inne i parentesene</w:t>
      </w:r>
      <w:r w:rsidR="00892C3F">
        <w:t xml:space="preserve"> – </w:t>
      </w:r>
      <w:r w:rsidRPr="00211DAE">
        <w:t xml:space="preserve">altså å kalle </w:t>
      </w:r>
      <w:r w:rsidRPr="00C57878">
        <w:rPr>
          <w:rStyle w:val="LS2CodeBodytext"/>
        </w:rPr>
        <w:t>confirm()</w:t>
      </w:r>
      <w:r w:rsidRPr="00211DAE">
        <w:t xml:space="preserve">. Hver gang denne returnerer </w:t>
      </w:r>
      <w:r w:rsidRPr="00C57878">
        <w:rPr>
          <w:rStyle w:val="LS2CodeBodytext"/>
        </w:rPr>
        <w:t>true</w:t>
      </w:r>
      <w:r w:rsidR="004F775C">
        <w:t xml:space="preserve">, </w:t>
      </w:r>
      <w:r w:rsidRPr="00211DAE">
        <w:t xml:space="preserve">utføres det som står inne i krøllparentesene, før </w:t>
      </w:r>
      <w:r w:rsidRPr="00C57878">
        <w:rPr>
          <w:rStyle w:val="LS2CodeBodytext"/>
        </w:rPr>
        <w:t>confirm()</w:t>
      </w:r>
      <w:r w:rsidRPr="00211DAE">
        <w:t xml:space="preserve"> kalles på nytt. Det hele slutter først når brukeren velger avbryt og </w:t>
      </w:r>
      <w:r w:rsidRPr="00C57878">
        <w:rPr>
          <w:rStyle w:val="LS2CodeBodytext"/>
        </w:rPr>
        <w:t>confirm()</w:t>
      </w:r>
      <w:r w:rsidRPr="00211DAE">
        <w:t xml:space="preserve"> dermed returnerer </w:t>
      </w:r>
      <w:r w:rsidRPr="00C57878">
        <w:rPr>
          <w:rStyle w:val="LS2CodeBodytext"/>
        </w:rPr>
        <w:t>false</w:t>
      </w:r>
      <w:r w:rsidRPr="00211DAE">
        <w:t>.</w:t>
      </w:r>
    </w:p>
    <w:p w14:paraId="42470348" w14:textId="77777777" w:rsidR="00291DB3" w:rsidRPr="00211DAE" w:rsidRDefault="007B48DD" w:rsidP="00B179A8">
      <w:pPr>
        <w:pStyle w:val="b1af"/>
      </w:pPr>
      <w:r w:rsidRPr="00211DAE">
        <w:t>Dette kan vi bruke til å telle:</w:t>
      </w:r>
    </w:p>
    <w:p w14:paraId="3955C69C"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r>
      <w:r w:rsidRPr="007A6D8D">
        <w:rPr>
          <w:rStyle w:val="LS2Keyword"/>
          <w:lang w:val="nb-NO"/>
        </w:rPr>
        <w:t>while</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691" w:author="Terje Kolderup" w:date="2020-01-29T10:02: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w:t>
      </w:r>
      <w:r w:rsidRPr="007A6D8D">
        <w:rPr>
          <w:rStyle w:val="LS2Keyword"/>
          <w:lang w:val="nb-NO"/>
        </w:rPr>
        <w:t>++</w:t>
      </w:r>
      <w:r w:rsidRPr="00017038">
        <w:rPr>
          <w:rFonts w:ascii="Consolas" w:hAnsi="Consolas"/>
          <w:lang w:val="nb-NO"/>
        </w:rPr>
        <w:t>;</w:t>
      </w:r>
      <w:r w:rsidRPr="00017038">
        <w:rPr>
          <w:rFonts w:ascii="Consolas" w:hAnsi="Consolas"/>
          <w:lang w:val="nb-NO"/>
        </w:rPr>
        <w:br/>
        <w:t>}</w:t>
      </w:r>
    </w:p>
    <w:p w14:paraId="2AB12644" w14:textId="321CDB85" w:rsidR="00291DB3" w:rsidRPr="00211DAE" w:rsidRDefault="007B48DD" w:rsidP="00477818">
      <w:pPr>
        <w:pStyle w:val="b1aff"/>
      </w:pPr>
      <w:r w:rsidRPr="00211DAE">
        <w:t xml:space="preserve">Koden over vil produsere teksten </w:t>
      </w:r>
      <w:r w:rsidRPr="00CC027C">
        <w:rPr>
          <w:rStyle w:val="LS2CodeBodytext"/>
        </w:rPr>
        <w:t>1 2 3 4 5 6 7 8 9</w:t>
      </w:r>
      <w:r w:rsidRPr="00211DAE">
        <w:t xml:space="preserve">. Først har vi en variabel som gis verdien 1. </w:t>
      </w:r>
      <w:r w:rsidR="004F775C">
        <w:t>Deretter</w:t>
      </w:r>
      <w:r w:rsidRPr="00211DAE">
        <w:t xml:space="preserve"> sjekker while-løkken om 1 er mindre enn 10. Det er det, så vi går inn i </w:t>
      </w:r>
      <w:r w:rsidR="00A83AE8" w:rsidRPr="00C4713C">
        <w:t>løkkens</w:t>
      </w:r>
      <w:r w:rsidR="00A83AE8">
        <w:rPr>
          <w:i/>
        </w:rPr>
        <w:t xml:space="preserve"> </w:t>
      </w:r>
      <w:r w:rsidRPr="003A1257">
        <w:rPr>
          <w:rStyle w:val="LS2Kursiv"/>
        </w:rPr>
        <w:t>kropp</w:t>
      </w:r>
      <w:r w:rsidRPr="00211DAE">
        <w:t xml:space="preserve">. Med </w:t>
      </w:r>
      <w:r w:rsidR="00A83AE8">
        <w:t xml:space="preserve">løkkens </w:t>
      </w:r>
      <w:r w:rsidRPr="00211DAE">
        <w:t>kropp</w:t>
      </w:r>
      <w:r w:rsidR="00A83AE8">
        <w:t xml:space="preserve"> </w:t>
      </w:r>
      <w:r w:rsidRPr="00211DAE">
        <w:t>mener vi innholdet i krøllparentesene</w:t>
      </w:r>
      <w:r w:rsidR="00892C3F">
        <w:t xml:space="preserve"> – </w:t>
      </w:r>
      <w:r w:rsidRPr="00211DAE">
        <w:t xml:space="preserve">det som skal gjøres hver gang, </w:t>
      </w:r>
      <w:r w:rsidR="00A83AE8">
        <w:t>altså</w:t>
      </w:r>
      <w:r w:rsidRPr="00211DAE">
        <w:t xml:space="preserve"> gjentas. Inne i kroppen legger vi til tallet på skjermen etterfulgt av et mellomrom. Så øker vi variabelen </w:t>
      </w:r>
      <w:r w:rsidRPr="00CC027C">
        <w:rPr>
          <w:rStyle w:val="LS2CodeBodytext"/>
        </w:rPr>
        <w:t>tall</w:t>
      </w:r>
      <w:r w:rsidRPr="00211DAE">
        <w:t xml:space="preserve"> med én.</w:t>
      </w:r>
    </w:p>
    <w:p w14:paraId="6915BF24" w14:textId="5CA9A63B" w:rsidR="00291DB3" w:rsidRPr="00211DAE" w:rsidRDefault="007B48DD" w:rsidP="00B179A8">
      <w:pPr>
        <w:pStyle w:val="b1af"/>
      </w:pPr>
      <w:r w:rsidRPr="00211DAE">
        <w:t xml:space="preserve">Deretter gjentas det hele. </w:t>
      </w:r>
      <w:r w:rsidRPr="00C57878">
        <w:rPr>
          <w:rStyle w:val="LS2CodeBodytext"/>
        </w:rPr>
        <w:t>tall</w:t>
      </w:r>
      <w:r w:rsidRPr="00211DAE">
        <w:t xml:space="preserve"> er nå 2, så vi går inn i kroppen en gang til. Det samme når </w:t>
      </w:r>
      <w:r w:rsidRPr="00C57878">
        <w:rPr>
          <w:rStyle w:val="LS2CodeBodytext"/>
        </w:rPr>
        <w:t>tall</w:t>
      </w:r>
      <w:r w:rsidRPr="00211DAE">
        <w:t xml:space="preserve"> er 2, 3, 4, 5, 6, 7, 8 og 9. Når vi inne i kroppen</w:t>
      </w:r>
      <w:r w:rsidR="00A83AE8">
        <w:t>,</w:t>
      </w:r>
      <w:r w:rsidRPr="00211DAE">
        <w:t xml:space="preserve"> skriver ut 9 og deretter øker med én, blir </w:t>
      </w:r>
      <w:r w:rsidRPr="00C57878">
        <w:rPr>
          <w:rStyle w:val="LS2CodeBodytext"/>
        </w:rPr>
        <w:t>tall</w:t>
      </w:r>
      <w:r w:rsidRPr="00211DAE">
        <w:t xml:space="preserve"> 10. 10 er ikke mindre enn 10, så når while-løkken sjekker </w:t>
      </w:r>
      <w:r w:rsidRPr="00C57878">
        <w:rPr>
          <w:rStyle w:val="LS2CodeBodytext"/>
        </w:rPr>
        <w:t>tall &lt; 10</w:t>
      </w:r>
      <w:r w:rsidR="00A83AE8">
        <w:t xml:space="preserve">, </w:t>
      </w:r>
      <w:r w:rsidRPr="00211DAE">
        <w:t xml:space="preserve">gir det </w:t>
      </w:r>
      <w:r w:rsidRPr="00C57878">
        <w:rPr>
          <w:rStyle w:val="LS2CodeBodytext"/>
        </w:rPr>
        <w:t>false</w:t>
      </w:r>
      <w:r w:rsidR="00A83AE8">
        <w:t xml:space="preserve">, </w:t>
      </w:r>
      <w:r w:rsidRPr="00211DAE">
        <w:t>og while-løkken er ferdig.</w:t>
      </w:r>
    </w:p>
    <w:p w14:paraId="0252AA03" w14:textId="55DABA4F" w:rsidR="00291DB3" w:rsidRPr="00211DAE" w:rsidRDefault="007B48DD" w:rsidP="00B179A8">
      <w:pPr>
        <w:pStyle w:val="b1af"/>
      </w:pPr>
      <w:r w:rsidRPr="00211DAE">
        <w:t>For å forstå dette kan det være lurt å steppe gjennom linje for linje ved hjelp av debugging i nettleseren. Hvordan man gjør det</w:t>
      </w:r>
      <w:r w:rsidR="003D0EA9">
        <w:t>,</w:t>
      </w:r>
      <w:r w:rsidRPr="00211DAE">
        <w:t xml:space="preserve"> </w:t>
      </w:r>
      <w:r w:rsidR="003D0EA9">
        <w:t xml:space="preserve">ble </w:t>
      </w:r>
      <w:r w:rsidRPr="00211DAE">
        <w:t>forklart i forrige kapittel.</w:t>
      </w:r>
    </w:p>
    <w:p w14:paraId="3850F814" w14:textId="47B794C3" w:rsidR="00291DB3" w:rsidRPr="00211DAE" w:rsidRDefault="007B48DD" w:rsidP="00B179A8">
      <w:pPr>
        <w:pStyle w:val="b1af"/>
      </w:pPr>
      <w:r w:rsidRPr="00211DAE">
        <w:t xml:space="preserve">Merk at om vi glemmer linjen </w:t>
      </w:r>
      <w:r w:rsidRPr="00C57878">
        <w:rPr>
          <w:rStyle w:val="LS2CodeBodytext"/>
        </w:rPr>
        <w:t>tall++;</w:t>
      </w:r>
      <w:r w:rsidR="003D0EA9">
        <w:t xml:space="preserve">, </w:t>
      </w:r>
      <w:r w:rsidRPr="00211DAE">
        <w:t>vil tall alltid forbli 1. 1 vil alltid være mindre enn 10, og løkken vil gå rundt og rundt for alltid. Vi kaller det en evig løkke. Hvis nettleservinduet ditt blir helt uresponsivt, kan det være at du har laget en slik.</w:t>
      </w:r>
    </w:p>
    <w:p w14:paraId="1549D995" w14:textId="7F5AF6C0" w:rsidR="00291DB3" w:rsidRPr="00211DAE" w:rsidRDefault="007B48DD" w:rsidP="00B179A8">
      <w:pPr>
        <w:pStyle w:val="b1af"/>
      </w:pPr>
      <w:r w:rsidRPr="00211DAE">
        <w:t xml:space="preserve">Til telling av denne typen er </w:t>
      </w:r>
      <w:r w:rsidRPr="00C57878">
        <w:rPr>
          <w:rStyle w:val="LS2CodeBodytext"/>
        </w:rPr>
        <w:t>for</w:t>
      </w:r>
      <w:r w:rsidRPr="00211DAE">
        <w:t>-løkken godt egnet. Den samler de tre tingene startverdi, sluttverdi og endring på ett sted, slik at man letter</w:t>
      </w:r>
      <w:r w:rsidR="003D0EA9">
        <w:t>e</w:t>
      </w:r>
      <w:r w:rsidRPr="00211DAE">
        <w:t xml:space="preserve"> unngår å glemme noen av dem.</w:t>
      </w:r>
    </w:p>
    <w:p w14:paraId="4D2CEA17" w14:textId="77777777" w:rsidR="00291DB3" w:rsidRPr="00211DAE" w:rsidRDefault="008046A3" w:rsidP="00A01741">
      <w:pPr>
        <w:pStyle w:val="m1tt"/>
      </w:pPr>
      <w:bookmarkStart w:id="692" w:name="for"/>
      <w:bookmarkStart w:id="693" w:name="_Toc29047899"/>
      <w:r w:rsidRPr="00EF2694">
        <w:rPr>
          <w:highlight w:val="yellow"/>
          <w:rPrChange w:id="694" w:author="Terje Kolderup" w:date="2020-01-29T15:32:00Z">
            <w:rPr/>
          </w:rPrChange>
        </w:rPr>
        <w:t>f</w:t>
      </w:r>
      <w:r w:rsidR="007B48DD" w:rsidRPr="00EF2694">
        <w:rPr>
          <w:highlight w:val="yellow"/>
          <w:rPrChange w:id="695" w:author="Terje Kolderup" w:date="2020-01-29T15:32:00Z">
            <w:rPr/>
          </w:rPrChange>
        </w:rPr>
        <w:t>or</w:t>
      </w:r>
      <w:bookmarkEnd w:id="692"/>
      <w:bookmarkEnd w:id="693"/>
    </w:p>
    <w:p w14:paraId="4F1D60B4" w14:textId="77777777" w:rsidR="00291DB3" w:rsidRPr="00211DAE" w:rsidRDefault="007B48DD" w:rsidP="00C628A3">
      <w:pPr>
        <w:pStyle w:val="b1af-f"/>
      </w:pPr>
      <w:r w:rsidRPr="00211DAE">
        <w:t>Programmet under gjør akkurat det samme som det forrige:</w:t>
      </w:r>
    </w:p>
    <w:p w14:paraId="3513A5E5"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tall</w:t>
      </w:r>
      <w:r w:rsidRPr="007A6D8D">
        <w:rPr>
          <w:rStyle w:val="LS2Keyword"/>
          <w:lang w:val="nb-NO"/>
        </w:rPr>
        <w: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696"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w:t>
      </w:r>
    </w:p>
    <w:p w14:paraId="4DD00720" w14:textId="5FB91843" w:rsidR="00291DB3" w:rsidRPr="00211DAE" w:rsidRDefault="007B48DD" w:rsidP="00477818">
      <w:pPr>
        <w:pStyle w:val="b1aff"/>
      </w:pPr>
      <w:r w:rsidRPr="00211DAE">
        <w:lastRenderedPageBreak/>
        <w:t xml:space="preserve">Man kan velge helt fritt mellom </w:t>
      </w:r>
      <w:r w:rsidRPr="00CC027C">
        <w:rPr>
          <w:rStyle w:val="LS2CodeBodytext"/>
        </w:rPr>
        <w:t>for</w:t>
      </w:r>
      <w:r w:rsidRPr="00211DAE">
        <w:t xml:space="preserve"> og </w:t>
      </w:r>
      <w:r w:rsidRPr="00CC027C">
        <w:rPr>
          <w:rStyle w:val="LS2CodeBodytext"/>
        </w:rPr>
        <w:t>while</w:t>
      </w:r>
      <w:r w:rsidRPr="00211DAE">
        <w:t xml:space="preserve">. Alt man kan få til med den ene, kan man få til med den andre. </w:t>
      </w:r>
      <w:r w:rsidR="003D0EA9">
        <w:t>N</w:t>
      </w:r>
      <w:r w:rsidRPr="00211DAE">
        <w:t xml:space="preserve">oen ting blir </w:t>
      </w:r>
      <w:r w:rsidR="003D0EA9">
        <w:t xml:space="preserve">imidlertid </w:t>
      </w:r>
      <w:r w:rsidRPr="00211DAE">
        <w:t>mer lettlest i en av dem. Det siste eksemplet gjør seg best i en for-løkke. Det første eksemplet i dette kapitlet egner seg best i en while-løkke, men vi kan godt gjøre det i en for-løkke også:</w:t>
      </w:r>
    </w:p>
    <w:p w14:paraId="40AE34A9"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76270FA8" w14:textId="56C319A0" w:rsidR="00291DB3" w:rsidRPr="00211DAE" w:rsidRDefault="007B48DD" w:rsidP="00477818">
      <w:pPr>
        <w:pStyle w:val="b1aff"/>
      </w:pPr>
      <w:r w:rsidRPr="00211DAE">
        <w:t>Man kan altså godt ha blanke felt. Uansett må man ha med de to semikolonene som skille mellom startverdi</w:t>
      </w:r>
      <w:r w:rsidR="00DE222D">
        <w:t>,</w:t>
      </w:r>
      <w:r w:rsidRPr="00211DAE">
        <w:t xml:space="preserve"> betingelse for å fortsette (sluttverdi)</w:t>
      </w:r>
      <w:r w:rsidR="00892C3F">
        <w:t xml:space="preserve"> </w:t>
      </w:r>
      <w:r w:rsidRPr="00211DAE">
        <w:t>og endringen som skal gjøres for hver runde.</w:t>
      </w:r>
    </w:p>
    <w:p w14:paraId="53909F2F" w14:textId="77777777" w:rsidR="00291DB3" w:rsidRPr="00211DAE" w:rsidRDefault="007B48DD" w:rsidP="00B179A8">
      <w:pPr>
        <w:pStyle w:val="b1af"/>
      </w:pPr>
      <w:r w:rsidRPr="00211DAE">
        <w:t>La oss endre litt på eksemplet. Nå vil vi begynne å telle på 100. Vi vil øke med 7 om gangen og fortsette til 200.</w:t>
      </w:r>
    </w:p>
    <w:p w14:paraId="6E37B15A"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200</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697"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w:t>
      </w:r>
    </w:p>
    <w:p w14:paraId="699BBD62" w14:textId="15BAE78B" w:rsidR="00291DB3" w:rsidRPr="00211DAE" w:rsidRDefault="007B48DD" w:rsidP="00477818">
      <w:pPr>
        <w:pStyle w:val="b1aff"/>
      </w:pPr>
      <w:r w:rsidRPr="00211DAE">
        <w:t>Om vi vil gjøre det lett å kjøre denne løkken med ulike verdier for start, slutt og endring, bør vi pakke den inn i en funksjon:</w:t>
      </w:r>
    </w:p>
    <w:p w14:paraId="16BD43D4" w14:textId="77777777" w:rsidR="00291DB3" w:rsidRPr="00017038" w:rsidRDefault="007B48DD" w:rsidP="00477818">
      <w:pPr>
        <w:pStyle w:val="eks1aff"/>
        <w:rPr>
          <w:rFonts w:ascii="Consolas" w:hAnsi="Consolas"/>
          <w:lang w:val="nb-NO"/>
        </w:rPr>
      </w:pPr>
      <w:r w:rsidRPr="00CC5D44">
        <w:rPr>
          <w:rStyle w:val="LS2Tag"/>
          <w:bCs w:val="0"/>
          <w:lang w:val="nb-NO"/>
          <w:rPrChange w:id="698" w:author="Terje Kolderup" w:date="2020-01-29T09:55:00Z">
            <w:rPr>
              <w:rStyle w:val="LS2Keyword"/>
              <w:lang w:val="nb-NO"/>
            </w:rPr>
          </w:rPrChange>
        </w:rPr>
        <w:t>function</w:t>
      </w:r>
      <w:r w:rsidRPr="00017038">
        <w:rPr>
          <w:rFonts w:ascii="Consolas" w:hAnsi="Consolas"/>
          <w:lang w:val="nb-NO"/>
        </w:rPr>
        <w:t xml:space="preserve"> visTall(førsteTall, sisteTall, endring)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førsteTall; tall </w:t>
      </w:r>
      <w:r w:rsidRPr="00211DAE">
        <w:rPr>
          <w:rStyle w:val="LS2Operator"/>
          <w:lang w:val="nb-NO"/>
        </w:rPr>
        <w:t>&lt;=</w:t>
      </w:r>
      <w:r w:rsidRPr="00017038">
        <w:rPr>
          <w:rFonts w:ascii="Consolas" w:hAnsi="Consolas"/>
          <w:lang w:val="nb-NO"/>
        </w:rPr>
        <w:t xml:space="preserve"> sisteTall; tall </w:t>
      </w:r>
      <w:r w:rsidRPr="007A6D8D">
        <w:rPr>
          <w:rStyle w:val="LS2Operator"/>
          <w:lang w:val="nb-NO"/>
        </w:rPr>
        <w:t>+=</w:t>
      </w:r>
      <w:r w:rsidRPr="00017038">
        <w:rPr>
          <w:rFonts w:ascii="Consolas" w:hAnsi="Consolas"/>
          <w:lang w:val="nb-NO"/>
        </w:rPr>
        <w:t xml:space="preserve"> endring) {</w:t>
      </w:r>
      <w:r w:rsidRPr="00017038">
        <w:rPr>
          <w:rFonts w:ascii="Consolas" w:hAnsi="Consolas"/>
          <w:lang w:val="nb-NO"/>
        </w:rPr>
        <w:br/>
        <w:t xml:space="preserve">        </w:t>
      </w:r>
      <w:r w:rsidRPr="00017038">
        <w:rPr>
          <w:rFonts w:ascii="Consolas" w:hAnsi="Consolas"/>
          <w:lang w:val="nb-NO"/>
          <w:rPrChange w:id="699"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75DFCCB7" w14:textId="3E517FDC" w:rsidR="00291DB3" w:rsidRPr="00211DAE" w:rsidRDefault="007B48DD" w:rsidP="00477818">
      <w:pPr>
        <w:pStyle w:val="b1aff"/>
      </w:pPr>
      <w:r w:rsidRPr="00211DAE">
        <w:t xml:space="preserve">Merk at vi her brukte mindre-enn-eller-lik, </w:t>
      </w:r>
      <w:r w:rsidRPr="00CC027C">
        <w:rPr>
          <w:rStyle w:val="LS2CodeBodytext"/>
        </w:rPr>
        <w:t>&lt;=</w:t>
      </w:r>
      <w:r w:rsidRPr="00211DAE">
        <w:t xml:space="preserve">, slik at </w:t>
      </w:r>
      <w:r w:rsidRPr="00CC027C">
        <w:rPr>
          <w:rStyle w:val="LS2CodeBodytext"/>
        </w:rPr>
        <w:t>sisteTall</w:t>
      </w:r>
      <w:r w:rsidRPr="00211DAE">
        <w:t xml:space="preserve"> blir med om man kommer akkurat dit. Funksjonen kan kalles for eksempel slik: </w:t>
      </w:r>
      <w:r w:rsidRPr="00CC027C">
        <w:rPr>
          <w:rStyle w:val="LS2CodeBodytext"/>
        </w:rPr>
        <w:t>visTall(7, 70, 7);</w:t>
      </w:r>
      <w:r w:rsidR="00CC027C" w:rsidRPr="00CC027C">
        <w:t>.</w:t>
      </w:r>
    </w:p>
    <w:p w14:paraId="25BD8B3B" w14:textId="5617E557" w:rsidR="00291DB3" w:rsidRPr="00211DAE" w:rsidRDefault="007B48DD" w:rsidP="00B179A8">
      <w:pPr>
        <w:pStyle w:val="b1af"/>
      </w:pPr>
      <w:r w:rsidRPr="00211DAE">
        <w:t xml:space="preserve">Andre ganger </w:t>
      </w:r>
      <w:r w:rsidR="00DE222D">
        <w:t>vil man</w:t>
      </w:r>
      <w:r w:rsidRPr="00211DAE">
        <w:t xml:space="preserve"> kanskje </w:t>
      </w:r>
      <w:r w:rsidR="00DE222D">
        <w:t xml:space="preserve">velge </w:t>
      </w:r>
      <w:r w:rsidRPr="00211DAE">
        <w:t xml:space="preserve">antall tall </w:t>
      </w:r>
      <w:r w:rsidR="00892C3F">
        <w:t xml:space="preserve">– </w:t>
      </w:r>
      <w:r w:rsidRPr="00211DAE">
        <w:t>altså antall runder løkken skal kjøre. Da er det kanskje lettere å skrive det som en while-løkke:</w:t>
      </w:r>
    </w:p>
    <w:p w14:paraId="73932EEC" w14:textId="77777777" w:rsidR="00291DB3" w:rsidRPr="00017038" w:rsidRDefault="007B48DD" w:rsidP="00477818">
      <w:pPr>
        <w:pStyle w:val="eks1aff"/>
        <w:rPr>
          <w:rFonts w:ascii="Consolas" w:hAnsi="Consolas"/>
          <w:lang w:val="nb-NO"/>
        </w:rPr>
      </w:pPr>
      <w:r w:rsidRPr="00CC5D44">
        <w:rPr>
          <w:rStyle w:val="LS2Tag"/>
          <w:bCs w:val="0"/>
          <w:lang w:val="nb-NO"/>
          <w:rPrChange w:id="700" w:author="Terje Kolderup" w:date="2020-01-29T09:55:00Z">
            <w:rPr>
              <w:rStyle w:val="LS2Keyword"/>
              <w:lang w:val="nb-NO"/>
            </w:rPr>
          </w:rPrChange>
        </w:rPr>
        <w:t>function</w:t>
      </w:r>
      <w:r w:rsidRPr="00017038">
        <w:rPr>
          <w:rFonts w:ascii="Consolas" w:hAnsi="Consolas"/>
          <w:lang w:val="nb-NO"/>
        </w:rPr>
        <w:t xml:space="preserve"> visTall(tall, antallTall, endring) {</w:t>
      </w:r>
      <w:r w:rsidRPr="00017038">
        <w:rPr>
          <w:rFonts w:ascii="Consolas" w:hAnsi="Consolas"/>
          <w:lang w:val="nb-NO"/>
        </w:rPr>
        <w:br/>
        <w:t xml:space="preserve">    </w:t>
      </w:r>
      <w:r w:rsidRPr="007A6D8D">
        <w:rPr>
          <w:rStyle w:val="LS2Keyword"/>
          <w:lang w:val="nb-NO"/>
        </w:rPr>
        <w:t>while</w:t>
      </w:r>
      <w:r w:rsidRPr="00017038">
        <w:rPr>
          <w:rFonts w:ascii="Consolas" w:hAnsi="Consolas"/>
          <w:lang w:val="nb-NO"/>
        </w:rPr>
        <w:t xml:space="preserve"> (antallTall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701"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 </w:t>
      </w:r>
      <w:r w:rsidRPr="007A6D8D">
        <w:rPr>
          <w:rStyle w:val="LS2Operator"/>
          <w:lang w:val="nb-NO"/>
        </w:rPr>
        <w:t>+=</w:t>
      </w:r>
      <w:r w:rsidRPr="00017038">
        <w:rPr>
          <w:rFonts w:ascii="Consolas" w:hAnsi="Consolas"/>
          <w:lang w:val="nb-NO"/>
        </w:rPr>
        <w:t xml:space="preserve"> endring;</w:t>
      </w:r>
      <w:r w:rsidRPr="00017038">
        <w:rPr>
          <w:rFonts w:ascii="Consolas" w:hAnsi="Consolas"/>
          <w:lang w:val="nb-NO"/>
        </w:rPr>
        <w:br/>
        <w:t xml:space="preserve">        antallTall</w:t>
      </w:r>
      <w:r w:rsidRPr="00211DAE">
        <w:rPr>
          <w:rStyle w:val="LS2Operator"/>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707C016D" w14:textId="77777777" w:rsidR="00291DB3" w:rsidRPr="00211DAE" w:rsidRDefault="007B48DD" w:rsidP="00477818">
      <w:pPr>
        <w:pStyle w:val="b1aff"/>
      </w:pPr>
      <w:r w:rsidRPr="00211DAE">
        <w:t xml:space="preserve">Her er det to endringer som skjer per runde, </w:t>
      </w:r>
      <w:r w:rsidRPr="00CC027C">
        <w:rPr>
          <w:rStyle w:val="LS2CodeBodytext"/>
        </w:rPr>
        <w:t>tall += endring</w:t>
      </w:r>
      <w:r w:rsidRPr="00211DAE">
        <w:t xml:space="preserve"> og </w:t>
      </w:r>
      <w:r w:rsidRPr="00CC027C">
        <w:rPr>
          <w:rStyle w:val="LS2CodeBodytext"/>
        </w:rPr>
        <w:t>antallTall--</w:t>
      </w:r>
      <w:r w:rsidRPr="00211DAE">
        <w:t>, og det blir uoversiktlig å ha begge inne i for-løkke-parentesen. Å ha en der og en i kroppen blir lite konsistent, så da er det bedre men en while-løkke.</w:t>
      </w:r>
    </w:p>
    <w:p w14:paraId="604FAFCD" w14:textId="0CF0D26A" w:rsidR="00291DB3" w:rsidRPr="00211DAE" w:rsidRDefault="00197F50" w:rsidP="00A01741">
      <w:pPr>
        <w:pStyle w:val="m1tt"/>
      </w:pPr>
      <w:bookmarkStart w:id="702" w:name="do-while"/>
      <w:bookmarkStart w:id="703" w:name="_Toc29047900"/>
      <w:r>
        <w:lastRenderedPageBreak/>
        <w:t>w</w:t>
      </w:r>
      <w:r w:rsidR="00947A1A">
        <w:t>hile til slutt</w:t>
      </w:r>
      <w:bookmarkEnd w:id="702"/>
      <w:bookmarkEnd w:id="703"/>
    </w:p>
    <w:p w14:paraId="6C183964" w14:textId="77777777" w:rsidR="00291DB3" w:rsidRPr="00211DAE" w:rsidRDefault="007B48DD" w:rsidP="00C628A3">
      <w:pPr>
        <w:pStyle w:val="b1af-f"/>
      </w:pPr>
      <w:r w:rsidRPr="00211DAE">
        <w:t xml:space="preserve">While-løkken finnes også i en variant som alltid utfører kroppen minst én gang før den sjekker betingelsen. I eksemplet over ville ingen tall bli vist om man sendte med 0 for </w:t>
      </w:r>
      <w:r w:rsidRPr="00B21A25">
        <w:rPr>
          <w:rStyle w:val="LS2CodeBodytext"/>
        </w:rPr>
        <w:t>antallTall</w:t>
      </w:r>
      <w:r w:rsidRPr="00211DAE">
        <w:t>, mens i koden under ville det første tallet likevel alltid vises:</w:t>
      </w:r>
    </w:p>
    <w:p w14:paraId="785E9D12" w14:textId="77777777" w:rsidR="00291DB3" w:rsidRPr="00017038" w:rsidRDefault="007B48DD" w:rsidP="00477818">
      <w:pPr>
        <w:pStyle w:val="eks1aff"/>
        <w:rPr>
          <w:rFonts w:ascii="Consolas" w:hAnsi="Consolas"/>
          <w:lang w:val="nb-NO"/>
        </w:rPr>
      </w:pPr>
      <w:r w:rsidRPr="00CC5D44">
        <w:rPr>
          <w:rStyle w:val="LS2Tag"/>
          <w:bCs w:val="0"/>
          <w:lang w:val="nb-NO"/>
          <w:rPrChange w:id="704" w:author="Terje Kolderup" w:date="2020-01-29T09:55:00Z">
            <w:rPr>
              <w:rStyle w:val="LS2Keyword"/>
              <w:lang w:val="nb-NO"/>
            </w:rPr>
          </w:rPrChange>
        </w:rPr>
        <w:t>function</w:t>
      </w:r>
      <w:r w:rsidRPr="00017038">
        <w:rPr>
          <w:rFonts w:ascii="Consolas" w:hAnsi="Consolas"/>
          <w:lang w:val="nb-NO"/>
        </w:rPr>
        <w:t xml:space="preserve"> visTall(tall, antallTall, endring) {</w:t>
      </w:r>
      <w:r w:rsidRPr="00017038">
        <w:rPr>
          <w:rFonts w:ascii="Consolas" w:hAnsi="Consolas"/>
          <w:lang w:val="nb-NO"/>
        </w:rPr>
        <w:br/>
        <w:t xml:space="preserve">    </w:t>
      </w:r>
      <w:r w:rsidRPr="007A6D8D">
        <w:rPr>
          <w:rStyle w:val="LS2Keyword"/>
          <w:lang w:val="nb-NO"/>
        </w:rPr>
        <w:t>do</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Change w:id="705" w:author="Terje Kolderup" w:date="2020-01-29T09:5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 </w:t>
      </w:r>
      <w:r w:rsidRPr="007A6D8D">
        <w:rPr>
          <w:rStyle w:val="LS2Operator"/>
          <w:lang w:val="nb-NO"/>
        </w:rPr>
        <w:t>+=</w:t>
      </w:r>
      <w:r w:rsidRPr="00017038">
        <w:rPr>
          <w:rFonts w:ascii="Consolas" w:hAnsi="Consolas"/>
          <w:lang w:val="nb-NO"/>
        </w:rPr>
        <w:t xml:space="preserve"> endring;</w:t>
      </w:r>
      <w:r w:rsidRPr="00017038">
        <w:rPr>
          <w:rFonts w:ascii="Consolas" w:hAnsi="Consolas"/>
          <w:lang w:val="nb-NO"/>
        </w:rPr>
        <w:br/>
        <w:t xml:space="preserve">        antallTall</w:t>
      </w:r>
      <w:r w:rsidRPr="00211DAE">
        <w:rPr>
          <w:rStyle w:val="LS2Operator"/>
          <w:lang w:val="nb-NO"/>
        </w:rPr>
        <w:t>--</w:t>
      </w:r>
      <w:r w:rsidRPr="00017038">
        <w:rPr>
          <w:rFonts w:ascii="Consolas" w:hAnsi="Consolas"/>
          <w:lang w:val="nb-NO"/>
        </w:rPr>
        <w:t>;</w:t>
      </w:r>
      <w:r w:rsidRPr="00017038">
        <w:rPr>
          <w:rFonts w:ascii="Consolas" w:hAnsi="Consolas"/>
          <w:lang w:val="nb-NO"/>
        </w:rPr>
        <w:br/>
        <w:t xml:space="preserve">    } </w:t>
      </w:r>
      <w:r w:rsidRPr="007A6D8D">
        <w:rPr>
          <w:rStyle w:val="LS2Keyword"/>
          <w:lang w:val="nb-NO"/>
        </w:rPr>
        <w:t>while</w:t>
      </w:r>
      <w:r w:rsidRPr="00017038">
        <w:rPr>
          <w:rFonts w:ascii="Consolas" w:hAnsi="Consolas"/>
          <w:lang w:val="nb-NO"/>
        </w:rPr>
        <w:t xml:space="preserve"> (antallTall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w:t>
      </w:r>
    </w:p>
    <w:p w14:paraId="60BCC388" w14:textId="77777777" w:rsidR="00291DB3" w:rsidRPr="00211DAE" w:rsidRDefault="007B48DD" w:rsidP="00477818">
      <w:pPr>
        <w:pStyle w:val="b1aff"/>
      </w:pPr>
      <w:r w:rsidRPr="00211DAE">
        <w:t>Her er det altså først etter første kjøring at det sjekkes om man skal fortsette eller ikke.</w:t>
      </w:r>
    </w:p>
    <w:p w14:paraId="441F7027" w14:textId="051E6C33" w:rsidR="007355AE" w:rsidRDefault="007355AE" w:rsidP="007355AE">
      <w:pPr>
        <w:pStyle w:val="kap1starts"/>
      </w:pPr>
      <w:bookmarkStart w:id="706" w:name="lister"/>
      <w:r>
        <w:lastRenderedPageBreak/>
        <w:t>[start kap]</w:t>
      </w:r>
    </w:p>
    <w:p w14:paraId="11E72080" w14:textId="6AD68E56" w:rsidR="007355AE" w:rsidRDefault="007B48DD" w:rsidP="007355AE">
      <w:pPr>
        <w:pStyle w:val="kap1nums"/>
      </w:pPr>
      <w:bookmarkStart w:id="707" w:name="_Toc28544421"/>
      <w:bookmarkStart w:id="708" w:name="_Toc28544556"/>
      <w:bookmarkStart w:id="709" w:name="_Toc29047901"/>
      <w:r w:rsidRPr="00211DAE">
        <w:t>11</w:t>
      </w:r>
      <w:bookmarkEnd w:id="707"/>
      <w:bookmarkEnd w:id="708"/>
      <w:bookmarkEnd w:id="709"/>
    </w:p>
    <w:p w14:paraId="176A554B" w14:textId="62708690" w:rsidR="00291DB3" w:rsidRPr="00211DAE" w:rsidRDefault="007B48DD" w:rsidP="007355AE">
      <w:pPr>
        <w:pStyle w:val="kap1titts"/>
      </w:pPr>
      <w:bookmarkStart w:id="710" w:name="_Toc29047902"/>
      <w:r w:rsidRPr="00211DAE">
        <w:t>Lister</w:t>
      </w:r>
      <w:bookmarkEnd w:id="706"/>
      <w:bookmarkEnd w:id="710"/>
    </w:p>
    <w:p w14:paraId="6556D564" w14:textId="61DCC18C" w:rsidR="00291DB3" w:rsidRPr="00211DAE" w:rsidRDefault="007B48DD" w:rsidP="007355AE">
      <w:pPr>
        <w:pStyle w:val="b1af-f"/>
      </w:pPr>
      <w:r w:rsidRPr="00211DAE">
        <w:t xml:space="preserve">På engelsk heter det </w:t>
      </w:r>
      <w:r w:rsidRPr="00EF2694">
        <w:rPr>
          <w:rStyle w:val="LS2Kursiv"/>
          <w:highlight w:val="yellow"/>
          <w:rPrChange w:id="711" w:author="Terje Kolderup" w:date="2020-01-29T15:32:00Z">
            <w:rPr>
              <w:rStyle w:val="LS2Kursiv"/>
            </w:rPr>
          </w:rPrChange>
        </w:rPr>
        <w:t>arrays</w:t>
      </w:r>
      <w:r w:rsidRPr="00211DAE">
        <w:t xml:space="preserve">, og på norsk brukes ofte </w:t>
      </w:r>
      <w:r w:rsidRPr="00EF2694">
        <w:rPr>
          <w:highlight w:val="yellow"/>
          <w:rPrChange w:id="712" w:author="Terje Kolderup" w:date="2020-01-29T15:32:00Z">
            <w:rPr/>
          </w:rPrChange>
        </w:rPr>
        <w:t>tabeller</w:t>
      </w:r>
      <w:r w:rsidRPr="00211DAE">
        <w:t xml:space="preserve">. Men </w:t>
      </w:r>
      <w:r w:rsidRPr="00EF2694">
        <w:rPr>
          <w:highlight w:val="yellow"/>
          <w:rPrChange w:id="713" w:author="Terje Kolderup" w:date="2020-01-29T15:32:00Z">
            <w:rPr/>
          </w:rPrChange>
        </w:rPr>
        <w:t>lister</w:t>
      </w:r>
      <w:r w:rsidRPr="00211DAE">
        <w:t xml:space="preserve"> beskriver det egentlig bedre. En liste lar oss lagre mer enn én verdi i én variabel. Hver av verdiene i listen kan være hva som helst, akkurat som overalt ellers i </w:t>
      </w:r>
      <w:r w:rsidR="00A03F38">
        <w:t>JavaScript</w:t>
      </w:r>
      <w:r w:rsidRPr="00211DAE">
        <w:t xml:space="preserve">. Likevel har vi ofte en liste </w:t>
      </w:r>
      <w:r w:rsidR="00B1523C">
        <w:t>med</w:t>
      </w:r>
      <w:r w:rsidR="00B1523C" w:rsidRPr="00211DAE">
        <w:t xml:space="preserve"> </w:t>
      </w:r>
      <w:r w:rsidRPr="00211DAE">
        <w:t xml:space="preserve">tall eller en liste </w:t>
      </w:r>
      <w:r w:rsidR="00B1523C">
        <w:t>med</w:t>
      </w:r>
      <w:r w:rsidR="00B1523C" w:rsidRPr="00211DAE">
        <w:t xml:space="preserve"> </w:t>
      </w:r>
      <w:r w:rsidRPr="00211DAE">
        <w:t>tekst</w:t>
      </w:r>
      <w:r w:rsidR="00892C3F">
        <w:t xml:space="preserve"> – </w:t>
      </w:r>
      <w:r w:rsidRPr="00211DAE">
        <w:t xml:space="preserve">eller mer generelt en liste </w:t>
      </w:r>
      <w:r w:rsidR="00B1523C">
        <w:t>med</w:t>
      </w:r>
      <w:r w:rsidR="00B1523C" w:rsidRPr="00211DAE">
        <w:t xml:space="preserve"> </w:t>
      </w:r>
      <w:r w:rsidRPr="00211DAE">
        <w:t xml:space="preserve">samme type ting. Her lager vi en liste </w:t>
      </w:r>
      <w:r w:rsidR="00B1523C">
        <w:t>med</w:t>
      </w:r>
      <w:r w:rsidR="00B1523C" w:rsidRPr="00211DAE">
        <w:t xml:space="preserve"> </w:t>
      </w:r>
      <w:r w:rsidRPr="00211DAE">
        <w:t>navn, som jo er tekst:</w:t>
      </w:r>
    </w:p>
    <w:p w14:paraId="4F45518B" w14:textId="77777777"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String"/>
        </w:rPr>
        <w:t>Per</w:t>
      </w:r>
      <w:r w:rsidRPr="00017038">
        <w:rPr>
          <w:rFonts w:ascii="Consolas" w:hAnsi="Consolas"/>
        </w:rPr>
        <w:t>', '</w:t>
      </w:r>
      <w:proofErr w:type="spellStart"/>
      <w:r>
        <w:rPr>
          <w:rStyle w:val="LS2String"/>
        </w:rPr>
        <w:t>Pål</w:t>
      </w:r>
      <w:proofErr w:type="spellEnd"/>
      <w:r w:rsidRPr="00017038">
        <w:rPr>
          <w:rFonts w:ascii="Consolas" w:hAnsi="Consolas"/>
        </w:rPr>
        <w:t>', '</w:t>
      </w:r>
      <w:proofErr w:type="spellStart"/>
      <w:r>
        <w:rPr>
          <w:rStyle w:val="LS2String"/>
        </w:rPr>
        <w:t>Espen</w:t>
      </w:r>
      <w:proofErr w:type="spellEnd"/>
      <w:r w:rsidRPr="00017038">
        <w:rPr>
          <w:rFonts w:ascii="Consolas" w:hAnsi="Consolas"/>
        </w:rPr>
        <w:t>'];</w:t>
      </w:r>
    </w:p>
    <w:p w14:paraId="315610C5" w14:textId="5DCF7427" w:rsidR="00291DB3" w:rsidRPr="00211DAE" w:rsidRDefault="007B48DD" w:rsidP="00477818">
      <w:pPr>
        <w:pStyle w:val="b1aff"/>
      </w:pPr>
      <w:r w:rsidRPr="00211DAE">
        <w:t xml:space="preserve">Dersom vi skriver koden over rett inn i </w:t>
      </w:r>
      <w:r w:rsidR="00AA4D53">
        <w:t>konsollen</w:t>
      </w:r>
      <w:r w:rsidRPr="00211DAE">
        <w:t xml:space="preserve"> i Google Chrome</w:t>
      </w:r>
      <w:r w:rsidR="00892C3F">
        <w:t xml:space="preserve"> </w:t>
      </w:r>
      <w:r w:rsidRPr="00211DAE">
        <w:t xml:space="preserve">og deretter </w:t>
      </w:r>
      <w:r w:rsidRPr="00CC027C">
        <w:rPr>
          <w:rStyle w:val="LS2CodeBodytext"/>
        </w:rPr>
        <w:t>console.log(navn)</w:t>
      </w:r>
      <w:r w:rsidRPr="00211DAE">
        <w:t xml:space="preserve">, vises omtrent det som står over. Men det er en liten trekant-knapp der som vi kan trykke på </w:t>
      </w:r>
      <w:r w:rsidR="00B1523C">
        <w:t xml:space="preserve">for å se </w:t>
      </w:r>
      <w:r w:rsidRPr="00211DAE">
        <w:t>flere detaljer:</w:t>
      </w:r>
    </w:p>
    <w:p w14:paraId="57016EE3" w14:textId="57E792A5" w:rsidR="00004B1A" w:rsidRDefault="00004B1A" w:rsidP="00004B1A">
      <w:pPr>
        <w:pStyle w:val="komm1aff"/>
      </w:pPr>
      <w:r>
        <w:t xml:space="preserve">[[figur </w:t>
      </w:r>
      <w:r>
        <w:fldChar w:fldCharType="begin"/>
      </w:r>
      <w:r>
        <w:instrText xml:space="preserve"> seq fig </w:instrText>
      </w:r>
      <w:r>
        <w:fldChar w:fldCharType="separate"/>
      </w:r>
      <w:r>
        <w:rPr>
          <w:noProof/>
        </w:rPr>
        <w:t>54</w:t>
      </w:r>
      <w:r>
        <w:fldChar w:fldCharType="end"/>
      </w:r>
      <w:r>
        <w:t>]]</w:t>
      </w:r>
    </w:p>
    <w:p w14:paraId="4DCE3626" w14:textId="77777777" w:rsidR="00291DB3" w:rsidRDefault="007B48DD" w:rsidP="00083F79">
      <w:pPr>
        <w:pStyle w:val="fig1aff"/>
      </w:pPr>
      <w:r>
        <w:rPr>
          <w:noProof/>
          <w:lang w:eastAsia="nb-NO"/>
        </w:rPr>
        <w:drawing>
          <wp:inline distT="0" distB="0" distL="0" distR="0" wp14:anchorId="07A23AF4" wp14:editId="75BC4973">
            <wp:extent cx="2348564" cy="1001027"/>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kap6/consolelog.png"/>
                    <pic:cNvPicPr>
                      <a:picLocks noChangeAspect="1" noChangeArrowheads="1"/>
                    </pic:cNvPicPr>
                  </pic:nvPicPr>
                  <pic:blipFill>
                    <a:blip r:embed="rId64"/>
                    <a:stretch>
                      <a:fillRect/>
                    </a:stretch>
                  </pic:blipFill>
                  <pic:spPr bwMode="auto">
                    <a:xfrm>
                      <a:off x="0" y="0"/>
                      <a:ext cx="2348564" cy="1001027"/>
                    </a:xfrm>
                    <a:prstGeom prst="rect">
                      <a:avLst/>
                    </a:prstGeom>
                    <a:noFill/>
                    <a:ln w="9525">
                      <a:noFill/>
                      <a:headEnd/>
                      <a:tailEnd/>
                    </a:ln>
                  </pic:spPr>
                </pic:pic>
              </a:graphicData>
            </a:graphic>
          </wp:inline>
        </w:drawing>
      </w:r>
    </w:p>
    <w:p w14:paraId="7B002ECF" w14:textId="291D6AE5" w:rsidR="00291DB3" w:rsidRPr="00211DAE" w:rsidRDefault="007B48DD" w:rsidP="00083F79">
      <w:pPr>
        <w:pStyle w:val="b1aff"/>
      </w:pPr>
      <w:r w:rsidRPr="00211DAE">
        <w:t>Som vi ser</w:t>
      </w:r>
      <w:r w:rsidR="00B1523C">
        <w:t>,</w:t>
      </w:r>
      <w:r w:rsidRPr="00211DAE">
        <w:t xml:space="preserve"> har vi fått en liste med tre elementer. Vi ser at det er et eget felt som heter </w:t>
      </w:r>
      <w:r w:rsidRPr="00EF2694">
        <w:rPr>
          <w:rStyle w:val="LS2CodeBodytext"/>
          <w:highlight w:val="yellow"/>
          <w:rPrChange w:id="714" w:author="Terje Kolderup" w:date="2020-01-29T15:32:00Z">
            <w:rPr/>
          </w:rPrChange>
        </w:rPr>
        <w:t>length</w:t>
      </w:r>
      <w:r w:rsidRPr="00211DAE">
        <w:t xml:space="preserve">. Det kan brukes til å lese ut hvor mange elementer det er i listen: </w:t>
      </w:r>
      <w:r w:rsidRPr="00CC027C">
        <w:rPr>
          <w:rStyle w:val="LS2CodeBodytext"/>
        </w:rPr>
        <w:t>navn.length</w:t>
      </w:r>
      <w:r w:rsidRPr="00211DAE">
        <w:t xml:space="preserve">. Vi ser også at hvert navn har fått sin indeks. Tellingen begynner på 0. Vi kan hente ut et bestemt element ved hjelp av </w:t>
      </w:r>
      <w:r w:rsidRPr="00EF2694">
        <w:rPr>
          <w:highlight w:val="yellow"/>
          <w:rPrChange w:id="715" w:author="Terje Kolderup" w:date="2020-01-29T15:32:00Z">
            <w:rPr/>
          </w:rPrChange>
        </w:rPr>
        <w:t>indeks</w:t>
      </w:r>
      <w:r w:rsidRPr="00211DAE">
        <w:t xml:space="preserve"> og </w:t>
      </w:r>
      <w:r w:rsidRPr="00EF2694">
        <w:rPr>
          <w:highlight w:val="yellow"/>
          <w:rPrChange w:id="716" w:author="Terje Kolderup" w:date="2020-01-29T15:32:00Z">
            <w:rPr/>
          </w:rPrChange>
        </w:rPr>
        <w:t>hakeparenteser</w:t>
      </w:r>
      <w:r w:rsidRPr="00211DAE">
        <w:t xml:space="preserve">: </w:t>
      </w:r>
      <w:r w:rsidRPr="00CC027C">
        <w:rPr>
          <w:rStyle w:val="LS2CodeBodytext"/>
        </w:rPr>
        <w:t>navn[1]</w:t>
      </w:r>
      <w:r w:rsidRPr="00211DAE">
        <w:t xml:space="preserve"> vil være </w:t>
      </w:r>
      <w:r w:rsidRPr="00CC027C">
        <w:rPr>
          <w:rStyle w:val="LS2CodeBodytext"/>
        </w:rPr>
        <w:t>'Pål'</w:t>
      </w:r>
      <w:r w:rsidRPr="00211DAE">
        <w:t xml:space="preserve">. Samme syntaks (skrivemåte) kan brukes til å endre et navn. </w:t>
      </w:r>
      <w:r w:rsidRPr="00CC027C">
        <w:rPr>
          <w:rStyle w:val="LS2CodeBodytext"/>
        </w:rPr>
        <w:t>navn[1] = 'Knut'</w:t>
      </w:r>
      <w:r w:rsidRPr="00211DAE">
        <w:t xml:space="preserve"> vil føre til at listen er som om den ble laget slik: </w:t>
      </w:r>
      <w:r w:rsidRPr="00CC027C">
        <w:rPr>
          <w:rStyle w:val="LS2CodeBodytext"/>
        </w:rPr>
        <w:t>let navn = ['Per', 'Knut', 'Espen'];</w:t>
      </w:r>
      <w:r w:rsidR="00CC027C" w:rsidRPr="00CC027C">
        <w:t>.</w:t>
      </w:r>
    </w:p>
    <w:p w14:paraId="5110C7B0" w14:textId="3A0109E9" w:rsidR="00291DB3" w:rsidRPr="00211DAE" w:rsidRDefault="007B48DD" w:rsidP="00B179A8">
      <w:pPr>
        <w:pStyle w:val="b1af"/>
      </w:pPr>
      <w:r w:rsidRPr="00211DAE">
        <w:t>Vi kan altså få samme resultat ved å begynne med en tom liste og så legge til hvert element for seg:</w:t>
      </w:r>
    </w:p>
    <w:p w14:paraId="0BC99AF5"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navn[</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w:t>
      </w:r>
      <w:r w:rsidRPr="00017038">
        <w:rPr>
          <w:rFonts w:ascii="Consolas" w:hAnsi="Consolas"/>
          <w:lang w:val="nb-NO"/>
        </w:rPr>
        <w:br/>
        <w:t>navn[</w:t>
      </w:r>
      <w:r w:rsidRPr="00211DAE">
        <w:rPr>
          <w:rStyle w:val="LS2NumVal"/>
          <w:lang w:val="nb-NO"/>
        </w:rPr>
        <w:t>1</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Pål</w:t>
      </w:r>
      <w:r w:rsidRPr="00017038">
        <w:rPr>
          <w:rFonts w:ascii="Consolas" w:hAnsi="Consolas"/>
          <w:lang w:val="nb-NO"/>
        </w:rPr>
        <w:t>';</w:t>
      </w:r>
      <w:r w:rsidRPr="00017038">
        <w:rPr>
          <w:rFonts w:ascii="Consolas" w:hAnsi="Consolas"/>
          <w:lang w:val="nb-NO"/>
        </w:rPr>
        <w:br/>
        <w:t>navn[</w:t>
      </w:r>
      <w:r w:rsidRPr="00211DAE">
        <w:rPr>
          <w:rStyle w:val="LS2NumVal"/>
          <w:lang w:val="nb-NO"/>
        </w:rPr>
        <w:t>2</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Espen</w:t>
      </w:r>
      <w:r w:rsidRPr="00017038">
        <w:rPr>
          <w:rFonts w:ascii="Consolas" w:hAnsi="Consolas"/>
          <w:lang w:val="nb-NO"/>
        </w:rPr>
        <w:t>';</w:t>
      </w:r>
    </w:p>
    <w:p w14:paraId="504A71AF" w14:textId="77777777" w:rsidR="00291DB3" w:rsidRPr="00211DAE" w:rsidRDefault="007B48DD" w:rsidP="00477818">
      <w:pPr>
        <w:pStyle w:val="b1aff"/>
      </w:pPr>
      <w:r w:rsidRPr="00211DAE">
        <w:t xml:space="preserve">Eksemplet over viser at vi godt kan legge inn navn på nye indekser også. Indeksene må heller ikke komme umiddelbart etter hverandre. </w:t>
      </w:r>
      <w:r w:rsidRPr="00CC027C">
        <w:rPr>
          <w:rStyle w:val="LS2CodeBodytext"/>
        </w:rPr>
        <w:t>navn[10] = 'Terje'</w:t>
      </w:r>
      <w:r w:rsidRPr="00211DAE">
        <w:t xml:space="preserve"> vil legge inn </w:t>
      </w:r>
      <w:r w:rsidRPr="00CC027C">
        <w:rPr>
          <w:rStyle w:val="LS2CodeBodytext"/>
        </w:rPr>
        <w:t>'Terje'</w:t>
      </w:r>
      <w:r w:rsidRPr="00211DAE">
        <w:t xml:space="preserve"> på indeks 10. Lengden vil bli 11. På indeksene fra og med 3 til og med 9 vil det ligge ingenting, som i dette tilfellet vil si </w:t>
      </w:r>
      <w:r w:rsidRPr="00CC027C">
        <w:rPr>
          <w:rStyle w:val="LS2CodeBodytext"/>
        </w:rPr>
        <w:t>undefined</w:t>
      </w:r>
      <w:r w:rsidRPr="00211DAE">
        <w:t>.</w:t>
      </w:r>
    </w:p>
    <w:p w14:paraId="52F827C1" w14:textId="77777777" w:rsidR="00291DB3" w:rsidRPr="00211DAE" w:rsidRDefault="007B48DD" w:rsidP="00B179A8">
      <w:pPr>
        <w:pStyle w:val="b1af"/>
      </w:pPr>
      <w:r w:rsidRPr="00211DAE">
        <w:t xml:space="preserve">Hvis vi bare vil legge til et nytt navn sist i listen, kan vi bruke funksjonen </w:t>
      </w:r>
      <w:r w:rsidRPr="00C57878">
        <w:rPr>
          <w:rStyle w:val="LS2CodeBodytext"/>
        </w:rPr>
        <w:t>push()</w:t>
      </w:r>
      <w:r w:rsidRPr="00211DAE">
        <w:t xml:space="preserve">: </w:t>
      </w:r>
      <w:r w:rsidRPr="00C57878">
        <w:rPr>
          <w:rStyle w:val="LS2CodeBodytext"/>
        </w:rPr>
        <w:t>navn.push('Brede');</w:t>
      </w:r>
      <w:r w:rsidRPr="00211DAE">
        <w:t>. Da trenger vi ikke tenke på hva som er neste ledige plass.</w:t>
      </w:r>
    </w:p>
    <w:p w14:paraId="151A0782" w14:textId="77777777" w:rsidR="00291DB3" w:rsidRPr="00211DAE" w:rsidRDefault="007B48DD" w:rsidP="00B179A8">
      <w:pPr>
        <w:pStyle w:val="b1af"/>
      </w:pPr>
      <w:r w:rsidRPr="00211DAE">
        <w:lastRenderedPageBreak/>
        <w:t>En typisk bruk av en liste er å lage HTML for å vise frem. La oss si at vi vil lage en punktliste med et punkt for hvert navn.</w:t>
      </w:r>
    </w:p>
    <w:p w14:paraId="229ECB63" w14:textId="54E610E7" w:rsidR="00291DB3" w:rsidRPr="00017038" w:rsidRDefault="007B48DD" w:rsidP="00477818">
      <w:pPr>
        <w:pStyle w:val="eks1aff"/>
        <w:rPr>
          <w:rFonts w:ascii="Consolas" w:hAnsi="Consolas"/>
          <w:lang w:val="nb-NO"/>
        </w:rPr>
      </w:pPr>
      <w:r w:rsidRPr="00E80A22">
        <w:rPr>
          <w:rStyle w:val="LS2Keyword"/>
          <w:lang w:val="nb-NO"/>
        </w:rPr>
        <w:t>var</w:t>
      </w:r>
      <w:r w:rsidRPr="00017038">
        <w:rPr>
          <w:rFonts w:ascii="Consolas" w:hAnsi="Consolas"/>
          <w:lang w:val="nb-NO"/>
        </w:rPr>
        <w:t xml:space="preserve"> 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E80A22">
        <w:rPr>
          <w:rStyle w:val="LS2Keyword"/>
          <w:lang w:val="nb-NO"/>
        </w:rPr>
        <w:t>for</w:t>
      </w:r>
      <w:r w:rsidRPr="00017038">
        <w:rPr>
          <w:rFonts w:ascii="Consolas" w:hAnsi="Consolas"/>
          <w:lang w:val="nb-NO"/>
        </w:rPr>
        <w:t>(</w:t>
      </w:r>
      <w:r w:rsidRPr="00E80A22">
        <w:rPr>
          <w:rStyle w:val="LS2Keyword"/>
          <w:lang w:val="nb-NO"/>
        </w:rPr>
        <w:t>let</w:t>
      </w:r>
      <w:r w:rsidRPr="00017038">
        <w:rPr>
          <w:rFonts w:ascii="Consolas" w:hAnsi="Consolas"/>
          <w:lang w:val="nb-NO"/>
        </w:rPr>
        <w:t xml:space="preserve"> indeks </w:t>
      </w:r>
      <w:r w:rsidRPr="00E80A22">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navn.length; indeks</w:t>
      </w:r>
      <w:r w:rsidRPr="00E80A22">
        <w:rPr>
          <w:rStyle w:val="LS2Keyword"/>
          <w:lang w:val="nb-NO"/>
        </w:rPr>
        <w:t>++</w:t>
      </w:r>
      <w:r w:rsidRPr="00017038">
        <w:rPr>
          <w:rFonts w:ascii="Consolas" w:hAnsi="Consolas"/>
          <w:lang w:val="nb-NO"/>
        </w:rPr>
        <w:t>) {</w:t>
      </w:r>
      <w:r w:rsidRPr="00017038">
        <w:rPr>
          <w:rFonts w:ascii="Consolas" w:hAnsi="Consolas"/>
          <w:lang w:val="nb-NO"/>
        </w:rPr>
        <w:br/>
        <w:t xml:space="preserve">    html</w:t>
      </w:r>
      <w:r w:rsidR="00C4713C" w:rsidRPr="00017038">
        <w:rPr>
          <w:rFonts w:ascii="Consolas" w:hAnsi="Consolas"/>
          <w:lang w:val="nb-NO"/>
        </w:rPr>
        <w:t xml:space="preserve"> </w:t>
      </w:r>
      <w:r w:rsidRPr="00E80A22">
        <w:rPr>
          <w:rStyle w:val="LS2Operator"/>
          <w:lang w:val="nb-NO"/>
        </w:rPr>
        <w:t>+=</w:t>
      </w:r>
      <w:r w:rsidRPr="00017038">
        <w:rPr>
          <w:rFonts w:ascii="Consolas" w:hAnsi="Consolas"/>
          <w:lang w:val="nb-NO"/>
        </w:rPr>
        <w:t xml:space="preserve"> </w:t>
      </w:r>
      <w:r w:rsidRPr="00E80A22">
        <w:rPr>
          <w:rStyle w:val="LS2String"/>
          <w:lang w:val="nb-NO"/>
        </w:rPr>
        <w:t>`&lt;li&gt;</w:t>
      </w:r>
      <w:r w:rsidRPr="00017038">
        <w:rPr>
          <w:rFonts w:ascii="Consolas" w:hAnsi="Consolas"/>
          <w:lang w:val="nb-NO"/>
        </w:rPr>
        <w:t>${navn[indeks]}</w:t>
      </w:r>
      <w:r w:rsidRPr="00E80A22">
        <w:rPr>
          <w:rStyle w:val="LS2String"/>
          <w:lang w:val="nb-NO"/>
        </w:rPr>
        <w:t>&lt;/li&gt;`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017038">
        <w:rPr>
          <w:rFonts w:ascii="Consolas" w:hAnsi="Consolas"/>
          <w:lang w:val="nb-NO"/>
          <w:rPrChange w:id="71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enId</w:t>
      </w:r>
      <w:r w:rsidRPr="00017038">
        <w:rPr>
          <w:rFonts w:ascii="Consolas" w:hAnsi="Consolas"/>
          <w:lang w:val="nb-NO"/>
        </w:rPr>
        <w:t xml:space="preserve">').innerHTML </w:t>
      </w:r>
      <w:r w:rsidRPr="00E80A22">
        <w:rPr>
          <w:rStyle w:val="LS2Operator"/>
          <w:lang w:val="nb-NO"/>
        </w:rPr>
        <w:t>=</w:t>
      </w:r>
      <w:r w:rsidRPr="00017038">
        <w:rPr>
          <w:rFonts w:ascii="Consolas" w:hAnsi="Consolas"/>
          <w:lang w:val="nb-NO"/>
        </w:rPr>
        <w:t xml:space="preserve"> html;</w:t>
      </w:r>
    </w:p>
    <w:p w14:paraId="40ED618B" w14:textId="78317E68" w:rsidR="00291DB3" w:rsidRPr="00211DAE" w:rsidRDefault="007B48DD" w:rsidP="00477818">
      <w:pPr>
        <w:pStyle w:val="b1aff"/>
      </w:pPr>
      <w:r w:rsidRPr="00211DAE">
        <w:t xml:space="preserve">Navnet på en liste kan godt være i flertallsform. Flertall av navn er jo navn, så la oss kalle listen for </w:t>
      </w:r>
      <w:r w:rsidRPr="00CC027C">
        <w:rPr>
          <w:rStyle w:val="LS2CodeBodytext"/>
        </w:rPr>
        <w:t>alleNavn</w:t>
      </w:r>
      <w:r w:rsidR="00760A9E">
        <w:t xml:space="preserve">, </w:t>
      </w:r>
      <w:r w:rsidRPr="00211DAE">
        <w:t xml:space="preserve">og la oss også trekke ut navnet på en enkeltperson i en egen variabel </w:t>
      </w:r>
      <w:r w:rsidRPr="00CC027C">
        <w:rPr>
          <w:rStyle w:val="LS2CodeBodytext"/>
        </w:rPr>
        <w:t>personNavn</w:t>
      </w:r>
      <w:r w:rsidRPr="00211DAE">
        <w:t>:</w:t>
      </w:r>
    </w:p>
    <w:p w14:paraId="6DC3DD65" w14:textId="19233EEB" w:rsidR="00291DB3" w:rsidRPr="00017038" w:rsidRDefault="007B48DD" w:rsidP="00477818">
      <w:pPr>
        <w:pStyle w:val="eks1aff"/>
        <w:rPr>
          <w:rFonts w:ascii="Consolas" w:hAnsi="Consolas"/>
          <w:lang w:val="nb-NO"/>
        </w:rPr>
      </w:pPr>
      <w:r w:rsidRPr="00E80A22">
        <w:rPr>
          <w:rStyle w:val="LS2Keyword"/>
          <w:lang w:val="nb-NO"/>
        </w:rPr>
        <w:t>let</w:t>
      </w:r>
      <w:r w:rsidRPr="00017038">
        <w:rPr>
          <w:rFonts w:ascii="Consolas" w:hAnsi="Consolas"/>
          <w:lang w:val="nb-NO"/>
        </w:rPr>
        <w:t xml:space="preserve"> alleNavn </w:t>
      </w:r>
      <w:r w:rsidRPr="00E80A22">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 '</w:t>
      </w:r>
      <w:r w:rsidRPr="00211DAE">
        <w:rPr>
          <w:rStyle w:val="LS2String"/>
          <w:lang w:val="nb-NO"/>
        </w:rPr>
        <w:t>Pål</w:t>
      </w:r>
      <w:r w:rsidRPr="00017038">
        <w:rPr>
          <w:rFonts w:ascii="Consolas" w:hAnsi="Consolas"/>
          <w:lang w:val="nb-NO"/>
        </w:rPr>
        <w:t>', '</w:t>
      </w:r>
      <w:r w:rsidRPr="00211DAE">
        <w:rPr>
          <w:rStyle w:val="LS2String"/>
          <w:lang w:val="nb-NO"/>
        </w:rPr>
        <w:t>Espen</w:t>
      </w:r>
      <w:r w:rsidRPr="00017038">
        <w:rPr>
          <w:rFonts w:ascii="Consolas" w:hAnsi="Consolas"/>
          <w:lang w:val="nb-NO"/>
        </w:rPr>
        <w:t>'];</w:t>
      </w:r>
      <w:r w:rsidRPr="00017038">
        <w:rPr>
          <w:rFonts w:ascii="Consolas" w:hAnsi="Consolas"/>
          <w:lang w:val="nb-NO"/>
        </w:rPr>
        <w:br/>
      </w:r>
      <w:r w:rsidRPr="00E80A22">
        <w:rPr>
          <w:rStyle w:val="LS2Keyword"/>
          <w:lang w:val="nb-NO"/>
        </w:rPr>
        <w:t>var</w:t>
      </w:r>
      <w:r w:rsidRPr="00017038">
        <w:rPr>
          <w:rFonts w:ascii="Consolas" w:hAnsi="Consolas"/>
          <w:lang w:val="nb-NO"/>
        </w:rPr>
        <w:t xml:space="preserve"> 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E80A22">
        <w:rPr>
          <w:rStyle w:val="LS2Keyword"/>
          <w:lang w:val="nb-NO"/>
        </w:rPr>
        <w:t>for</w:t>
      </w:r>
      <w:r w:rsidRPr="00017038">
        <w:rPr>
          <w:rFonts w:ascii="Consolas" w:hAnsi="Consolas"/>
          <w:lang w:val="nb-NO"/>
        </w:rPr>
        <w:t>(</w:t>
      </w:r>
      <w:r w:rsidRPr="00E80A22">
        <w:rPr>
          <w:rStyle w:val="LS2Keyword"/>
          <w:lang w:val="nb-NO"/>
        </w:rPr>
        <w:t>let</w:t>
      </w:r>
      <w:r w:rsidRPr="00017038">
        <w:rPr>
          <w:rFonts w:ascii="Consolas" w:hAnsi="Consolas"/>
          <w:lang w:val="nb-NO"/>
        </w:rPr>
        <w:t xml:space="preserve"> indeks </w:t>
      </w:r>
      <w:r w:rsidRPr="00E80A22">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alleNavn.length; indeks</w:t>
      </w:r>
      <w:r w:rsidRPr="00E80A22">
        <w:rPr>
          <w:rStyle w:val="LS2Keyword"/>
          <w:lang w:val="nb-NO"/>
        </w:rPr>
        <w:t>++</w:t>
      </w:r>
      <w:r w:rsidRPr="00017038">
        <w:rPr>
          <w:rFonts w:ascii="Consolas" w:hAnsi="Consolas"/>
          <w:lang w:val="nb-NO"/>
        </w:rPr>
        <w:t>) {</w:t>
      </w:r>
      <w:r w:rsidRPr="00017038">
        <w:rPr>
          <w:rFonts w:ascii="Consolas" w:hAnsi="Consolas"/>
          <w:lang w:val="nb-NO"/>
        </w:rPr>
        <w:br/>
        <w:t xml:space="preserve">    </w:t>
      </w:r>
      <w:r w:rsidRPr="00E80A22">
        <w:rPr>
          <w:rStyle w:val="LS2Keyword"/>
          <w:lang w:val="nb-NO"/>
        </w:rPr>
        <w:t>const</w:t>
      </w:r>
      <w:r w:rsidRPr="00017038">
        <w:rPr>
          <w:rFonts w:ascii="Consolas" w:hAnsi="Consolas"/>
          <w:lang w:val="nb-NO"/>
        </w:rPr>
        <w:t xml:space="preserve"> personNavn </w:t>
      </w:r>
      <w:r w:rsidRPr="00E80A22">
        <w:rPr>
          <w:rStyle w:val="LS2Operator"/>
          <w:lang w:val="nb-NO"/>
        </w:rPr>
        <w:t>=</w:t>
      </w:r>
      <w:r w:rsidRPr="00017038">
        <w:rPr>
          <w:rFonts w:ascii="Consolas" w:hAnsi="Consolas"/>
          <w:lang w:val="nb-NO"/>
        </w:rPr>
        <w:t xml:space="preserve"> alleNavn[indeks];</w:t>
      </w:r>
      <w:r w:rsidRPr="00017038">
        <w:rPr>
          <w:rFonts w:ascii="Consolas" w:hAnsi="Consolas"/>
          <w:lang w:val="nb-NO"/>
        </w:rPr>
        <w:br/>
        <w:t xml:space="preserve">    html</w:t>
      </w:r>
      <w:r w:rsidR="00C4713C" w:rsidRPr="00017038">
        <w:rPr>
          <w:rFonts w:ascii="Consolas" w:hAnsi="Consolas"/>
          <w:lang w:val="nb-NO"/>
        </w:rPr>
        <w:t xml:space="preserve"> </w:t>
      </w:r>
      <w:r w:rsidRPr="00E80A22">
        <w:rPr>
          <w:rStyle w:val="LS2Operator"/>
          <w:lang w:val="nb-NO"/>
        </w:rPr>
        <w:t>+=</w:t>
      </w:r>
      <w:r w:rsidRPr="00017038">
        <w:rPr>
          <w:rFonts w:ascii="Consolas" w:hAnsi="Consolas"/>
          <w:lang w:val="nb-NO"/>
        </w:rPr>
        <w:t xml:space="preserve"> </w:t>
      </w:r>
      <w:r w:rsidRPr="00E80A22">
        <w:rPr>
          <w:rStyle w:val="LS2String"/>
          <w:lang w:val="nb-NO"/>
        </w:rPr>
        <w:t>`&lt;li&gt;</w:t>
      </w:r>
      <w:r w:rsidRPr="00017038">
        <w:rPr>
          <w:rFonts w:ascii="Consolas" w:hAnsi="Consolas"/>
          <w:lang w:val="nb-NO"/>
        </w:rPr>
        <w:t>${personNavn}</w:t>
      </w:r>
      <w:r w:rsidRPr="00E80A22">
        <w:rPr>
          <w:rStyle w:val="LS2String"/>
          <w:lang w:val="nb-NO"/>
        </w:rPr>
        <w:t>&lt;/li&gt;`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017038">
        <w:rPr>
          <w:rFonts w:ascii="Consolas" w:hAnsi="Consolas"/>
          <w:lang w:val="nb-NO"/>
          <w:rPrChange w:id="718"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enId</w:t>
      </w:r>
      <w:r w:rsidRPr="00017038">
        <w:rPr>
          <w:rFonts w:ascii="Consolas" w:hAnsi="Consolas"/>
          <w:lang w:val="nb-NO"/>
        </w:rPr>
        <w:t xml:space="preserve">').innerHTML </w:t>
      </w:r>
      <w:r w:rsidRPr="00E80A22">
        <w:rPr>
          <w:rStyle w:val="LS2Operator"/>
          <w:lang w:val="nb-NO"/>
        </w:rPr>
        <w:t>=</w:t>
      </w:r>
      <w:r w:rsidRPr="00017038">
        <w:rPr>
          <w:rFonts w:ascii="Consolas" w:hAnsi="Consolas"/>
          <w:lang w:val="nb-NO"/>
        </w:rPr>
        <w:t xml:space="preserve"> html;</w:t>
      </w:r>
    </w:p>
    <w:p w14:paraId="0E116BF9" w14:textId="1DCB4F19" w:rsidR="00291DB3" w:rsidRPr="00211DAE" w:rsidRDefault="007B48DD" w:rsidP="00477818">
      <w:pPr>
        <w:pStyle w:val="b1aff"/>
      </w:pPr>
      <w:r w:rsidRPr="00211DAE">
        <w:t xml:space="preserve">I mange tilfeller trenger vi indeksen </w:t>
      </w:r>
      <w:r w:rsidR="00760A9E">
        <w:t>til</w:t>
      </w:r>
      <w:r w:rsidR="00760A9E" w:rsidRPr="00211DAE">
        <w:t xml:space="preserve"> </w:t>
      </w:r>
      <w:r w:rsidRPr="00211DAE">
        <w:t>mer enn å slå opp i listen. Noen ganger vil vi for eksempel ha altererende bakgrunnsfarge i en tabell, altså annenhver hvit og grå bakgrunn. Da kan vi bruke grå når i er partall</w:t>
      </w:r>
      <w:r w:rsidR="00626196">
        <w:t>,</w:t>
      </w:r>
      <w:r w:rsidRPr="00211DAE">
        <w:t xml:space="preserve"> og hvit ellers. Men dersom vi ikke trenger indeksen, kan vi bruke en annen spesial-for-løkke:</w:t>
      </w:r>
    </w:p>
    <w:p w14:paraId="4D67E1BC" w14:textId="1BA63A8A"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personNavn </w:t>
      </w:r>
      <w:r w:rsidRPr="00EF2694">
        <w:rPr>
          <w:rStyle w:val="LS2Keyword"/>
          <w:highlight w:val="yellow"/>
          <w:lang w:val="nb-NO"/>
          <w:rPrChange w:id="719" w:author="Terje Kolderup" w:date="2020-01-29T15:33:00Z">
            <w:rPr>
              <w:rStyle w:val="LS2Keyword"/>
              <w:lang w:val="nb-NO"/>
            </w:rPr>
          </w:rPrChange>
        </w:rPr>
        <w:t>of</w:t>
      </w:r>
      <w:r w:rsidRPr="00017038">
        <w:rPr>
          <w:rFonts w:ascii="Consolas" w:hAnsi="Consolas"/>
          <w:lang w:val="nb-NO"/>
        </w:rPr>
        <w:t xml:space="preserve"> alleNavn) {</w:t>
      </w:r>
      <w:r w:rsidRPr="00017038">
        <w:rPr>
          <w:rFonts w:ascii="Consolas" w:hAnsi="Consolas"/>
          <w:lang w:val="nb-NO"/>
        </w:rPr>
        <w:br/>
        <w:t xml:space="preserve">    html</w:t>
      </w:r>
      <w:r w:rsidR="00C4713C"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${personNavn}</w:t>
      </w:r>
      <w:r w:rsidRPr="007A6D8D">
        <w:rPr>
          <w:rStyle w:val="LS2String"/>
          <w:lang w:val="nb-NO"/>
        </w:rPr>
        <w:t>&lt;/li&gt;`</w:t>
      </w:r>
      <w:r w:rsidRPr="00017038">
        <w:rPr>
          <w:rFonts w:ascii="Consolas" w:hAnsi="Consolas"/>
          <w:lang w:val="nb-NO"/>
        </w:rPr>
        <w:t>;</w:t>
      </w:r>
      <w:r w:rsidRPr="00017038">
        <w:rPr>
          <w:rFonts w:ascii="Consolas" w:hAnsi="Consolas"/>
          <w:lang w:val="nb-NO"/>
        </w:rPr>
        <w:br/>
        <w:t>}</w:t>
      </w:r>
    </w:p>
    <w:p w14:paraId="254BBE91" w14:textId="77777777" w:rsidR="00291DB3" w:rsidRPr="00211DAE" w:rsidRDefault="007B48DD" w:rsidP="00477818">
      <w:pPr>
        <w:pStyle w:val="b1aff"/>
      </w:pPr>
      <w:r w:rsidRPr="00211DAE">
        <w:t>Denne løkken kjører en gang for hvert element i en liste.</w:t>
      </w:r>
    </w:p>
    <w:p w14:paraId="65DA8F46" w14:textId="56A581F3" w:rsidR="00291DB3" w:rsidRPr="00211DAE" w:rsidRDefault="007B48DD" w:rsidP="00B179A8">
      <w:pPr>
        <w:pStyle w:val="b1af"/>
      </w:pPr>
      <w:r w:rsidRPr="00211DAE">
        <w:t xml:space="preserve">Det finnes også en for-løkke som bruker nøkkelordet </w:t>
      </w:r>
      <w:r w:rsidRPr="00C57878">
        <w:rPr>
          <w:rStyle w:val="LS2CodeBodytext"/>
        </w:rPr>
        <w:t>in</w:t>
      </w:r>
      <w:r w:rsidRPr="00211DAE">
        <w:t xml:space="preserve"> istedenfor </w:t>
      </w:r>
      <w:r w:rsidRPr="00C57878">
        <w:rPr>
          <w:rStyle w:val="LS2CodeBodytext"/>
        </w:rPr>
        <w:t>of</w:t>
      </w:r>
      <w:r w:rsidRPr="00211DAE">
        <w:t xml:space="preserve"> (som over). Den er ikke til denne bruken, men til å gå gjennom alle felt i et objekt. Den virker for</w:t>
      </w:r>
      <w:r w:rsidR="00626196">
        <w:t xml:space="preserve"> </w:t>
      </w:r>
      <w:r w:rsidRPr="00211DAE">
        <w:t>så</w:t>
      </w:r>
      <w:r w:rsidR="00626196">
        <w:t xml:space="preserve"> </w:t>
      </w:r>
      <w:r w:rsidRPr="00211DAE">
        <w:t>vidt også på lister, men den garanterer ikke at kjørerekkefølgen blir den samme som elementene i listen. Espen kan altså komme før Per. La oss se et eksempel:</w:t>
      </w:r>
    </w:p>
    <w:p w14:paraId="0CB75F07" w14:textId="477987B8"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obj </w:t>
      </w:r>
      <w:r w:rsidRPr="00C4714E">
        <w:rPr>
          <w:rStyle w:val="LS2Operator"/>
        </w:rPr>
        <w:t>=</w:t>
      </w:r>
      <w:r w:rsidRPr="00017038">
        <w:rPr>
          <w:rFonts w:ascii="Consolas" w:hAnsi="Consolas"/>
        </w:rPr>
        <w:t xml:space="preserve"> { </w:t>
      </w:r>
      <w:r w:rsidRPr="0078686E">
        <w:rPr>
          <w:rStyle w:val="LS2Attribute"/>
        </w:rPr>
        <w:t>a</w:t>
      </w:r>
      <w:r w:rsidRPr="00017038">
        <w:rPr>
          <w:rFonts w:ascii="Consolas" w:hAnsi="Consolas"/>
        </w:rPr>
        <w:t xml:space="preserve">: </w:t>
      </w:r>
      <w:r>
        <w:rPr>
          <w:rStyle w:val="LS2NumVal"/>
        </w:rPr>
        <w:t>1</w:t>
      </w:r>
      <w:r w:rsidRPr="00017038">
        <w:rPr>
          <w:rFonts w:ascii="Consolas" w:hAnsi="Consolas"/>
        </w:rPr>
        <w:t xml:space="preserve">, </w:t>
      </w:r>
      <w:r w:rsidRPr="0078686E">
        <w:rPr>
          <w:rStyle w:val="LS2Attribute"/>
        </w:rPr>
        <w:t>b</w:t>
      </w:r>
      <w:r w:rsidRPr="00017038">
        <w:rPr>
          <w:rFonts w:ascii="Consolas" w:hAnsi="Consolas"/>
        </w:rPr>
        <w:t xml:space="preserve">: </w:t>
      </w:r>
      <w:r>
        <w:rPr>
          <w:rStyle w:val="LS2NumVal"/>
        </w:rPr>
        <w:t>2</w:t>
      </w:r>
      <w:r w:rsidRPr="00017038">
        <w:rPr>
          <w:rFonts w:ascii="Consolas" w:hAnsi="Consolas"/>
        </w:rPr>
        <w:t xml:space="preserve">, </w:t>
      </w:r>
      <w:r w:rsidRPr="0078686E">
        <w:rPr>
          <w:rStyle w:val="LS2Attribute"/>
        </w:rPr>
        <w:t>c</w:t>
      </w:r>
      <w:r w:rsidRPr="00017038">
        <w:rPr>
          <w:rFonts w:ascii="Consolas" w:hAnsi="Consolas"/>
        </w:rPr>
        <w:t xml:space="preserve">: </w:t>
      </w:r>
      <w:r>
        <w:rPr>
          <w:rStyle w:val="LS2NumVal"/>
        </w:rPr>
        <w:t>3</w:t>
      </w:r>
      <w:r w:rsidRPr="00017038">
        <w:rPr>
          <w:rFonts w:ascii="Consolas" w:hAnsi="Consolas"/>
        </w:rPr>
        <w:t xml:space="preserve"> };</w:t>
      </w:r>
      <w:r w:rsidRPr="00017038">
        <w:rPr>
          <w:rFonts w:ascii="Consolas" w:hAnsi="Consolas"/>
        </w:rPr>
        <w:br/>
      </w:r>
      <w:r w:rsidRPr="000E48E3">
        <w:rPr>
          <w:rStyle w:val="LS2Keyword"/>
        </w:rPr>
        <w:t>for</w:t>
      </w:r>
      <w:r w:rsidRPr="00017038">
        <w:rPr>
          <w:rFonts w:ascii="Consolas" w:hAnsi="Consolas"/>
        </w:rPr>
        <w:t>(</w:t>
      </w:r>
      <w:r w:rsidRPr="00AC3178">
        <w:rPr>
          <w:rStyle w:val="LS2Keyword"/>
        </w:rPr>
        <w:t>let</w:t>
      </w:r>
      <w:r w:rsidRPr="00017038">
        <w:rPr>
          <w:rFonts w:ascii="Consolas" w:hAnsi="Consolas"/>
        </w:rPr>
        <w:t xml:space="preserve"> felt </w:t>
      </w:r>
      <w:r w:rsidRPr="00EF2694">
        <w:rPr>
          <w:rStyle w:val="LS2Keyword"/>
          <w:highlight w:val="yellow"/>
          <w:rPrChange w:id="720" w:author="Terje Kolderup" w:date="2020-01-29T15:33:00Z">
            <w:rPr>
              <w:rStyle w:val="LS2Keyword"/>
            </w:rPr>
          </w:rPrChange>
        </w:rPr>
        <w:t>in</w:t>
      </w:r>
      <w:r w:rsidRPr="00017038">
        <w:rPr>
          <w:rFonts w:ascii="Consolas" w:hAnsi="Consolas"/>
        </w:rPr>
        <w:t xml:space="preserve"> obj) {</w:t>
      </w:r>
      <w:r w:rsidRPr="00017038">
        <w:rPr>
          <w:rFonts w:ascii="Consolas" w:hAnsi="Consolas"/>
        </w:rPr>
        <w:br/>
        <w:t xml:space="preserve">    </w:t>
      </w:r>
      <w:r w:rsidRPr="00AC3178">
        <w:rPr>
          <w:rStyle w:val="LS2Keyword"/>
        </w:rPr>
        <w:t>let</w:t>
      </w:r>
      <w:r w:rsidRPr="00017038">
        <w:rPr>
          <w:rFonts w:ascii="Consolas" w:hAnsi="Consolas"/>
        </w:rPr>
        <w:t xml:space="preserve"> </w:t>
      </w:r>
      <w:proofErr w:type="spellStart"/>
      <w:r w:rsidRPr="00017038">
        <w:rPr>
          <w:rFonts w:ascii="Consolas" w:hAnsi="Consolas"/>
        </w:rPr>
        <w:t>verdi</w:t>
      </w:r>
      <w:proofErr w:type="spellEnd"/>
      <w:r w:rsidRPr="00017038">
        <w:rPr>
          <w:rFonts w:ascii="Consolas" w:hAnsi="Consolas"/>
        </w:rPr>
        <w:t xml:space="preserve"> </w:t>
      </w:r>
      <w:r w:rsidRPr="00C4714E">
        <w:rPr>
          <w:rStyle w:val="LS2Operator"/>
        </w:rPr>
        <w:t>=</w:t>
      </w:r>
      <w:r w:rsidRPr="00017038">
        <w:rPr>
          <w:rFonts w:ascii="Consolas" w:hAnsi="Consolas"/>
        </w:rPr>
        <w:t xml:space="preserve"> obj[felt];</w:t>
      </w:r>
      <w:r w:rsidRPr="00017038">
        <w:rPr>
          <w:rFonts w:ascii="Consolas" w:hAnsi="Consolas"/>
        </w:rPr>
        <w:br/>
        <w:t xml:space="preserve">    console.log(</w:t>
      </w:r>
      <w:r w:rsidRPr="0059199D">
        <w:rPr>
          <w:rStyle w:val="LS2String"/>
        </w:rPr>
        <w:t>`</w:t>
      </w:r>
      <w:r w:rsidRPr="00017038">
        <w:rPr>
          <w:rFonts w:ascii="Consolas" w:hAnsi="Consolas"/>
        </w:rPr>
        <w:t>${felt}</w:t>
      </w:r>
      <w:r w:rsidRPr="0059199D">
        <w:rPr>
          <w:rStyle w:val="LS2String"/>
        </w:rPr>
        <w:t>=</w:t>
      </w:r>
      <w:r w:rsidRPr="00017038">
        <w:rPr>
          <w:rFonts w:ascii="Consolas" w:hAnsi="Consolas"/>
        </w:rPr>
        <w:t>${</w:t>
      </w:r>
      <w:proofErr w:type="spellStart"/>
      <w:r w:rsidRPr="00017038">
        <w:rPr>
          <w:rFonts w:ascii="Consolas" w:hAnsi="Consolas"/>
        </w:rPr>
        <w:t>verdi</w:t>
      </w:r>
      <w:proofErr w:type="spellEnd"/>
      <w:r w:rsidRPr="00017038">
        <w:rPr>
          <w:rFonts w:ascii="Consolas" w:hAnsi="Consolas"/>
        </w:rPr>
        <w:t>}</w:t>
      </w:r>
      <w:r w:rsidRPr="0059199D">
        <w:rPr>
          <w:rStyle w:val="LS2String"/>
        </w:rPr>
        <w:t>`</w:t>
      </w:r>
      <w:r w:rsidRPr="00017038">
        <w:rPr>
          <w:rFonts w:ascii="Consolas" w:hAnsi="Consolas"/>
        </w:rPr>
        <w:t>);</w:t>
      </w:r>
      <w:r w:rsidRPr="00017038">
        <w:rPr>
          <w:rFonts w:ascii="Consolas" w:hAnsi="Consolas"/>
        </w:rPr>
        <w:br/>
        <w:t>}</w:t>
      </w:r>
    </w:p>
    <w:p w14:paraId="71C546EA" w14:textId="2998AC66" w:rsidR="00291DB3" w:rsidRPr="00211DAE" w:rsidRDefault="007B48DD" w:rsidP="00477818">
      <w:pPr>
        <w:pStyle w:val="b1aff"/>
      </w:pPr>
      <w:r w:rsidRPr="00211DAE">
        <w:t xml:space="preserve">Dette logger </w:t>
      </w:r>
      <w:r w:rsidRPr="00CC027C">
        <w:rPr>
          <w:rStyle w:val="LS2CodeBodytext"/>
        </w:rPr>
        <w:t>a=1</w:t>
      </w:r>
      <w:r w:rsidRPr="00211DAE">
        <w:t xml:space="preserve">, </w:t>
      </w:r>
      <w:r w:rsidRPr="00CC027C">
        <w:rPr>
          <w:rStyle w:val="LS2CodeBodytext"/>
        </w:rPr>
        <w:t>b=2</w:t>
      </w:r>
      <w:r w:rsidRPr="00211DAE">
        <w:t xml:space="preserve"> og </w:t>
      </w:r>
      <w:r w:rsidRPr="00CC027C">
        <w:rPr>
          <w:rStyle w:val="LS2CodeBodytext"/>
        </w:rPr>
        <w:t>c=3</w:t>
      </w:r>
      <w:r w:rsidRPr="00211DAE">
        <w:t>.</w:t>
      </w:r>
    </w:p>
    <w:p w14:paraId="383E61C4" w14:textId="77777777" w:rsidR="00291DB3" w:rsidRPr="00211DAE" w:rsidRDefault="007B48DD" w:rsidP="00A01741">
      <w:pPr>
        <w:pStyle w:val="m1tt"/>
      </w:pPr>
      <w:bookmarkStart w:id="721" w:name="_Toc29047903"/>
      <w:r w:rsidRPr="00211DAE">
        <w:lastRenderedPageBreak/>
        <w:t>Slette eller bytte ut elementer i en liste</w:t>
      </w:r>
      <w:bookmarkEnd w:id="721"/>
    </w:p>
    <w:p w14:paraId="4C395F43" w14:textId="22B76E8A" w:rsidR="00291DB3" w:rsidRPr="00211DAE" w:rsidRDefault="007B48DD" w:rsidP="00C628A3">
      <w:pPr>
        <w:pStyle w:val="b1af-f"/>
      </w:pPr>
      <w:r w:rsidRPr="00211DAE">
        <w:t xml:space="preserve">Funksjonen </w:t>
      </w:r>
      <w:r w:rsidRPr="00B21A25">
        <w:rPr>
          <w:rStyle w:val="LS2CodeBodytext"/>
        </w:rPr>
        <w:t>splice()</w:t>
      </w:r>
      <w:r w:rsidRPr="00211DAE">
        <w:t xml:space="preserve"> hjelper oss å slette elementer fra en indeks. Skal vi slette det som ligger på indeks 3, blir det slik:</w:t>
      </w:r>
    </w:p>
    <w:p w14:paraId="50087CFB" w14:textId="77777777" w:rsidR="00291DB3" w:rsidRPr="00017038" w:rsidRDefault="007B48DD" w:rsidP="00477818">
      <w:pPr>
        <w:pStyle w:val="eks1aff"/>
        <w:rPr>
          <w:rFonts w:ascii="Consolas" w:hAnsi="Consolas"/>
          <w:lang w:val="nb-NO"/>
        </w:rPr>
      </w:pPr>
      <w:r w:rsidRPr="00017038">
        <w:rPr>
          <w:rFonts w:ascii="Consolas" w:hAnsi="Consolas"/>
          <w:lang w:val="nb-NO"/>
        </w:rPr>
        <w:t>liste.</w:t>
      </w:r>
      <w:r w:rsidRPr="00EF2694">
        <w:rPr>
          <w:rFonts w:ascii="Consolas" w:hAnsi="Consolas"/>
          <w:highlight w:val="yellow"/>
          <w:lang w:val="nb-NO"/>
          <w:rPrChange w:id="722" w:author="Terje Kolderup" w:date="2020-01-29T15:33:00Z">
            <w:rPr>
              <w:rFonts w:ascii="Consolas" w:hAnsi="Consolas"/>
              <w:lang w:val="nb-NO"/>
            </w:rPr>
          </w:rPrChange>
        </w:rPr>
        <w:t>splice</w:t>
      </w:r>
      <w:r w:rsidRPr="00017038">
        <w:rPr>
          <w:rFonts w:ascii="Consolas" w:hAnsi="Consolas"/>
          <w:lang w:val="nb-NO"/>
        </w:rPr>
        <w:t>(</w:t>
      </w:r>
      <w:r w:rsidRPr="00211DAE">
        <w:rPr>
          <w:rStyle w:val="LS2NumVal"/>
          <w:lang w:val="nb-NO"/>
        </w:rPr>
        <w:t>3</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p>
    <w:p w14:paraId="70AF9BBF" w14:textId="77777777" w:rsidR="00291DB3" w:rsidRPr="00211DAE" w:rsidRDefault="007B48DD" w:rsidP="00477818">
      <w:pPr>
        <w:pStyle w:val="b1aff"/>
      </w:pPr>
      <w:r w:rsidRPr="00211DAE">
        <w:t>Tallet 1 er hvor mange elementer vi skal slette fra og med indeks 3. Funksjonen kan også brukes til å endre på en liste:</w:t>
      </w:r>
    </w:p>
    <w:p w14:paraId="1BF6E42D" w14:textId="77777777" w:rsidR="00291DB3" w:rsidRPr="00017038" w:rsidRDefault="007B48DD" w:rsidP="00477818">
      <w:pPr>
        <w:pStyle w:val="eks1aff"/>
        <w:rPr>
          <w:rFonts w:ascii="Consolas" w:hAnsi="Consolas"/>
          <w:lang w:val="nb-NO"/>
        </w:rPr>
      </w:pPr>
      <w:r w:rsidRPr="00017038">
        <w:rPr>
          <w:rFonts w:ascii="Consolas" w:hAnsi="Consolas"/>
          <w:lang w:val="nb-NO"/>
        </w:rPr>
        <w:t>tall.splice(</w:t>
      </w:r>
      <w:r w:rsidRPr="00211DAE">
        <w:rPr>
          <w:rStyle w:val="LS2NumVal"/>
          <w:lang w:val="nb-NO"/>
        </w:rPr>
        <w:t>7</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p>
    <w:p w14:paraId="699C5A80" w14:textId="77777777" w:rsidR="00291DB3" w:rsidRPr="00211DAE" w:rsidRDefault="007B48DD" w:rsidP="00477818">
      <w:pPr>
        <w:pStyle w:val="b1aff"/>
      </w:pPr>
      <w:r w:rsidRPr="00211DAE">
        <w:t>Her blir ingenting slettet (på grunn av 0), men elementene 1, 2 og 3 blir lagt til fra og med indeks 7. Hadde vi byttet ut 0 med 2, ville i tillegg de to tallene på indeks 7 og 8 blitt slettet. Nå blir de bare skjøvet lenger ut i listen.</w:t>
      </w:r>
    </w:p>
    <w:p w14:paraId="2E48DDA2" w14:textId="77777777" w:rsidR="00291DB3" w:rsidRPr="00211DAE" w:rsidRDefault="007B48DD" w:rsidP="00A01741">
      <w:pPr>
        <w:pStyle w:val="m1tt"/>
      </w:pPr>
      <w:bookmarkStart w:id="723" w:name="sortere-og-reversere"/>
      <w:bookmarkStart w:id="724" w:name="_Toc29047904"/>
      <w:r w:rsidRPr="00211DAE">
        <w:t>Sortere og reversere</w:t>
      </w:r>
      <w:bookmarkEnd w:id="723"/>
      <w:bookmarkEnd w:id="724"/>
    </w:p>
    <w:p w14:paraId="3C6B505E" w14:textId="5109D487" w:rsidR="00291DB3" w:rsidRPr="00211DAE" w:rsidRDefault="007B48DD" w:rsidP="00C628A3">
      <w:pPr>
        <w:pStyle w:val="b1af-f"/>
      </w:pPr>
      <w:r w:rsidRPr="00211DAE">
        <w:t xml:space="preserve">En liste i </w:t>
      </w:r>
      <w:r w:rsidR="00A03F38">
        <w:t>JavaScript</w:t>
      </w:r>
      <w:r w:rsidRPr="00211DAE">
        <w:t xml:space="preserve"> har flere innebygde funksjoner, blant annet </w:t>
      </w:r>
      <w:r w:rsidRPr="00B21A25">
        <w:rPr>
          <w:rStyle w:val="LS2CodeBodytext"/>
        </w:rPr>
        <w:t>sort()</w:t>
      </w:r>
      <w:r w:rsidRPr="00211DAE">
        <w:t xml:space="preserve"> og </w:t>
      </w:r>
      <w:r w:rsidRPr="00B21A25">
        <w:rPr>
          <w:rStyle w:val="LS2CodeBodytext"/>
        </w:rPr>
        <w:t>reverse()</w:t>
      </w:r>
      <w:r w:rsidRPr="00211DAE">
        <w:t xml:space="preserve">. Kommandoen </w:t>
      </w:r>
      <w:r w:rsidRPr="00B21A25">
        <w:rPr>
          <w:rStyle w:val="LS2CodeBodytext"/>
        </w:rPr>
        <w:t>navn.sort()</w:t>
      </w:r>
      <w:r w:rsidRPr="00211DAE">
        <w:t xml:space="preserve"> vil sortere listen me</w:t>
      </w:r>
      <w:r w:rsidR="00626196">
        <w:t>d</w:t>
      </w:r>
      <w:r w:rsidRPr="00211DAE">
        <w:t xml:space="preserve"> navn. På samme måte som i grunnferdighet 23 (Valgsetninger: sammen</w:t>
      </w:r>
      <w:r w:rsidR="00166A72">
        <w:t>likn</w:t>
      </w:r>
      <w:r w:rsidRPr="00211DAE">
        <w:t>e tekster) vil det sammen</w:t>
      </w:r>
      <w:r w:rsidR="00166A72">
        <w:t>likn</w:t>
      </w:r>
      <w:r w:rsidRPr="00211DAE">
        <w:t>es tegn for tegn</w:t>
      </w:r>
      <w:r w:rsidR="00892C3F">
        <w:t xml:space="preserve"> – </w:t>
      </w:r>
      <w:r w:rsidRPr="00211DAE">
        <w:t>og i henhold til unicode-tegntabellen. Det betyr at alle store bokstaver kommer før alle små.</w:t>
      </w:r>
    </w:p>
    <w:p w14:paraId="7BF6E8AE" w14:textId="1A13EFA6" w:rsidR="00291DB3" w:rsidRPr="00211DAE" w:rsidRDefault="007B48DD" w:rsidP="00B179A8">
      <w:pPr>
        <w:pStyle w:val="b1af"/>
      </w:pPr>
      <w:r w:rsidRPr="00211DAE">
        <w:t>Om du har en liste med tall, vil den bli sortert etter tallenes verdi. Men hvis elementene i listen er tall i form av tekst, blir de</w:t>
      </w:r>
      <w:r w:rsidR="00626196">
        <w:t xml:space="preserve"> </w:t>
      </w:r>
      <w:r w:rsidRPr="00211DAE">
        <w:t xml:space="preserve">sortert som tekst. </w:t>
      </w:r>
      <w:r w:rsidRPr="00C57878">
        <w:rPr>
          <w:rStyle w:val="LS2CodeBodytext"/>
        </w:rPr>
        <w:t>[101, 9].</w:t>
      </w:r>
      <w:r w:rsidRPr="00EF2694">
        <w:rPr>
          <w:rStyle w:val="LS2CodeBodytext"/>
          <w:highlight w:val="yellow"/>
          <w:rPrChange w:id="725" w:author="Terje Kolderup" w:date="2020-01-29T15:33:00Z">
            <w:rPr>
              <w:rStyle w:val="LS2CodeBodytext"/>
            </w:rPr>
          </w:rPrChange>
        </w:rPr>
        <w:t>sort</w:t>
      </w:r>
      <w:r w:rsidRPr="00C57878">
        <w:rPr>
          <w:rStyle w:val="LS2CodeBodytext"/>
        </w:rPr>
        <w:t>()</w:t>
      </w:r>
      <w:r w:rsidRPr="00211DAE">
        <w:t xml:space="preserve"> vil bli </w:t>
      </w:r>
      <w:r w:rsidRPr="00C57878">
        <w:rPr>
          <w:rStyle w:val="LS2CodeBodytext"/>
        </w:rPr>
        <w:t>[9, 101]</w:t>
      </w:r>
      <w:r w:rsidRPr="00211DAE">
        <w:t xml:space="preserve">, mens </w:t>
      </w:r>
      <w:r w:rsidRPr="00C57878">
        <w:rPr>
          <w:rStyle w:val="LS2CodeBodytext"/>
        </w:rPr>
        <w:t>['101', '9'].sort()</w:t>
      </w:r>
      <w:r w:rsidRPr="00211DAE">
        <w:t xml:space="preserve"> vil bli </w:t>
      </w:r>
      <w:r w:rsidRPr="00C57878">
        <w:rPr>
          <w:rStyle w:val="LS2CodeBodytext"/>
        </w:rPr>
        <w:t>['101', '9']</w:t>
      </w:r>
      <w:r w:rsidRPr="00211DAE">
        <w:t>.</w:t>
      </w:r>
    </w:p>
    <w:p w14:paraId="4A4966CD" w14:textId="09DD72C6" w:rsidR="00291DB3" w:rsidRPr="00211DAE" w:rsidRDefault="007B48DD" w:rsidP="00B179A8">
      <w:pPr>
        <w:pStyle w:val="b1af"/>
      </w:pPr>
      <w:r w:rsidRPr="00211DAE">
        <w:t xml:space="preserve">Funksjonen </w:t>
      </w:r>
      <w:r w:rsidRPr="00C57878">
        <w:rPr>
          <w:rStyle w:val="LS2CodeBodytext"/>
        </w:rPr>
        <w:t>reverse()</w:t>
      </w:r>
      <w:r w:rsidRPr="00211DAE">
        <w:t xml:space="preserve"> fungerer på samme måte, og den snur rekkefølgen på elementene i listen. Begge funksjonene endrer den listen du kaller dem på. Andre operasjoner på lister lager en ny liste som returneres</w:t>
      </w:r>
      <w:r w:rsidR="00626196">
        <w:t>. D</w:t>
      </w:r>
      <w:r w:rsidRPr="00211DAE">
        <w:t>et skal vi se mer på senere.</w:t>
      </w:r>
    </w:p>
    <w:p w14:paraId="7CF9AF98" w14:textId="77777777" w:rsidR="00291DB3" w:rsidRPr="00211DAE" w:rsidRDefault="007B48DD" w:rsidP="00A01741">
      <w:pPr>
        <w:pStyle w:val="m1tt"/>
      </w:pPr>
      <w:bookmarkStart w:id="726" w:name="søke"/>
      <w:bookmarkStart w:id="727" w:name="_Toc29047905"/>
      <w:r w:rsidRPr="00211DAE">
        <w:t>Søke</w:t>
      </w:r>
      <w:bookmarkEnd w:id="726"/>
      <w:bookmarkEnd w:id="727"/>
    </w:p>
    <w:p w14:paraId="11D2545B" w14:textId="03C3A348" w:rsidR="00291DB3" w:rsidRPr="00211DAE" w:rsidRDefault="007B48DD" w:rsidP="00C628A3">
      <w:pPr>
        <w:pStyle w:val="b1af-f"/>
      </w:pPr>
      <w:r w:rsidRPr="00211DAE">
        <w:t xml:space="preserve">Ofte har vi behov for å sjekke om en liste inneholder en bestemt verdi. Gitt at vi har en liste med tall i variabelen </w:t>
      </w:r>
      <w:r w:rsidRPr="00B21A25">
        <w:rPr>
          <w:rStyle w:val="LS2CodeBodytext"/>
        </w:rPr>
        <w:t>alleTall</w:t>
      </w:r>
      <w:r w:rsidRPr="00211DAE">
        <w:t>, så kan vi sjekke om lista inneholder et konkret tall, for eksempel 7, slik:</w:t>
      </w:r>
    </w:p>
    <w:p w14:paraId="4CFADD88"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antall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alleTall.length;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alleTall[indeks];</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t xml:space="preserve">        antall</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harSju </w:t>
      </w:r>
      <w:r w:rsidRPr="007A6D8D">
        <w:rPr>
          <w:rStyle w:val="LS2Operator"/>
          <w:lang w:val="nb-NO"/>
        </w:rPr>
        <w:t>=</w:t>
      </w:r>
      <w:r w:rsidRPr="00017038">
        <w:rPr>
          <w:rFonts w:ascii="Consolas" w:hAnsi="Consolas"/>
          <w:lang w:val="nb-NO"/>
        </w:rPr>
        <w:t xml:space="preserve"> antall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p>
    <w:p w14:paraId="4F118645" w14:textId="0CC6166A" w:rsidR="00291DB3" w:rsidRPr="00211DAE" w:rsidRDefault="007B48DD" w:rsidP="00477818">
      <w:pPr>
        <w:pStyle w:val="b1aff"/>
      </w:pPr>
      <w:r w:rsidRPr="00211DAE">
        <w:lastRenderedPageBreak/>
        <w:t xml:space="preserve">Her er det løst ved å telle hvor mange elementer som har verdien 7. Så har vi funnet minst </w:t>
      </w:r>
      <w:r w:rsidR="00483C75">
        <w:t>é</w:t>
      </w:r>
      <w:r w:rsidRPr="00211DAE">
        <w:t xml:space="preserve">n hvis </w:t>
      </w:r>
      <w:r w:rsidRPr="00CC027C">
        <w:rPr>
          <w:rStyle w:val="LS2CodeBodytext"/>
        </w:rPr>
        <w:t>antall &gt; 0</w:t>
      </w:r>
      <w:r w:rsidRPr="00211DAE">
        <w:t>. Som regel vil vi alltid pakke en slik funksjonalitet inn i en funksjon. Da blir koden også mer generel</w:t>
      </w:r>
      <w:r w:rsidR="00483C75">
        <w:t>l</w:t>
      </w:r>
      <w:r w:rsidRPr="00211DAE">
        <w:t xml:space="preserve"> i den forstand at den kan søke etter en hvilken som helst verdi i en hvilken som helst liste.</w:t>
      </w:r>
    </w:p>
    <w:p w14:paraId="6E58D310" w14:textId="77777777" w:rsidR="00291DB3" w:rsidRPr="00017038" w:rsidRDefault="007B48DD" w:rsidP="00477818">
      <w:pPr>
        <w:pStyle w:val="eks1aff"/>
        <w:rPr>
          <w:rFonts w:ascii="Consolas" w:hAnsi="Consolas"/>
          <w:lang w:val="nb-NO"/>
        </w:rPr>
      </w:pPr>
      <w:r w:rsidRPr="00CC5D44">
        <w:rPr>
          <w:rStyle w:val="LS2Tag"/>
          <w:bCs w:val="0"/>
          <w:lang w:val="nb-NO"/>
          <w:rPrChange w:id="728"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729" w:author="Terje Kolderup" w:date="2020-01-29T09:55:00Z">
            <w:rPr>
              <w:lang w:val="nb-NO"/>
            </w:rPr>
          </w:rPrChange>
        </w:rPr>
        <w:t>harListenVerdien</w:t>
      </w:r>
      <w:r w:rsidRPr="00017038">
        <w:rPr>
          <w:rFonts w:ascii="Consolas" w:hAnsi="Consolas"/>
          <w:lang w:val="nb-NO"/>
        </w:rPr>
        <w:t>(minListe, søkeVerdi)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myArray[indeks];</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(verdi </w:t>
      </w:r>
      <w:r w:rsidRPr="00211DAE">
        <w:rPr>
          <w:rStyle w:val="LS2Operator"/>
          <w:lang w:val="nb-NO"/>
        </w:rPr>
        <w:t>==</w:t>
      </w:r>
      <w:r w:rsidRPr="00017038">
        <w:rPr>
          <w:rFonts w:ascii="Consolas" w:hAnsi="Consolas"/>
          <w:lang w:val="nb-NO"/>
        </w:rPr>
        <w:t xml:space="preserve"> søkeVerdi)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w:t>
      </w:r>
    </w:p>
    <w:p w14:paraId="60A61063" w14:textId="26569DF3" w:rsidR="00291DB3" w:rsidRPr="00211DAE" w:rsidRDefault="007B48DD" w:rsidP="00477818">
      <w:pPr>
        <w:pStyle w:val="b1aff"/>
      </w:pPr>
      <w:r w:rsidRPr="00211DAE">
        <w:t xml:space="preserve">Funksjonen kalles slik: </w:t>
      </w:r>
      <w:r w:rsidRPr="00CC027C">
        <w:rPr>
          <w:rStyle w:val="LS2CodeBodytext"/>
        </w:rPr>
        <w:t>let harSju = harListenVerdien(alleTall, 7);</w:t>
      </w:r>
      <w:r w:rsidR="00483C75">
        <w:t xml:space="preserve">. </w:t>
      </w:r>
      <w:r w:rsidRPr="00211DAE">
        <w:t xml:space="preserve">I denne funksjonen utnytter vi </w:t>
      </w:r>
      <w:r w:rsidRPr="00CC027C">
        <w:rPr>
          <w:rStyle w:val="LS2CodeBodytext"/>
        </w:rPr>
        <w:t>return</w:t>
      </w:r>
      <w:r w:rsidRPr="00211DAE">
        <w:t xml:space="preserve">-kommandoen til å avslutte funksjonen så fort vi har funnet en forekomst av søkeverdien. Dersom if-setningen aldri slår til, vil </w:t>
      </w:r>
      <w:r w:rsidRPr="00CC027C">
        <w:rPr>
          <w:rStyle w:val="LS2CodeBodytext"/>
        </w:rPr>
        <w:t>return false</w:t>
      </w:r>
      <w:r w:rsidRPr="00211DAE">
        <w:t xml:space="preserve"> bli kjørt når for-løkken er ferdig.</w:t>
      </w:r>
    </w:p>
    <w:p w14:paraId="5DCF7E4E" w14:textId="77777777" w:rsidR="00291DB3" w:rsidRPr="00211DAE" w:rsidRDefault="007B48DD" w:rsidP="00A01741">
      <w:pPr>
        <w:pStyle w:val="m1tt"/>
      </w:pPr>
      <w:bookmarkStart w:id="730" w:name="filtrere"/>
      <w:bookmarkStart w:id="731" w:name="_Toc29047906"/>
      <w:r w:rsidRPr="00211DAE">
        <w:t>Filtrere</w:t>
      </w:r>
      <w:bookmarkEnd w:id="730"/>
      <w:bookmarkEnd w:id="731"/>
    </w:p>
    <w:p w14:paraId="7C2D5617" w14:textId="7AA8CD30" w:rsidR="00291DB3" w:rsidRPr="00211DAE" w:rsidRDefault="007B48DD" w:rsidP="00C628A3">
      <w:pPr>
        <w:pStyle w:val="b1af-f"/>
      </w:pPr>
      <w:r w:rsidRPr="00211DAE">
        <w:t xml:space="preserve">En </w:t>
      </w:r>
      <w:r w:rsidR="00166A72">
        <w:t>likn</w:t>
      </w:r>
      <w:r w:rsidRPr="00211DAE">
        <w:t xml:space="preserve">ende variant er at vi har behov for å </w:t>
      </w:r>
      <w:r w:rsidRPr="00EF2694">
        <w:rPr>
          <w:highlight w:val="yellow"/>
          <w:rPrChange w:id="732" w:author="Terje Kolderup" w:date="2020-01-29T15:33:00Z">
            <w:rPr/>
          </w:rPrChange>
        </w:rPr>
        <w:t>filtere</w:t>
      </w:r>
      <w:r w:rsidRPr="00211DAE">
        <w:t xml:space="preserve"> en liste</w:t>
      </w:r>
      <w:r w:rsidR="00483C75">
        <w:t>, d</w:t>
      </w:r>
      <w:r w:rsidRPr="00211DAE">
        <w:t>et vil si å lage en ny liste som bare inneholder noen utvalgte elementer. For eksempel kan vi ønske oss en ny liste med alle tallene som er større enn et visst minimum:</w:t>
      </w:r>
    </w:p>
    <w:p w14:paraId="724CB5CD" w14:textId="77777777" w:rsidR="00291DB3" w:rsidRPr="00017038" w:rsidRDefault="007B48DD" w:rsidP="00477818">
      <w:pPr>
        <w:pStyle w:val="eks1aff"/>
        <w:rPr>
          <w:rFonts w:ascii="Consolas" w:hAnsi="Consolas"/>
          <w:lang w:val="nb-NO"/>
        </w:rPr>
      </w:pPr>
      <w:r w:rsidRPr="00CC5D44">
        <w:rPr>
          <w:rStyle w:val="LS2Tag"/>
          <w:bCs w:val="0"/>
          <w:lang w:val="nb-NO"/>
          <w:rPrChange w:id="733"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734" w:author="Terje Kolderup" w:date="2020-01-29T09:5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filtrertListe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minListe[index];</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&gt;=</w:t>
      </w:r>
      <w:r w:rsidRPr="00017038">
        <w:rPr>
          <w:rFonts w:ascii="Consolas" w:hAnsi="Consolas"/>
          <w:lang w:val="nb-NO"/>
        </w:rPr>
        <w:t xml:space="preserve"> grense) {</w:t>
      </w:r>
      <w:r w:rsidRPr="00017038">
        <w:rPr>
          <w:rFonts w:ascii="Consolas" w:hAnsi="Consolas"/>
          <w:lang w:val="nb-NO"/>
        </w:rPr>
        <w:br/>
        <w:t xml:space="preserve">            filtrertListe.push(tall);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filtrertListe;</w:t>
      </w:r>
      <w:r w:rsidRPr="00017038">
        <w:rPr>
          <w:rFonts w:ascii="Consolas" w:hAnsi="Consolas"/>
          <w:lang w:val="nb-NO"/>
        </w:rPr>
        <w:br/>
        <w:t>}</w:t>
      </w:r>
    </w:p>
    <w:p w14:paraId="03E766A6" w14:textId="77777777" w:rsidR="00291DB3" w:rsidRPr="00211DAE" w:rsidRDefault="007B48DD" w:rsidP="00A01741">
      <w:pPr>
        <w:pStyle w:val="m1tt"/>
      </w:pPr>
      <w:bookmarkStart w:id="735" w:name="aggregeringer"/>
      <w:bookmarkStart w:id="736" w:name="_Toc29047907"/>
      <w:r w:rsidRPr="00211DAE">
        <w:t>Aggregeringer</w:t>
      </w:r>
      <w:bookmarkEnd w:id="735"/>
      <w:bookmarkEnd w:id="736"/>
    </w:p>
    <w:p w14:paraId="5F599471" w14:textId="1E9BA7BB" w:rsidR="00291DB3" w:rsidRPr="00211DAE" w:rsidRDefault="007B48DD" w:rsidP="00C628A3">
      <w:pPr>
        <w:pStyle w:val="b1af-f"/>
      </w:pPr>
      <w:r w:rsidRPr="00211DAE">
        <w:t xml:space="preserve">Å </w:t>
      </w:r>
      <w:r w:rsidRPr="00EF2694">
        <w:rPr>
          <w:highlight w:val="yellow"/>
          <w:rPrChange w:id="737" w:author="Terje Kolderup" w:date="2020-01-29T15:33:00Z">
            <w:rPr/>
          </w:rPrChange>
        </w:rPr>
        <w:t>summere</w:t>
      </w:r>
      <w:r w:rsidRPr="00211DAE">
        <w:t xml:space="preserve"> en liste</w:t>
      </w:r>
      <w:r w:rsidR="00483C75">
        <w:t xml:space="preserve"> –</w:t>
      </w:r>
      <w:r w:rsidR="00483C75" w:rsidRPr="00211DAE">
        <w:t xml:space="preserve"> </w:t>
      </w:r>
      <w:r w:rsidRPr="00211DAE">
        <w:t xml:space="preserve">eller finne </w:t>
      </w:r>
      <w:r w:rsidRPr="00EF2694">
        <w:rPr>
          <w:highlight w:val="yellow"/>
          <w:rPrChange w:id="738" w:author="Terje Kolderup" w:date="2020-01-29T15:33:00Z">
            <w:rPr/>
          </w:rPrChange>
        </w:rPr>
        <w:t>minimum</w:t>
      </w:r>
      <w:r w:rsidRPr="00211DAE">
        <w:t xml:space="preserve">, </w:t>
      </w:r>
      <w:r w:rsidRPr="00EF2694">
        <w:rPr>
          <w:highlight w:val="yellow"/>
          <w:rPrChange w:id="739" w:author="Terje Kolderup" w:date="2020-01-29T15:33:00Z">
            <w:rPr/>
          </w:rPrChange>
        </w:rPr>
        <w:t>maksimum</w:t>
      </w:r>
      <w:r w:rsidRPr="00211DAE">
        <w:t xml:space="preserve"> eller </w:t>
      </w:r>
      <w:r w:rsidRPr="00EF2694">
        <w:rPr>
          <w:highlight w:val="yellow"/>
          <w:rPrChange w:id="740" w:author="Terje Kolderup" w:date="2020-01-29T15:33:00Z">
            <w:rPr/>
          </w:rPrChange>
        </w:rPr>
        <w:t>gjennomsnitt</w:t>
      </w:r>
      <w:r w:rsidRPr="00211DAE">
        <w:t xml:space="preserve"> </w:t>
      </w:r>
      <w:r w:rsidR="00483C75">
        <w:t xml:space="preserve">– kalles </w:t>
      </w:r>
      <w:r w:rsidRPr="00EF2694">
        <w:rPr>
          <w:highlight w:val="yellow"/>
          <w:rPrChange w:id="741" w:author="Terje Kolderup" w:date="2020-01-29T15:33:00Z">
            <w:rPr/>
          </w:rPrChange>
        </w:rPr>
        <w:t>aggregering</w:t>
      </w:r>
      <w:r w:rsidRPr="00211DAE">
        <w:t>. Hele listen kokes ned til én verdi som sier noe om listen. Her er summering av en liste med tall:</w:t>
      </w:r>
    </w:p>
    <w:p w14:paraId="0AA09E5A" w14:textId="77777777" w:rsidR="00291DB3" w:rsidRPr="00017038" w:rsidRDefault="007B48DD" w:rsidP="00477818">
      <w:pPr>
        <w:pStyle w:val="eks1aff"/>
        <w:rPr>
          <w:rFonts w:ascii="Consolas" w:hAnsi="Consolas"/>
          <w:rPrChange w:id="742" w:author="Terje Kolderup" w:date="2020-01-29T09:55:00Z">
            <w:rPr>
              <w:lang w:val="nb-NO"/>
            </w:rPr>
          </w:rPrChange>
        </w:rPr>
      </w:pPr>
      <w:r w:rsidRPr="003002AA">
        <w:rPr>
          <w:rStyle w:val="LS2Tag"/>
          <w:bCs w:val="0"/>
          <w:rPrChange w:id="743" w:author="Terje Kolderup" w:date="2020-01-24T12:45:00Z">
            <w:rPr>
              <w:rStyle w:val="LS2Keyword"/>
              <w:lang w:val="nb-NO"/>
            </w:rPr>
          </w:rPrChange>
        </w:rPr>
        <w:t>function</w:t>
      </w:r>
      <w:r w:rsidRPr="00017038">
        <w:rPr>
          <w:rFonts w:ascii="Consolas" w:hAnsi="Consolas"/>
          <w:rPrChange w:id="744" w:author="Terje Kolderup" w:date="2020-01-29T09:55:00Z">
            <w:rPr>
              <w:lang w:val="nb-NO"/>
            </w:rPr>
          </w:rPrChange>
        </w:rPr>
        <w:t xml:space="preserve"> </w:t>
      </w:r>
      <w:proofErr w:type="spellStart"/>
      <w:r w:rsidRPr="009D333D">
        <w:rPr>
          <w:rStyle w:val="LS2NumVal"/>
          <w:rPrChange w:id="745" w:author="Terje Kolderup" w:date="2020-01-24T13:20:00Z">
            <w:rPr>
              <w:lang w:val="nb-NO"/>
            </w:rPr>
          </w:rPrChange>
        </w:rPr>
        <w:t>finnSum</w:t>
      </w:r>
      <w:proofErr w:type="spellEnd"/>
      <w:r w:rsidRPr="00017038">
        <w:rPr>
          <w:rFonts w:ascii="Consolas" w:hAnsi="Consolas"/>
          <w:rPrChange w:id="746" w:author="Terje Kolderup" w:date="2020-01-29T09:55:00Z">
            <w:rPr>
              <w:lang w:val="nb-NO"/>
            </w:rPr>
          </w:rPrChange>
        </w:rPr>
        <w:t>(</w:t>
      </w:r>
      <w:proofErr w:type="spellStart"/>
      <w:r w:rsidRPr="00017038">
        <w:rPr>
          <w:rFonts w:ascii="Consolas" w:hAnsi="Consolas"/>
          <w:rPrChange w:id="747" w:author="Terje Kolderup" w:date="2020-01-29T09:55:00Z">
            <w:rPr>
              <w:lang w:val="nb-NO"/>
            </w:rPr>
          </w:rPrChange>
        </w:rPr>
        <w:t>minListe</w:t>
      </w:r>
      <w:proofErr w:type="spellEnd"/>
      <w:r w:rsidRPr="00017038">
        <w:rPr>
          <w:rFonts w:ascii="Consolas" w:hAnsi="Consolas"/>
          <w:rPrChange w:id="748" w:author="Terje Kolderup" w:date="2020-01-29T09:55:00Z">
            <w:rPr>
              <w:lang w:val="nb-NO"/>
            </w:rPr>
          </w:rPrChange>
        </w:rPr>
        <w:t>) {</w:t>
      </w:r>
      <w:r w:rsidRPr="00017038">
        <w:rPr>
          <w:rFonts w:ascii="Consolas" w:hAnsi="Consolas"/>
          <w:rPrChange w:id="749" w:author="Terje Kolderup" w:date="2020-01-29T09:55:00Z">
            <w:rPr>
              <w:lang w:val="nb-NO"/>
            </w:rPr>
          </w:rPrChange>
        </w:rPr>
        <w:br/>
        <w:t xml:space="preserve">    </w:t>
      </w:r>
      <w:r w:rsidRPr="00CC5D44">
        <w:rPr>
          <w:rStyle w:val="LS2Keyword"/>
          <w:rPrChange w:id="750" w:author="Terje Kolderup" w:date="2020-01-29T09:55:00Z">
            <w:rPr>
              <w:rStyle w:val="LS2Keyword"/>
              <w:lang w:val="nb-NO"/>
            </w:rPr>
          </w:rPrChange>
        </w:rPr>
        <w:t>let</w:t>
      </w:r>
      <w:r w:rsidRPr="00017038">
        <w:rPr>
          <w:rFonts w:ascii="Consolas" w:hAnsi="Consolas"/>
          <w:rPrChange w:id="751" w:author="Terje Kolderup" w:date="2020-01-29T09:55:00Z">
            <w:rPr>
              <w:lang w:val="nb-NO"/>
            </w:rPr>
          </w:rPrChange>
        </w:rPr>
        <w:t xml:space="preserve"> sum </w:t>
      </w:r>
      <w:r w:rsidRPr="00CC5D44">
        <w:rPr>
          <w:rStyle w:val="LS2Operator"/>
          <w:rPrChange w:id="752" w:author="Terje Kolderup" w:date="2020-01-29T09:55:00Z">
            <w:rPr>
              <w:rStyle w:val="LS2Operator"/>
              <w:lang w:val="nb-NO"/>
            </w:rPr>
          </w:rPrChange>
        </w:rPr>
        <w:t>=</w:t>
      </w:r>
      <w:r w:rsidRPr="00017038">
        <w:rPr>
          <w:rFonts w:ascii="Consolas" w:hAnsi="Consolas"/>
          <w:rPrChange w:id="753" w:author="Terje Kolderup" w:date="2020-01-29T09:55:00Z">
            <w:rPr>
              <w:lang w:val="nb-NO"/>
            </w:rPr>
          </w:rPrChange>
        </w:rPr>
        <w:t xml:space="preserve"> </w:t>
      </w:r>
      <w:r w:rsidRPr="00CC5D44">
        <w:rPr>
          <w:rStyle w:val="LS2NumVal"/>
          <w:rPrChange w:id="754" w:author="Terje Kolderup" w:date="2020-01-29T09:55:00Z">
            <w:rPr>
              <w:rStyle w:val="LS2NumVal"/>
              <w:lang w:val="nb-NO"/>
            </w:rPr>
          </w:rPrChange>
        </w:rPr>
        <w:t>0</w:t>
      </w:r>
      <w:r w:rsidRPr="00017038">
        <w:rPr>
          <w:rFonts w:ascii="Consolas" w:hAnsi="Consolas"/>
          <w:rPrChange w:id="755" w:author="Terje Kolderup" w:date="2020-01-29T09:55:00Z">
            <w:rPr>
              <w:lang w:val="nb-NO"/>
            </w:rPr>
          </w:rPrChange>
        </w:rPr>
        <w:t>;</w:t>
      </w:r>
      <w:r w:rsidRPr="00017038">
        <w:rPr>
          <w:rFonts w:ascii="Consolas" w:hAnsi="Consolas"/>
          <w:rPrChange w:id="756" w:author="Terje Kolderup" w:date="2020-01-29T09:55:00Z">
            <w:rPr>
              <w:lang w:val="nb-NO"/>
            </w:rPr>
          </w:rPrChange>
        </w:rPr>
        <w:br/>
        <w:t xml:space="preserve">    </w:t>
      </w:r>
      <w:proofErr w:type="gramStart"/>
      <w:r w:rsidRPr="00CC5D44">
        <w:rPr>
          <w:rStyle w:val="LS2Keyword"/>
          <w:rPrChange w:id="757" w:author="Terje Kolderup" w:date="2020-01-29T09:55:00Z">
            <w:rPr>
              <w:rStyle w:val="LS2Keyword"/>
              <w:lang w:val="nb-NO"/>
            </w:rPr>
          </w:rPrChange>
        </w:rPr>
        <w:t>for</w:t>
      </w:r>
      <w:r w:rsidRPr="00017038">
        <w:rPr>
          <w:rFonts w:ascii="Consolas" w:hAnsi="Consolas"/>
          <w:rPrChange w:id="758" w:author="Terje Kolderup" w:date="2020-01-29T09:55:00Z">
            <w:rPr>
              <w:lang w:val="nb-NO"/>
            </w:rPr>
          </w:rPrChange>
        </w:rPr>
        <w:t>(</w:t>
      </w:r>
      <w:proofErr w:type="gramEnd"/>
      <w:r w:rsidRPr="00CC5D44">
        <w:rPr>
          <w:rStyle w:val="LS2Keyword"/>
          <w:rPrChange w:id="759" w:author="Terje Kolderup" w:date="2020-01-29T09:55:00Z">
            <w:rPr>
              <w:rStyle w:val="LS2Keyword"/>
              <w:lang w:val="nb-NO"/>
            </w:rPr>
          </w:rPrChange>
        </w:rPr>
        <w:t>let</w:t>
      </w:r>
      <w:r w:rsidRPr="00017038">
        <w:rPr>
          <w:rFonts w:ascii="Consolas" w:hAnsi="Consolas"/>
          <w:rPrChange w:id="760" w:author="Terje Kolderup" w:date="2020-01-29T09:55:00Z">
            <w:rPr>
              <w:lang w:val="nb-NO"/>
            </w:rPr>
          </w:rPrChange>
        </w:rPr>
        <w:t xml:space="preserve"> </w:t>
      </w:r>
      <w:proofErr w:type="spellStart"/>
      <w:r w:rsidRPr="00017038">
        <w:rPr>
          <w:rFonts w:ascii="Consolas" w:hAnsi="Consolas"/>
          <w:rPrChange w:id="761" w:author="Terje Kolderup" w:date="2020-01-29T09:55:00Z">
            <w:rPr>
              <w:lang w:val="nb-NO"/>
            </w:rPr>
          </w:rPrChange>
        </w:rPr>
        <w:t>indeks</w:t>
      </w:r>
      <w:proofErr w:type="spellEnd"/>
      <w:r w:rsidRPr="00017038">
        <w:rPr>
          <w:rFonts w:ascii="Consolas" w:hAnsi="Consolas"/>
          <w:rPrChange w:id="762" w:author="Terje Kolderup" w:date="2020-01-29T09:55:00Z">
            <w:rPr>
              <w:lang w:val="nb-NO"/>
            </w:rPr>
          </w:rPrChange>
        </w:rPr>
        <w:t xml:space="preserve"> </w:t>
      </w:r>
      <w:r w:rsidRPr="00CC5D44">
        <w:rPr>
          <w:rStyle w:val="LS2Operator"/>
          <w:rPrChange w:id="763" w:author="Terje Kolderup" w:date="2020-01-29T09:55:00Z">
            <w:rPr>
              <w:rStyle w:val="LS2Operator"/>
              <w:lang w:val="nb-NO"/>
            </w:rPr>
          </w:rPrChange>
        </w:rPr>
        <w:t>=</w:t>
      </w:r>
      <w:r w:rsidRPr="00017038">
        <w:rPr>
          <w:rFonts w:ascii="Consolas" w:hAnsi="Consolas"/>
          <w:rPrChange w:id="764" w:author="Terje Kolderup" w:date="2020-01-29T09:55:00Z">
            <w:rPr>
              <w:lang w:val="nb-NO"/>
            </w:rPr>
          </w:rPrChange>
        </w:rPr>
        <w:t xml:space="preserve"> </w:t>
      </w:r>
      <w:r w:rsidRPr="00CC5D44">
        <w:rPr>
          <w:rStyle w:val="LS2NumVal"/>
          <w:rPrChange w:id="765" w:author="Terje Kolderup" w:date="2020-01-29T09:55:00Z">
            <w:rPr>
              <w:rStyle w:val="LS2NumVal"/>
              <w:lang w:val="nb-NO"/>
            </w:rPr>
          </w:rPrChange>
        </w:rPr>
        <w:t>0</w:t>
      </w:r>
      <w:r w:rsidRPr="00017038">
        <w:rPr>
          <w:rFonts w:ascii="Consolas" w:hAnsi="Consolas"/>
          <w:rPrChange w:id="766" w:author="Terje Kolderup" w:date="2020-01-29T09:55:00Z">
            <w:rPr>
              <w:lang w:val="nb-NO"/>
            </w:rPr>
          </w:rPrChange>
        </w:rPr>
        <w:t xml:space="preserve">; </w:t>
      </w:r>
      <w:proofErr w:type="spellStart"/>
      <w:r w:rsidRPr="00017038">
        <w:rPr>
          <w:rFonts w:ascii="Consolas" w:hAnsi="Consolas"/>
          <w:rPrChange w:id="767" w:author="Terje Kolderup" w:date="2020-01-29T09:55:00Z">
            <w:rPr>
              <w:lang w:val="nb-NO"/>
            </w:rPr>
          </w:rPrChange>
        </w:rPr>
        <w:t>indeks</w:t>
      </w:r>
      <w:proofErr w:type="spellEnd"/>
      <w:r w:rsidRPr="00017038">
        <w:rPr>
          <w:rFonts w:ascii="Consolas" w:hAnsi="Consolas"/>
          <w:rPrChange w:id="768" w:author="Terje Kolderup" w:date="2020-01-29T09:55:00Z">
            <w:rPr>
              <w:lang w:val="nb-NO"/>
            </w:rPr>
          </w:rPrChange>
        </w:rPr>
        <w:t xml:space="preserve"> </w:t>
      </w:r>
      <w:r w:rsidRPr="00CC5D44">
        <w:rPr>
          <w:rStyle w:val="LS2Operator"/>
          <w:rPrChange w:id="769" w:author="Terje Kolderup" w:date="2020-01-29T09:55:00Z">
            <w:rPr>
              <w:rStyle w:val="LS2Operator"/>
              <w:lang w:val="nb-NO"/>
            </w:rPr>
          </w:rPrChange>
        </w:rPr>
        <w:t>&lt;</w:t>
      </w:r>
      <w:r w:rsidRPr="00017038">
        <w:rPr>
          <w:rFonts w:ascii="Consolas" w:hAnsi="Consolas"/>
          <w:rPrChange w:id="770" w:author="Terje Kolderup" w:date="2020-01-29T09:55:00Z">
            <w:rPr>
              <w:lang w:val="nb-NO"/>
            </w:rPr>
          </w:rPrChange>
        </w:rPr>
        <w:t xml:space="preserve"> </w:t>
      </w:r>
      <w:proofErr w:type="spellStart"/>
      <w:r w:rsidRPr="00017038">
        <w:rPr>
          <w:rFonts w:ascii="Consolas" w:hAnsi="Consolas"/>
          <w:rPrChange w:id="771" w:author="Terje Kolderup" w:date="2020-01-29T09:55:00Z">
            <w:rPr>
              <w:lang w:val="nb-NO"/>
            </w:rPr>
          </w:rPrChange>
        </w:rPr>
        <w:t>minListe.length</w:t>
      </w:r>
      <w:proofErr w:type="spellEnd"/>
      <w:r w:rsidRPr="00017038">
        <w:rPr>
          <w:rFonts w:ascii="Consolas" w:hAnsi="Consolas"/>
          <w:rPrChange w:id="772" w:author="Terje Kolderup" w:date="2020-01-29T09:55:00Z">
            <w:rPr>
              <w:lang w:val="nb-NO"/>
            </w:rPr>
          </w:rPrChange>
        </w:rPr>
        <w:t xml:space="preserve">; </w:t>
      </w:r>
      <w:proofErr w:type="spellStart"/>
      <w:r w:rsidRPr="00017038">
        <w:rPr>
          <w:rFonts w:ascii="Consolas" w:hAnsi="Consolas"/>
          <w:rPrChange w:id="773" w:author="Terje Kolderup" w:date="2020-01-29T09:55:00Z">
            <w:rPr>
              <w:lang w:val="nb-NO"/>
            </w:rPr>
          </w:rPrChange>
        </w:rPr>
        <w:t>indeks</w:t>
      </w:r>
      <w:proofErr w:type="spellEnd"/>
      <w:r w:rsidRPr="00CC5D44">
        <w:rPr>
          <w:rStyle w:val="LS2Keyword"/>
          <w:rPrChange w:id="774" w:author="Terje Kolderup" w:date="2020-01-29T09:55:00Z">
            <w:rPr>
              <w:rStyle w:val="LS2Keyword"/>
              <w:lang w:val="nb-NO"/>
            </w:rPr>
          </w:rPrChange>
        </w:rPr>
        <w:t>++</w:t>
      </w:r>
      <w:r w:rsidRPr="00017038">
        <w:rPr>
          <w:rFonts w:ascii="Consolas" w:hAnsi="Consolas"/>
          <w:rPrChange w:id="775" w:author="Terje Kolderup" w:date="2020-01-29T09:55:00Z">
            <w:rPr>
              <w:lang w:val="nb-NO"/>
            </w:rPr>
          </w:rPrChange>
        </w:rPr>
        <w:t>) {</w:t>
      </w:r>
      <w:r w:rsidRPr="00017038">
        <w:rPr>
          <w:rFonts w:ascii="Consolas" w:hAnsi="Consolas"/>
          <w:rPrChange w:id="776" w:author="Terje Kolderup" w:date="2020-01-29T09:55:00Z">
            <w:rPr>
              <w:lang w:val="nb-NO"/>
            </w:rPr>
          </w:rPrChange>
        </w:rPr>
        <w:br/>
        <w:t xml:space="preserve">        </w:t>
      </w:r>
      <w:r w:rsidRPr="00CC5D44">
        <w:rPr>
          <w:rStyle w:val="LS2Keyword"/>
          <w:rPrChange w:id="777" w:author="Terje Kolderup" w:date="2020-01-29T09:55:00Z">
            <w:rPr>
              <w:rStyle w:val="LS2Keyword"/>
              <w:lang w:val="nb-NO"/>
            </w:rPr>
          </w:rPrChange>
        </w:rPr>
        <w:t>const</w:t>
      </w:r>
      <w:r w:rsidRPr="00017038">
        <w:rPr>
          <w:rFonts w:ascii="Consolas" w:hAnsi="Consolas"/>
          <w:rPrChange w:id="778" w:author="Terje Kolderup" w:date="2020-01-29T09:55:00Z">
            <w:rPr>
              <w:lang w:val="nb-NO"/>
            </w:rPr>
          </w:rPrChange>
        </w:rPr>
        <w:t xml:space="preserve"> tall </w:t>
      </w:r>
      <w:r w:rsidRPr="00CC5D44">
        <w:rPr>
          <w:rStyle w:val="LS2Operator"/>
          <w:rPrChange w:id="779" w:author="Terje Kolderup" w:date="2020-01-29T09:55:00Z">
            <w:rPr>
              <w:rStyle w:val="LS2Operator"/>
              <w:lang w:val="nb-NO"/>
            </w:rPr>
          </w:rPrChange>
        </w:rPr>
        <w:t>=</w:t>
      </w:r>
      <w:r w:rsidRPr="00017038">
        <w:rPr>
          <w:rFonts w:ascii="Consolas" w:hAnsi="Consolas"/>
          <w:rPrChange w:id="780" w:author="Terje Kolderup" w:date="2020-01-29T09:55:00Z">
            <w:rPr>
              <w:lang w:val="nb-NO"/>
            </w:rPr>
          </w:rPrChange>
        </w:rPr>
        <w:t xml:space="preserve"> </w:t>
      </w:r>
      <w:proofErr w:type="spellStart"/>
      <w:r w:rsidRPr="00017038">
        <w:rPr>
          <w:rFonts w:ascii="Consolas" w:hAnsi="Consolas"/>
          <w:rPrChange w:id="781" w:author="Terje Kolderup" w:date="2020-01-29T09:55:00Z">
            <w:rPr>
              <w:lang w:val="nb-NO"/>
            </w:rPr>
          </w:rPrChange>
        </w:rPr>
        <w:t>minListe</w:t>
      </w:r>
      <w:proofErr w:type="spellEnd"/>
      <w:r w:rsidRPr="00017038">
        <w:rPr>
          <w:rFonts w:ascii="Consolas" w:hAnsi="Consolas"/>
          <w:rPrChange w:id="782" w:author="Terje Kolderup" w:date="2020-01-29T09:55:00Z">
            <w:rPr>
              <w:lang w:val="nb-NO"/>
            </w:rPr>
          </w:rPrChange>
        </w:rPr>
        <w:t>[</w:t>
      </w:r>
      <w:proofErr w:type="spellStart"/>
      <w:r w:rsidRPr="00017038">
        <w:rPr>
          <w:rFonts w:ascii="Consolas" w:hAnsi="Consolas"/>
          <w:rPrChange w:id="783" w:author="Terje Kolderup" w:date="2020-01-29T09:55:00Z">
            <w:rPr>
              <w:lang w:val="nb-NO"/>
            </w:rPr>
          </w:rPrChange>
        </w:rPr>
        <w:t>indeks</w:t>
      </w:r>
      <w:proofErr w:type="spellEnd"/>
      <w:r w:rsidRPr="00017038">
        <w:rPr>
          <w:rFonts w:ascii="Consolas" w:hAnsi="Consolas"/>
          <w:rPrChange w:id="784" w:author="Terje Kolderup" w:date="2020-01-29T09:55:00Z">
            <w:rPr>
              <w:lang w:val="nb-NO"/>
            </w:rPr>
          </w:rPrChange>
        </w:rPr>
        <w:t>];</w:t>
      </w:r>
      <w:r w:rsidRPr="00017038">
        <w:rPr>
          <w:rFonts w:ascii="Consolas" w:hAnsi="Consolas"/>
          <w:rPrChange w:id="785" w:author="Terje Kolderup" w:date="2020-01-29T09:55:00Z">
            <w:rPr>
              <w:lang w:val="nb-NO"/>
            </w:rPr>
          </w:rPrChange>
        </w:rPr>
        <w:br/>
      </w:r>
      <w:r w:rsidRPr="00017038">
        <w:rPr>
          <w:rFonts w:ascii="Consolas" w:hAnsi="Consolas"/>
          <w:rPrChange w:id="786" w:author="Terje Kolderup" w:date="2020-01-29T09:55:00Z">
            <w:rPr>
              <w:lang w:val="nb-NO"/>
            </w:rPr>
          </w:rPrChange>
        </w:rPr>
        <w:lastRenderedPageBreak/>
        <w:t xml:space="preserve">        sum </w:t>
      </w:r>
      <w:r w:rsidRPr="00CC5D44">
        <w:rPr>
          <w:rStyle w:val="LS2Operator"/>
          <w:rPrChange w:id="787" w:author="Terje Kolderup" w:date="2020-01-29T09:55:00Z">
            <w:rPr>
              <w:rStyle w:val="LS2Operator"/>
              <w:lang w:val="nb-NO"/>
            </w:rPr>
          </w:rPrChange>
        </w:rPr>
        <w:t>+=</w:t>
      </w:r>
      <w:r w:rsidRPr="00017038">
        <w:rPr>
          <w:rFonts w:ascii="Consolas" w:hAnsi="Consolas"/>
          <w:rPrChange w:id="788" w:author="Terje Kolderup" w:date="2020-01-29T09:55:00Z">
            <w:rPr>
              <w:lang w:val="nb-NO"/>
            </w:rPr>
          </w:rPrChange>
        </w:rPr>
        <w:t xml:space="preserve"> tall; </w:t>
      </w:r>
      <w:r w:rsidRPr="00017038">
        <w:rPr>
          <w:rFonts w:ascii="Consolas" w:hAnsi="Consolas"/>
          <w:rPrChange w:id="789" w:author="Terje Kolderup" w:date="2020-01-29T09:55:00Z">
            <w:rPr>
              <w:lang w:val="nb-NO"/>
            </w:rPr>
          </w:rPrChange>
        </w:rPr>
        <w:br/>
        <w:t xml:space="preserve">    }</w:t>
      </w:r>
      <w:r w:rsidRPr="00017038">
        <w:rPr>
          <w:rFonts w:ascii="Consolas" w:hAnsi="Consolas"/>
          <w:rPrChange w:id="790" w:author="Terje Kolderup" w:date="2020-01-29T09:55:00Z">
            <w:rPr>
              <w:lang w:val="nb-NO"/>
            </w:rPr>
          </w:rPrChange>
        </w:rPr>
        <w:br/>
        <w:t xml:space="preserve">    </w:t>
      </w:r>
      <w:r w:rsidRPr="00CC5D44">
        <w:rPr>
          <w:rStyle w:val="LS2Keyword"/>
          <w:rPrChange w:id="791" w:author="Terje Kolderup" w:date="2020-01-29T09:55:00Z">
            <w:rPr>
              <w:rStyle w:val="LS2Keyword"/>
              <w:lang w:val="nb-NO"/>
            </w:rPr>
          </w:rPrChange>
        </w:rPr>
        <w:t>return</w:t>
      </w:r>
      <w:r w:rsidRPr="00017038">
        <w:rPr>
          <w:rFonts w:ascii="Consolas" w:hAnsi="Consolas"/>
          <w:rPrChange w:id="792" w:author="Terje Kolderup" w:date="2020-01-29T09:55:00Z">
            <w:rPr>
              <w:lang w:val="nb-NO"/>
            </w:rPr>
          </w:rPrChange>
        </w:rPr>
        <w:t xml:space="preserve"> sum;</w:t>
      </w:r>
      <w:r w:rsidRPr="00017038">
        <w:rPr>
          <w:rFonts w:ascii="Consolas" w:hAnsi="Consolas"/>
          <w:rPrChange w:id="793" w:author="Terje Kolderup" w:date="2020-01-29T09:55:00Z">
            <w:rPr>
              <w:lang w:val="nb-NO"/>
            </w:rPr>
          </w:rPrChange>
        </w:rPr>
        <w:br/>
        <w:t>}</w:t>
      </w:r>
    </w:p>
    <w:p w14:paraId="4EE79A5E" w14:textId="3CDAB064" w:rsidR="00291DB3" w:rsidRPr="00211DAE" w:rsidRDefault="007B48DD" w:rsidP="00477818">
      <w:pPr>
        <w:pStyle w:val="b1aff"/>
      </w:pPr>
      <w:r w:rsidRPr="00211DAE">
        <w:t>Hvis du skal summere en liste med tekst</w:t>
      </w:r>
      <w:r w:rsidR="00483C75">
        <w:t>,</w:t>
      </w:r>
      <w:r w:rsidRPr="00211DAE">
        <w:t xml:space="preserve"> og du med summere mener å slå sammen alle tekstene i listen til én, kan du bruke den innebygde funksjonen </w:t>
      </w:r>
      <w:r w:rsidRPr="00CC027C">
        <w:rPr>
          <w:rStyle w:val="LS2CodeBodytext"/>
        </w:rPr>
        <w:t>join()</w:t>
      </w:r>
      <w:r w:rsidRPr="00211DAE">
        <w:t xml:space="preserve">. </w:t>
      </w:r>
      <w:r w:rsidRPr="00CC027C">
        <w:rPr>
          <w:rStyle w:val="LS2CodeBodytext"/>
        </w:rPr>
        <w:t>alleNavn.join()</w:t>
      </w:r>
      <w:r w:rsidRPr="00211DAE">
        <w:t xml:space="preserve"> vil gi teksten </w:t>
      </w:r>
      <w:r w:rsidRPr="00CC027C">
        <w:rPr>
          <w:rStyle w:val="LS2CodeBodytext"/>
        </w:rPr>
        <w:t>'Per, Pål, Espen'</w:t>
      </w:r>
      <w:r w:rsidRPr="00211DAE">
        <w:t>. Den setter altså inn kommaer mellom elementene. Om du vil ha e</w:t>
      </w:r>
      <w:r w:rsidR="00777B45">
        <w:t>t</w:t>
      </w:r>
      <w:r w:rsidRPr="00211DAE">
        <w:t xml:space="preserve"> annet tegn</w:t>
      </w:r>
      <w:r w:rsidR="00483C75">
        <w:t>,</w:t>
      </w:r>
      <w:r w:rsidRPr="00211DAE">
        <w:t xml:space="preserve"> sender du det som parameter. </w:t>
      </w:r>
      <w:r w:rsidRPr="00CC027C">
        <w:rPr>
          <w:rStyle w:val="LS2CodeBodytext"/>
        </w:rPr>
        <w:t>alleNavn.join(' ')</w:t>
      </w:r>
      <w:r w:rsidRPr="00211DAE">
        <w:t xml:space="preserve"> vil da sette inn mellomrom istedenfor. Om du ikke vil ha noe mellom, blir det </w:t>
      </w:r>
      <w:r w:rsidRPr="00CC027C">
        <w:rPr>
          <w:rStyle w:val="LS2CodeBodytext"/>
        </w:rPr>
        <w:t>alleNavn.join('')</w:t>
      </w:r>
      <w:r w:rsidRPr="00211DAE">
        <w:t xml:space="preserve">, men da blir resultatet </w:t>
      </w:r>
      <w:r w:rsidRPr="00CC027C">
        <w:rPr>
          <w:rStyle w:val="LS2CodeBodytext"/>
        </w:rPr>
        <w:t>'PerPålEspen'</w:t>
      </w:r>
      <w:r w:rsidRPr="00211DAE">
        <w:t>.</w:t>
      </w:r>
    </w:p>
    <w:p w14:paraId="2619E06A" w14:textId="651E56E4" w:rsidR="00291DB3" w:rsidRPr="00211DAE" w:rsidRDefault="007B48DD" w:rsidP="00B179A8">
      <w:pPr>
        <w:pStyle w:val="b1af"/>
      </w:pPr>
      <w:r w:rsidRPr="00211DAE">
        <w:t xml:space="preserve">Å finne maksimum </w:t>
      </w:r>
      <w:r w:rsidR="00166A72">
        <w:t>likn</w:t>
      </w:r>
      <w:r w:rsidRPr="00211DAE">
        <w:t>er på sum:</w:t>
      </w:r>
    </w:p>
    <w:p w14:paraId="49C31B4C" w14:textId="77777777" w:rsidR="00291DB3" w:rsidRPr="00017038" w:rsidRDefault="007B48DD" w:rsidP="00477818">
      <w:pPr>
        <w:pStyle w:val="eks1aff"/>
        <w:rPr>
          <w:rFonts w:ascii="Consolas" w:hAnsi="Consolas"/>
        </w:rPr>
      </w:pPr>
      <w:r w:rsidRPr="003002AA">
        <w:rPr>
          <w:rStyle w:val="LS2Tag"/>
          <w:bCs w:val="0"/>
          <w:rPrChange w:id="794" w:author="Terje Kolderup" w:date="2020-01-24T12:45:00Z">
            <w:rPr>
              <w:rStyle w:val="LS2Keyword"/>
            </w:rPr>
          </w:rPrChange>
        </w:rPr>
        <w:t>function</w:t>
      </w:r>
      <w:r w:rsidRPr="00017038">
        <w:rPr>
          <w:rFonts w:ascii="Consolas" w:hAnsi="Consolas"/>
        </w:rPr>
        <w:t xml:space="preserve"> </w:t>
      </w:r>
      <w:proofErr w:type="spellStart"/>
      <w:r w:rsidRPr="00CC5D44">
        <w:rPr>
          <w:rStyle w:val="LS2NumVal"/>
          <w:rPrChange w:id="795" w:author="Terje Kolderup" w:date="2020-01-29T09:55:00Z">
            <w:rPr/>
          </w:rPrChange>
        </w:rPr>
        <w:t>getMax</w:t>
      </w:r>
      <w:proofErr w:type="spellEnd"/>
      <w:r w:rsidRPr="00017038">
        <w:rPr>
          <w:rFonts w:ascii="Consolas" w:hAnsi="Consolas"/>
        </w:rPr>
        <w:t>(</w:t>
      </w:r>
      <w:proofErr w:type="spellStart"/>
      <w:r w:rsidRPr="00017038">
        <w:rPr>
          <w:rFonts w:ascii="Consolas" w:hAnsi="Consolas"/>
        </w:rPr>
        <w:t>minListe</w:t>
      </w:r>
      <w:proofErr w:type="spellEnd"/>
      <w:r w:rsidRPr="00017038">
        <w:rPr>
          <w:rFonts w:ascii="Consolas" w:hAnsi="Consolas"/>
        </w:rPr>
        <w:t>) {</w:t>
      </w:r>
      <w:r w:rsidRPr="00017038">
        <w:rPr>
          <w:rFonts w:ascii="Consolas" w:hAnsi="Consolas"/>
        </w:rPr>
        <w:br/>
        <w:t xml:space="preserve">    </w:t>
      </w:r>
      <w:r w:rsidRPr="00F268E4">
        <w:rPr>
          <w:rStyle w:val="LS2Keyword"/>
        </w:rPr>
        <w:t>if</w:t>
      </w:r>
      <w:r w:rsidRPr="00017038">
        <w:rPr>
          <w:rFonts w:ascii="Consolas" w:hAnsi="Consolas"/>
        </w:rPr>
        <w:t>(</w:t>
      </w:r>
      <w:proofErr w:type="spellStart"/>
      <w:r w:rsidRPr="00017038">
        <w:rPr>
          <w:rFonts w:ascii="Consolas" w:hAnsi="Consolas"/>
        </w:rPr>
        <w:t>minListe.length</w:t>
      </w:r>
      <w:proofErr w:type="spellEnd"/>
      <w:r w:rsidRPr="00017038">
        <w:rPr>
          <w:rFonts w:ascii="Consolas" w:hAnsi="Consolas"/>
        </w:rPr>
        <w:t xml:space="preserve"> </w:t>
      </w:r>
      <w:r>
        <w:rPr>
          <w:rStyle w:val="LS2Operator"/>
        </w:rPr>
        <w:t>==</w:t>
      </w:r>
      <w:r w:rsidRPr="00017038">
        <w:rPr>
          <w:rFonts w:ascii="Consolas" w:hAnsi="Consolas"/>
        </w:rPr>
        <w:t xml:space="preserve"> </w:t>
      </w:r>
      <w:r>
        <w:rPr>
          <w:rStyle w:val="LS2NumVal"/>
        </w:rPr>
        <w:t>0</w:t>
      </w:r>
      <w:r w:rsidRPr="00017038">
        <w:rPr>
          <w:rFonts w:ascii="Consolas" w:hAnsi="Consolas"/>
        </w:rPr>
        <w:t xml:space="preserve">) </w:t>
      </w:r>
      <w:r w:rsidRPr="00E96D36">
        <w:rPr>
          <w:rStyle w:val="LS2Keyword"/>
        </w:rPr>
        <w:t>return</w:t>
      </w:r>
      <w:r w:rsidRPr="00017038">
        <w:rPr>
          <w:rFonts w:ascii="Consolas" w:hAnsi="Consolas"/>
        </w:rPr>
        <w:t xml:space="preserve"> </w:t>
      </w:r>
      <w:r w:rsidRPr="00F23A28">
        <w:rPr>
          <w:rStyle w:val="LS2Keyword"/>
        </w:rPr>
        <w:t>null</w:t>
      </w:r>
      <w:r w:rsidRPr="00017038">
        <w:rPr>
          <w:rFonts w:ascii="Consolas" w:hAnsi="Consolas"/>
        </w:rPr>
        <w:t>;</w:t>
      </w:r>
      <w:r w:rsidRPr="00017038">
        <w:rPr>
          <w:rFonts w:ascii="Consolas" w:hAnsi="Consolas"/>
        </w:rPr>
        <w:br/>
        <w:t xml:space="preserve">    </w:t>
      </w:r>
      <w:r w:rsidRPr="00AC3178">
        <w:rPr>
          <w:rStyle w:val="LS2Keyword"/>
        </w:rPr>
        <w:t>let</w:t>
      </w:r>
      <w:r w:rsidRPr="00017038">
        <w:rPr>
          <w:rFonts w:ascii="Consolas" w:hAnsi="Consolas"/>
        </w:rPr>
        <w:t xml:space="preserve"> max </w:t>
      </w:r>
      <w:r w:rsidRPr="00C4714E">
        <w:rPr>
          <w:rStyle w:val="LS2Operator"/>
        </w:rPr>
        <w:t>=</w:t>
      </w:r>
      <w:r w:rsidRPr="00017038">
        <w:rPr>
          <w:rFonts w:ascii="Consolas" w:hAnsi="Consolas"/>
        </w:rPr>
        <w:t xml:space="preserve"> </w:t>
      </w:r>
      <w:proofErr w:type="spellStart"/>
      <w:r w:rsidRPr="00017038">
        <w:rPr>
          <w:rFonts w:ascii="Consolas" w:hAnsi="Consolas"/>
        </w:rPr>
        <w:t>minListe</w:t>
      </w:r>
      <w:proofErr w:type="spellEnd"/>
      <w:r w:rsidRPr="00017038">
        <w:rPr>
          <w:rFonts w:ascii="Consolas" w:hAnsi="Consolas"/>
        </w:rPr>
        <w:t>[</w:t>
      </w:r>
      <w:r>
        <w:rPr>
          <w:rStyle w:val="LS2NumVal"/>
        </w:rPr>
        <w:t>0</w:t>
      </w:r>
      <w:r w:rsidRPr="00017038">
        <w:rPr>
          <w:rFonts w:ascii="Consolas" w:hAnsi="Consolas"/>
        </w:rPr>
        <w:t>];</w:t>
      </w:r>
      <w:r w:rsidRPr="00017038">
        <w:rPr>
          <w:rFonts w:ascii="Consolas" w:hAnsi="Consolas"/>
        </w:rPr>
        <w:br/>
        <w:t xml:space="preserve">    </w:t>
      </w:r>
      <w:r w:rsidRPr="000E48E3">
        <w:rPr>
          <w:rStyle w:val="LS2Keyword"/>
        </w:rPr>
        <w:t>for</w:t>
      </w:r>
      <w:r w:rsidRPr="00017038">
        <w:rPr>
          <w:rFonts w:ascii="Consolas" w:hAnsi="Consolas"/>
        </w:rPr>
        <w:t>(</w:t>
      </w:r>
      <w:r w:rsidRPr="00AC3178">
        <w:rPr>
          <w:rStyle w:val="LS2Keyword"/>
        </w:rPr>
        <w:t>let</w:t>
      </w:r>
      <w:r w:rsidRPr="00017038">
        <w:rPr>
          <w:rFonts w:ascii="Consolas" w:hAnsi="Consolas"/>
        </w:rPr>
        <w:t xml:space="preserve"> </w:t>
      </w:r>
      <w:proofErr w:type="spellStart"/>
      <w:r w:rsidRPr="00017038">
        <w:rPr>
          <w:rFonts w:ascii="Consolas" w:hAnsi="Consolas"/>
        </w:rPr>
        <w:t>indeks</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NumVal"/>
        </w:rPr>
        <w:t>1</w:t>
      </w:r>
      <w:r w:rsidRPr="00017038">
        <w:rPr>
          <w:rFonts w:ascii="Consolas" w:hAnsi="Consolas"/>
        </w:rPr>
        <w:t xml:space="preserve">; </w:t>
      </w:r>
      <w:proofErr w:type="spellStart"/>
      <w:r w:rsidRPr="00017038">
        <w:rPr>
          <w:rFonts w:ascii="Consolas" w:hAnsi="Consolas"/>
        </w:rPr>
        <w:t>indeks</w:t>
      </w:r>
      <w:proofErr w:type="spellEnd"/>
      <w:r w:rsidRPr="00017038">
        <w:rPr>
          <w:rFonts w:ascii="Consolas" w:hAnsi="Consolas"/>
        </w:rPr>
        <w:t xml:space="preserve"> </w:t>
      </w:r>
      <w:r>
        <w:rPr>
          <w:rStyle w:val="LS2Operator"/>
        </w:rPr>
        <w:t>&lt;</w:t>
      </w:r>
      <w:r w:rsidRPr="00017038">
        <w:rPr>
          <w:rFonts w:ascii="Consolas" w:hAnsi="Consolas"/>
        </w:rPr>
        <w:t xml:space="preserve"> </w:t>
      </w:r>
      <w:proofErr w:type="spellStart"/>
      <w:r w:rsidRPr="00017038">
        <w:rPr>
          <w:rFonts w:ascii="Consolas" w:hAnsi="Consolas"/>
        </w:rPr>
        <w:t>minListe.length</w:t>
      </w:r>
      <w:proofErr w:type="spellEnd"/>
      <w:r w:rsidRPr="00017038">
        <w:rPr>
          <w:rFonts w:ascii="Consolas" w:hAnsi="Consolas"/>
        </w:rPr>
        <w:t xml:space="preserve">; </w:t>
      </w:r>
      <w:proofErr w:type="spellStart"/>
      <w:r w:rsidRPr="00017038">
        <w:rPr>
          <w:rFonts w:ascii="Consolas" w:hAnsi="Consolas"/>
        </w:rPr>
        <w:t>indeks</w:t>
      </w:r>
      <w:proofErr w:type="spellEnd"/>
      <w:r w:rsidRPr="00B76DB2">
        <w:rPr>
          <w:rStyle w:val="LS2Keyword"/>
        </w:rPr>
        <w:t>++</w:t>
      </w:r>
      <w:r w:rsidRPr="00017038">
        <w:rPr>
          <w:rFonts w:ascii="Consolas" w:hAnsi="Consolas"/>
        </w:rPr>
        <w:t>) {</w:t>
      </w:r>
      <w:r w:rsidRPr="00017038">
        <w:rPr>
          <w:rFonts w:ascii="Consolas" w:hAnsi="Consolas"/>
        </w:rPr>
        <w:br/>
        <w:t xml:space="preserve">        </w:t>
      </w:r>
      <w:r w:rsidRPr="00B17490">
        <w:rPr>
          <w:rStyle w:val="LS2Keyword"/>
        </w:rPr>
        <w:t>const</w:t>
      </w:r>
      <w:r w:rsidRPr="00017038">
        <w:rPr>
          <w:rFonts w:ascii="Consolas" w:hAnsi="Consolas"/>
        </w:rPr>
        <w:t xml:space="preserve"> number </w:t>
      </w:r>
      <w:r w:rsidRPr="00C4714E">
        <w:rPr>
          <w:rStyle w:val="LS2Operator"/>
        </w:rPr>
        <w:t>=</w:t>
      </w:r>
      <w:r w:rsidRPr="00017038">
        <w:rPr>
          <w:rFonts w:ascii="Consolas" w:hAnsi="Consolas"/>
        </w:rPr>
        <w:t xml:space="preserve"> </w:t>
      </w:r>
      <w:proofErr w:type="spellStart"/>
      <w:r w:rsidRPr="00017038">
        <w:rPr>
          <w:rFonts w:ascii="Consolas" w:hAnsi="Consolas"/>
        </w:rPr>
        <w:t>minListe</w:t>
      </w:r>
      <w:proofErr w:type="spellEnd"/>
      <w:r w:rsidRPr="00017038">
        <w:rPr>
          <w:rFonts w:ascii="Consolas" w:hAnsi="Consolas"/>
        </w:rPr>
        <w:t>[</w:t>
      </w:r>
      <w:proofErr w:type="spellStart"/>
      <w:r w:rsidRPr="00017038">
        <w:rPr>
          <w:rFonts w:ascii="Consolas" w:hAnsi="Consolas"/>
        </w:rPr>
        <w:t>indeks</w:t>
      </w:r>
      <w:proofErr w:type="spellEnd"/>
      <w:r w:rsidRPr="00017038">
        <w:rPr>
          <w:rFonts w:ascii="Consolas" w:hAnsi="Consolas"/>
        </w:rPr>
        <w:t>];</w:t>
      </w:r>
      <w:r w:rsidRPr="00017038">
        <w:rPr>
          <w:rFonts w:ascii="Consolas" w:hAnsi="Consolas"/>
        </w:rPr>
        <w:br/>
        <w:t xml:space="preserve">        </w:t>
      </w:r>
      <w:r w:rsidRPr="00F268E4">
        <w:rPr>
          <w:rStyle w:val="LS2Keyword"/>
        </w:rPr>
        <w:t>if</w:t>
      </w:r>
      <w:r w:rsidRPr="00017038">
        <w:rPr>
          <w:rFonts w:ascii="Consolas" w:hAnsi="Consolas"/>
        </w:rPr>
        <w:t xml:space="preserve">(number </w:t>
      </w:r>
      <w:r>
        <w:rPr>
          <w:rStyle w:val="LS2Operator"/>
        </w:rPr>
        <w:t>&gt;</w:t>
      </w:r>
      <w:r w:rsidRPr="00017038">
        <w:rPr>
          <w:rFonts w:ascii="Consolas" w:hAnsi="Consolas"/>
        </w:rPr>
        <w:t xml:space="preserve"> max) {</w:t>
      </w:r>
      <w:r w:rsidRPr="00017038">
        <w:rPr>
          <w:rFonts w:ascii="Consolas" w:hAnsi="Consolas"/>
        </w:rPr>
        <w:br/>
        <w:t xml:space="preserve">            max </w:t>
      </w:r>
      <w:r w:rsidRPr="00C4714E">
        <w:rPr>
          <w:rStyle w:val="LS2Operator"/>
        </w:rPr>
        <w:t>=</w:t>
      </w:r>
      <w:r w:rsidRPr="00017038">
        <w:rPr>
          <w:rFonts w:ascii="Consolas" w:hAnsi="Consolas"/>
        </w:rPr>
        <w:t xml:space="preserve"> number;</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E96D36">
        <w:rPr>
          <w:rStyle w:val="LS2Keyword"/>
        </w:rPr>
        <w:t>return</w:t>
      </w:r>
      <w:r w:rsidRPr="00017038">
        <w:rPr>
          <w:rFonts w:ascii="Consolas" w:hAnsi="Consolas"/>
        </w:rPr>
        <w:t xml:space="preserve"> max;</w:t>
      </w:r>
      <w:r w:rsidRPr="00017038">
        <w:rPr>
          <w:rFonts w:ascii="Consolas" w:hAnsi="Consolas"/>
        </w:rPr>
        <w:br/>
        <w:t>}</w:t>
      </w:r>
    </w:p>
    <w:p w14:paraId="5CFB15D0" w14:textId="6CAC0E90" w:rsidR="00291DB3" w:rsidRPr="00211DAE" w:rsidRDefault="007B48DD" w:rsidP="00477818">
      <w:pPr>
        <w:pStyle w:val="b1aff"/>
      </w:pPr>
      <w:r w:rsidRPr="00211DAE">
        <w:t>Her kan vi ikke begynne på 0 som med sum, for alle elementene kan være under 0</w:t>
      </w:r>
      <w:r w:rsidR="00892C3F">
        <w:t xml:space="preserve"> – </w:t>
      </w:r>
      <w:r w:rsidRPr="00211DAE">
        <w:t>og da blir 0 feil som maksimum. Derfor bruker vi det første elementet som start, og så starter vi ikke løkken på indeks 0, men på indeks 1, som er det andre elementet.</w:t>
      </w:r>
    </w:p>
    <w:p w14:paraId="2780B949" w14:textId="77777777" w:rsidR="00291DB3" w:rsidRPr="00211DAE" w:rsidRDefault="007B48DD" w:rsidP="00B179A8">
      <w:pPr>
        <w:pStyle w:val="b1af"/>
      </w:pPr>
      <w:r w:rsidRPr="00211DAE">
        <w:t>Gjennomsnitt blir enkelt:</w:t>
      </w:r>
    </w:p>
    <w:p w14:paraId="1050EE81" w14:textId="77777777" w:rsidR="00291DB3" w:rsidRPr="00017038" w:rsidRDefault="007B48DD" w:rsidP="00477818">
      <w:pPr>
        <w:pStyle w:val="eks1aff"/>
        <w:rPr>
          <w:rFonts w:ascii="Consolas" w:hAnsi="Consolas"/>
          <w:lang w:val="nb-NO"/>
        </w:rPr>
      </w:pPr>
      <w:r w:rsidRPr="00CC5D44">
        <w:rPr>
          <w:rStyle w:val="LS2Tag"/>
          <w:bCs w:val="0"/>
          <w:lang w:val="nb-NO"/>
          <w:rPrChange w:id="796"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797" w:author="Terje Kolderup" w:date="2020-01-29T09:55:00Z">
            <w:rPr>
              <w:lang w:val="nb-NO"/>
            </w:rPr>
          </w:rPrChange>
        </w:rPr>
        <w:t>finnGjennomsnitt</w:t>
      </w:r>
      <w:r w:rsidRPr="00017038">
        <w:rPr>
          <w:rFonts w:ascii="Consolas" w:hAnsi="Consolas"/>
          <w:lang w:val="nb-NO"/>
        </w:rPr>
        <w:t>(minListe)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finnSum(minListe) </w:t>
      </w:r>
      <w:r w:rsidRPr="007A6D8D">
        <w:rPr>
          <w:rStyle w:val="LS2Operator"/>
          <w:lang w:val="nb-NO"/>
        </w:rPr>
        <w:t>/</w:t>
      </w:r>
      <w:r w:rsidRPr="00017038">
        <w:rPr>
          <w:rFonts w:ascii="Consolas" w:hAnsi="Consolas"/>
          <w:lang w:val="nb-NO"/>
        </w:rPr>
        <w:t xml:space="preserve"> minListe.length;</w:t>
      </w:r>
      <w:r w:rsidRPr="00017038">
        <w:rPr>
          <w:rFonts w:ascii="Consolas" w:hAnsi="Consolas"/>
          <w:lang w:val="nb-NO"/>
        </w:rPr>
        <w:br/>
        <w:t>}</w:t>
      </w:r>
    </w:p>
    <w:p w14:paraId="0BDA7B32" w14:textId="77777777" w:rsidR="00291DB3" w:rsidRPr="00211DAE" w:rsidRDefault="007B48DD" w:rsidP="00A01741">
      <w:pPr>
        <w:pStyle w:val="m1tt"/>
      </w:pPr>
      <w:bookmarkStart w:id="798" w:name="referanser"/>
      <w:bookmarkStart w:id="799" w:name="_Toc29047908"/>
      <w:r w:rsidRPr="00EF2694">
        <w:rPr>
          <w:highlight w:val="yellow"/>
          <w:rPrChange w:id="800" w:author="Terje Kolderup" w:date="2020-01-29T15:33:00Z">
            <w:rPr/>
          </w:rPrChange>
        </w:rPr>
        <w:t>Referanser</w:t>
      </w:r>
      <w:bookmarkEnd w:id="798"/>
      <w:bookmarkEnd w:id="799"/>
    </w:p>
    <w:p w14:paraId="57B4E6B5" w14:textId="61B68A91" w:rsidR="00291DB3" w:rsidRPr="00211DAE" w:rsidRDefault="007B48DD" w:rsidP="00C628A3">
      <w:pPr>
        <w:pStyle w:val="b1af-f"/>
      </w:pPr>
      <w:r w:rsidRPr="00211DAE">
        <w:t>En viktig ting å forstå med lister (og senere også objekter), er at en variabel aldri inneholder selve listen</w:t>
      </w:r>
      <w:r w:rsidR="00892C3F">
        <w:t xml:space="preserve"> –</w:t>
      </w:r>
      <w:r w:rsidRPr="00211DAE">
        <w:t>bare en referanse til listen. Det betyr at om vi setter en variabel til innholdet av en annen, kopierer vi bare referansen. Begge variablene viser til samme liste! Se på koden under:</w:t>
      </w:r>
    </w:p>
    <w:p w14:paraId="52039AC6"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liste1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211DAE">
        <w:rPr>
          <w:rStyle w:val="LS2NumVal"/>
          <w:lang w:val="nb-NO"/>
        </w:rPr>
        <w:t>2</w:t>
      </w:r>
      <w:r w:rsidRPr="00017038">
        <w:rPr>
          <w:rFonts w:ascii="Consolas" w:hAnsi="Consolas"/>
          <w:lang w:val="nb-NO"/>
        </w:rPr>
        <w:t>,</w:t>
      </w:r>
      <w:r w:rsidRPr="00211DAE">
        <w:rPr>
          <w:rStyle w:val="LS2NumVal"/>
          <w:lang w:val="nb-NO"/>
        </w:rPr>
        <w:t>3</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liste2 </w:t>
      </w:r>
      <w:r w:rsidRPr="007A6D8D">
        <w:rPr>
          <w:rStyle w:val="LS2Operator"/>
          <w:lang w:val="nb-NO"/>
        </w:rPr>
        <w:t>=</w:t>
      </w:r>
      <w:r w:rsidRPr="00017038">
        <w:rPr>
          <w:rFonts w:ascii="Consolas" w:hAnsi="Consolas"/>
          <w:lang w:val="nb-NO"/>
        </w:rPr>
        <w:t xml:space="preserve"> liste1;</w:t>
      </w:r>
      <w:r w:rsidRPr="00017038">
        <w:rPr>
          <w:rFonts w:ascii="Consolas" w:hAnsi="Consolas"/>
          <w:lang w:val="nb-NO"/>
        </w:rPr>
        <w:br/>
        <w:t>liste1[</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p>
    <w:p w14:paraId="6F5582C8" w14:textId="77777777" w:rsidR="00291DB3" w:rsidRPr="00211DAE" w:rsidRDefault="007B48DD" w:rsidP="00477818">
      <w:pPr>
        <w:pStyle w:val="b1aff"/>
      </w:pPr>
      <w:r w:rsidRPr="00211DAE">
        <w:t>Etter dette vil også liste2[0] være 5!</w:t>
      </w:r>
    </w:p>
    <w:p w14:paraId="3E871F3A" w14:textId="1DA4ADC6" w:rsidR="00291DB3" w:rsidRPr="00211DAE" w:rsidRDefault="007B48DD" w:rsidP="00B179A8">
      <w:pPr>
        <w:pStyle w:val="b1af"/>
      </w:pPr>
      <w:r w:rsidRPr="00211DAE">
        <w:lastRenderedPageBreak/>
        <w:t xml:space="preserve">Variabler med lister eller objekter </w:t>
      </w:r>
      <w:r w:rsidRPr="003A1257">
        <w:rPr>
          <w:rStyle w:val="LS2Kursiv"/>
        </w:rPr>
        <w:t>inneholder</w:t>
      </w:r>
      <w:r w:rsidRPr="00211DAE">
        <w:t xml:space="preserve"> ikke selve listen eller objektet</w:t>
      </w:r>
      <w:r w:rsidR="00892C3F">
        <w:t xml:space="preserve"> – </w:t>
      </w:r>
      <w:r w:rsidRPr="00211DAE">
        <w:t>de inneholder</w:t>
      </w:r>
      <w:r w:rsidR="000729EE">
        <w:t xml:space="preserve"> bare </w:t>
      </w:r>
      <w:r w:rsidRPr="00211DAE">
        <w:t>en referanse</w:t>
      </w:r>
      <w:r w:rsidR="00121E3F">
        <w:t>.</w:t>
      </w:r>
      <w:r w:rsidRPr="00211DAE">
        <w:t xml:space="preserve"> Når vi kopierer en variabel som i </w:t>
      </w:r>
      <w:r w:rsidRPr="00C57878">
        <w:rPr>
          <w:rStyle w:val="LS2CodeBodytext"/>
        </w:rPr>
        <w:t>liste2 = liste1</w:t>
      </w:r>
      <w:r w:rsidRPr="00211DAE">
        <w:t>, kopierer vi</w:t>
      </w:r>
      <w:r w:rsidR="000729EE">
        <w:t xml:space="preserve"> bare </w:t>
      </w:r>
      <w:r w:rsidRPr="00211DAE">
        <w:t>referansen</w:t>
      </w:r>
      <w:r w:rsidR="00121E3F">
        <w:t>,</w:t>
      </w:r>
      <w:r w:rsidR="00892C3F">
        <w:t xml:space="preserve"> </w:t>
      </w:r>
      <w:r w:rsidRPr="00211DAE">
        <w:t>og begge variablene viser til samme liste eller objekt. Dette kommer vi tilbake til i kapitlet om objekter.</w:t>
      </w:r>
    </w:p>
    <w:p w14:paraId="5FA46A6D" w14:textId="4193B8DB" w:rsidR="007355AE" w:rsidRDefault="007355AE" w:rsidP="007355AE">
      <w:pPr>
        <w:pStyle w:val="kap1starts"/>
      </w:pPr>
      <w:r>
        <w:lastRenderedPageBreak/>
        <w:t>[start kap]</w:t>
      </w:r>
    </w:p>
    <w:p w14:paraId="6E6C1E05" w14:textId="44C89FBA" w:rsidR="007355AE" w:rsidRDefault="007B48DD" w:rsidP="007355AE">
      <w:pPr>
        <w:pStyle w:val="kap1nums"/>
      </w:pPr>
      <w:bookmarkStart w:id="801" w:name="_Toc28544429"/>
      <w:bookmarkStart w:id="802" w:name="_Toc28544564"/>
      <w:bookmarkStart w:id="803" w:name="_Toc29047909"/>
      <w:r w:rsidRPr="00211DAE">
        <w:t>12</w:t>
      </w:r>
      <w:bookmarkEnd w:id="801"/>
      <w:bookmarkEnd w:id="802"/>
      <w:bookmarkEnd w:id="803"/>
    </w:p>
    <w:p w14:paraId="780D6EA9" w14:textId="7E466A62" w:rsidR="00291DB3" w:rsidRPr="00211DAE" w:rsidRDefault="007B48DD" w:rsidP="007355AE">
      <w:pPr>
        <w:pStyle w:val="kap1titts"/>
      </w:pPr>
      <w:bookmarkStart w:id="804" w:name="_Toc29047910"/>
      <w:r w:rsidRPr="00211DAE">
        <w:t>Funksjonell programmering</w:t>
      </w:r>
      <w:bookmarkEnd w:id="804"/>
    </w:p>
    <w:p w14:paraId="365B3DD6" w14:textId="6E6EDBDF" w:rsidR="00291DB3" w:rsidRPr="00211DAE" w:rsidRDefault="007B48DD" w:rsidP="007355AE">
      <w:pPr>
        <w:pStyle w:val="b1af-f"/>
      </w:pPr>
      <w:r w:rsidRPr="00EF2694">
        <w:rPr>
          <w:highlight w:val="yellow"/>
          <w:rPrChange w:id="805" w:author="Terje Kolderup" w:date="2020-01-29T15:33:00Z">
            <w:rPr/>
          </w:rPrChange>
        </w:rPr>
        <w:t>Funksjonell programmering</w:t>
      </w:r>
      <w:r w:rsidRPr="00211DAE">
        <w:t xml:space="preserve"> kommer fra et felt innen matematikken</w:t>
      </w:r>
      <w:r w:rsidR="00121E3F">
        <w:t xml:space="preserve"> som heter</w:t>
      </w:r>
      <w:r w:rsidRPr="00211DAE">
        <w:t xml:space="preserve"> lambda-kalkulus. Vi skal senere se at </w:t>
      </w:r>
      <w:r w:rsidR="00A03F38">
        <w:t>JavaScript</w:t>
      </w:r>
      <w:r w:rsidRPr="00211DAE">
        <w:t xml:space="preserve"> støtter såkalte lambda-uttrykk, så noe av arven fra opprinnelsen er fortsatt med.</w:t>
      </w:r>
    </w:p>
    <w:p w14:paraId="655FF8B5" w14:textId="538397B6" w:rsidR="00291DB3" w:rsidRPr="00211DAE" w:rsidRDefault="007B48DD" w:rsidP="00B179A8">
      <w:pPr>
        <w:pStyle w:val="b1af"/>
      </w:pPr>
      <w:r w:rsidRPr="00211DAE">
        <w:t xml:space="preserve">Funksjonell programmering er en litt annen måte å tenke på enn det som kalles imperativ programmering, som vi har sett på så langt i boken. Denne </w:t>
      </w:r>
      <w:r w:rsidR="00121E3F">
        <w:t>metoden</w:t>
      </w:r>
      <w:r w:rsidR="00121E3F" w:rsidRPr="00211DAE">
        <w:t xml:space="preserve"> </w:t>
      </w:r>
      <w:r w:rsidRPr="00211DAE">
        <w:t>har mange fordeler, og funksjonell</w:t>
      </w:r>
      <w:r w:rsidR="00121E3F">
        <w:t xml:space="preserve"> programmering</w:t>
      </w:r>
      <w:r w:rsidRPr="00211DAE">
        <w:t xml:space="preserve"> har økt veldig i popularitet </w:t>
      </w:r>
      <w:r w:rsidR="001D4117">
        <w:t>de siste årene</w:t>
      </w:r>
      <w:r w:rsidRPr="00211DAE">
        <w:t xml:space="preserve">. Den gjør det lettere å unngå visse typer feil, og den gjør det lettere å lage såkalt </w:t>
      </w:r>
      <w:r w:rsidRPr="003A1257">
        <w:rPr>
          <w:rStyle w:val="LS2Kursiv"/>
        </w:rPr>
        <w:t>tilstandsløse</w:t>
      </w:r>
      <w:r w:rsidRPr="00211DAE">
        <w:t xml:space="preserve"> applikasjoner</w:t>
      </w:r>
      <w:r w:rsidR="00121E3F">
        <w:t>,</w:t>
      </w:r>
      <w:r w:rsidRPr="00211DAE">
        <w:t xml:space="preserve"> som lettere kan skaleres opp på mange </w:t>
      </w:r>
      <w:r w:rsidR="00BB438A">
        <w:t>tjener</w:t>
      </w:r>
      <w:r w:rsidRPr="00211DAE">
        <w:t>e</w:t>
      </w:r>
      <w:r w:rsidR="00892C3F">
        <w:t xml:space="preserve"> – </w:t>
      </w:r>
      <w:r w:rsidRPr="00211DAE">
        <w:t>i skyen.</w:t>
      </w:r>
    </w:p>
    <w:p w14:paraId="2DD519E9" w14:textId="21A2EB9F" w:rsidR="00291DB3" w:rsidRPr="00211DAE" w:rsidRDefault="007B48DD" w:rsidP="00B179A8">
      <w:pPr>
        <w:pStyle w:val="b1af"/>
      </w:pPr>
      <w:r w:rsidRPr="00211DAE">
        <w:t>I denne seksjonen skal vi kort gå gjennom noen av de viktigste konseptene i funksjonell programmering</w:t>
      </w:r>
      <w:r w:rsidR="00121E3F">
        <w:t>,</w:t>
      </w:r>
      <w:r w:rsidRPr="00211DAE">
        <w:t xml:space="preserve"> før vi i neste seksjon ser hvordan vi kan bruke dette til å lage enklere kode som håndterer lister.</w:t>
      </w:r>
    </w:p>
    <w:p w14:paraId="634FD789" w14:textId="0DC4ED2D" w:rsidR="000E288F" w:rsidRDefault="007B48DD" w:rsidP="00B179A8">
      <w:pPr>
        <w:pStyle w:val="b1af"/>
      </w:pPr>
      <w:r w:rsidRPr="00211DAE">
        <w:t xml:space="preserve">I funksjonell programmering snakker vi om </w:t>
      </w:r>
      <w:r w:rsidRPr="00EF2694">
        <w:rPr>
          <w:rStyle w:val="LS2Kursiv"/>
          <w:highlight w:val="yellow"/>
          <w:rPrChange w:id="806" w:author="Terje Kolderup" w:date="2020-01-29T15:34:00Z">
            <w:rPr>
              <w:rStyle w:val="LS2Kursiv"/>
            </w:rPr>
          </w:rPrChange>
        </w:rPr>
        <w:t>rene</w:t>
      </w:r>
      <w:r w:rsidRPr="00EF2694">
        <w:rPr>
          <w:highlight w:val="yellow"/>
          <w:rPrChange w:id="807" w:author="Terje Kolderup" w:date="2020-01-29T15:34:00Z">
            <w:rPr/>
          </w:rPrChange>
        </w:rPr>
        <w:t xml:space="preserve"> funksjoner</w:t>
      </w:r>
      <w:r w:rsidRPr="00211DAE">
        <w:t>. En ren funksjon har disse to egenskapene:</w:t>
      </w:r>
    </w:p>
    <w:p w14:paraId="090C7F16" w14:textId="08752883" w:rsidR="000E288F" w:rsidRDefault="00820476" w:rsidP="00820476">
      <w:pPr>
        <w:pStyle w:val="b1lff"/>
        <w:ind w:left="720" w:hanging="360"/>
      </w:pPr>
      <w:r>
        <w:t>1</w:t>
      </w:r>
      <w:r>
        <w:tab/>
      </w:r>
      <w:r w:rsidR="007B48DD" w:rsidRPr="00211DAE">
        <w:t>Gitt samme input</w:t>
      </w:r>
      <w:r w:rsidR="000E288F">
        <w:t xml:space="preserve"> vil</w:t>
      </w:r>
      <w:r w:rsidR="007B48DD" w:rsidRPr="00211DAE">
        <w:t xml:space="preserve"> funksjonen alltid generere samme output</w:t>
      </w:r>
      <w:r w:rsidR="00121E3F">
        <w:t>.</w:t>
      </w:r>
    </w:p>
    <w:p w14:paraId="3F741A14" w14:textId="506D341D" w:rsidR="00291DB3" w:rsidRPr="00211DAE" w:rsidRDefault="00820476" w:rsidP="00820476">
      <w:pPr>
        <w:pStyle w:val="b1lf"/>
        <w:ind w:left="720" w:hanging="360"/>
      </w:pPr>
      <w:r w:rsidRPr="00211DAE">
        <w:t>2</w:t>
      </w:r>
      <w:r w:rsidRPr="00211DAE">
        <w:tab/>
      </w:r>
      <w:r w:rsidR="007B48DD" w:rsidRPr="00211DAE">
        <w:t>Funksjonen har ingen sideeffekter</w:t>
      </w:r>
      <w:r w:rsidR="00121E3F">
        <w:t>.</w:t>
      </w:r>
    </w:p>
    <w:p w14:paraId="641935C0" w14:textId="41B74A1D" w:rsidR="00291DB3" w:rsidRPr="00211DAE" w:rsidRDefault="007B48DD" w:rsidP="00903237">
      <w:pPr>
        <w:pStyle w:val="b1aff"/>
      </w:pPr>
      <w:r w:rsidRPr="00211DAE">
        <w:t xml:space="preserve">Sideeffekter er endringer på variabler eller annet utenfor funksjonen. En ren funksjon kan altså ikke endre noe på skjermen, bare beregne output basert på input. Om en ren funksjon får en liste som parameter, kan den ikke endre på denne listen (sånn som for eksempel </w:t>
      </w:r>
      <w:r w:rsidRPr="00CC027C">
        <w:rPr>
          <w:rStyle w:val="LS2CodeBodytext"/>
        </w:rPr>
        <w:t>sort()</w:t>
      </w:r>
      <w:r w:rsidRPr="00211DAE">
        <w:t xml:space="preserve"> gjør). Derimot kan den lage en ny liste med resultatet. </w:t>
      </w:r>
      <w:r w:rsidR="00DD1F44">
        <w:t>E</w:t>
      </w:r>
      <w:r w:rsidR="00DD1F44" w:rsidRPr="00211DAE">
        <w:t>t eksempel på en sideeffekt</w:t>
      </w:r>
      <w:r w:rsidR="00DD1F44" w:rsidRPr="00211DAE" w:rsidDel="00DD1F44">
        <w:t xml:space="preserve"> </w:t>
      </w:r>
      <w:r w:rsidR="00DD1F44">
        <w:t>er at den</w:t>
      </w:r>
      <w:r w:rsidR="00DD1F44" w:rsidRPr="00211DAE">
        <w:t xml:space="preserve"> </w:t>
      </w:r>
      <w:r w:rsidRPr="00211DAE">
        <w:t>endre</w:t>
      </w:r>
      <w:r w:rsidR="00DD1F44">
        <w:t>r</w:t>
      </w:r>
      <w:r w:rsidRPr="00211DAE">
        <w:t xml:space="preserve"> på en liste som den får som input-parameter.</w:t>
      </w:r>
    </w:p>
    <w:p w14:paraId="362FE157" w14:textId="51282648" w:rsidR="00291DB3" w:rsidRPr="00211DAE" w:rsidRDefault="007B48DD" w:rsidP="00B179A8">
      <w:pPr>
        <w:pStyle w:val="b1af"/>
      </w:pPr>
      <w:r w:rsidRPr="00211DAE">
        <w:t xml:space="preserve">På engelsk snakker vi om </w:t>
      </w:r>
      <w:r w:rsidRPr="003A1257">
        <w:rPr>
          <w:rStyle w:val="LS2Kursiv"/>
        </w:rPr>
        <w:t>immutability</w:t>
      </w:r>
      <w:r w:rsidRPr="00211DAE">
        <w:t xml:space="preserve">, </w:t>
      </w:r>
      <w:r w:rsidR="00DD1F44">
        <w:t xml:space="preserve">som på norsk kan kalles </w:t>
      </w:r>
      <w:r w:rsidRPr="00211DAE">
        <w:t>uforanderlighet. Selv om det høres mer tungvint ut, blir det vanskeligere å gjøre feil</w:t>
      </w:r>
      <w:r w:rsidR="00892C3F">
        <w:t xml:space="preserve"> – </w:t>
      </w:r>
      <w:r w:rsidRPr="00211DAE">
        <w:t xml:space="preserve">og det er veldig positivt. Det finnes egne biblioteker i </w:t>
      </w:r>
      <w:r w:rsidR="00A03F38">
        <w:t>JavaScript</w:t>
      </w:r>
      <w:r w:rsidRPr="00211DAE">
        <w:t xml:space="preserve"> man kan bruke for å gjøre variabler uforanderlige</w:t>
      </w:r>
      <w:r w:rsidR="00892C3F">
        <w:t xml:space="preserve"> – </w:t>
      </w:r>
      <w:r w:rsidRPr="00211DAE">
        <w:t xml:space="preserve">slik at man rett og slett kan hindre en funksjon i for eksempel </w:t>
      </w:r>
      <w:r w:rsidR="00DD1F44">
        <w:t xml:space="preserve">å </w:t>
      </w:r>
      <w:r w:rsidRPr="00211DAE">
        <w:t>endre på en liste den får som input-parameter. Det skal vi ikke se på her. Interesserte kan google</w:t>
      </w:r>
      <w:r w:rsidR="00741CE8">
        <w:t xml:space="preserve"> </w:t>
      </w:r>
      <w:r w:rsidR="00741CE8" w:rsidRPr="008130AD">
        <w:t>«</w:t>
      </w:r>
      <w:r w:rsidRPr="00211DAE">
        <w:t>immutable.js</w:t>
      </w:r>
      <w:r w:rsidR="00741CE8">
        <w:t>».</w:t>
      </w:r>
    </w:p>
    <w:p w14:paraId="65E4913B" w14:textId="2D861EAE" w:rsidR="00291DB3" w:rsidRPr="00211DAE" w:rsidRDefault="007B48DD" w:rsidP="00B179A8">
      <w:pPr>
        <w:pStyle w:val="b1af"/>
      </w:pPr>
      <w:r w:rsidRPr="00211DAE">
        <w:t xml:space="preserve">Et språk har </w:t>
      </w:r>
      <w:r w:rsidRPr="003A1257">
        <w:rPr>
          <w:rStyle w:val="LS2Kursiv"/>
        </w:rPr>
        <w:t>førsteklasses</w:t>
      </w:r>
      <w:r w:rsidRPr="00211DAE">
        <w:t xml:space="preserve"> funksjoner når funksjoner kan håndteres som en hvilken som helst variabel. Slik er det i </w:t>
      </w:r>
      <w:r w:rsidR="00A03F38">
        <w:t>JavaScript</w:t>
      </w:r>
      <w:r w:rsidRPr="00211DAE">
        <w:t>. La oss se på en funksjon som beregner areal av en firkant:</w:t>
      </w:r>
    </w:p>
    <w:p w14:paraId="0CA48158" w14:textId="77777777" w:rsidR="00291DB3" w:rsidRPr="00017038" w:rsidRDefault="007B48DD" w:rsidP="00477818">
      <w:pPr>
        <w:pStyle w:val="eks1aff"/>
        <w:rPr>
          <w:rFonts w:ascii="Consolas" w:hAnsi="Consolas"/>
          <w:lang w:val="nb-NO"/>
        </w:rPr>
      </w:pPr>
      <w:r w:rsidRPr="00CC5D44">
        <w:rPr>
          <w:rStyle w:val="LS2Tag"/>
          <w:lang w:val="nb-NO"/>
          <w:rPrChange w:id="808"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09" w:author="Terje Kolderup" w:date="2020-01-29T09:55:00Z">
            <w:rPr>
              <w:lang w:val="nb-NO"/>
            </w:rPr>
          </w:rPrChange>
        </w:rPr>
        <w:t>areal</w:t>
      </w:r>
      <w:r w:rsidRPr="00017038">
        <w:rPr>
          <w:rFonts w:ascii="Consolas" w:hAnsi="Consolas"/>
          <w:lang w:val="nb-NO"/>
        </w:rPr>
        <w:t>(lengde,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1E02B894" w14:textId="5F2B8110" w:rsidR="00291DB3" w:rsidRPr="00211DAE" w:rsidRDefault="007B48DD" w:rsidP="00477818">
      <w:pPr>
        <w:pStyle w:val="b1aff"/>
      </w:pPr>
      <w:r w:rsidRPr="00211DAE">
        <w:t xml:space="preserve">Første skritt er å vite at en funksjon i </w:t>
      </w:r>
      <w:r w:rsidR="00A03F38">
        <w:t>JavaScript</w:t>
      </w:r>
      <w:r w:rsidRPr="00211DAE">
        <w:t xml:space="preserve"> ikke trenger å ha noe navn</w:t>
      </w:r>
      <w:r w:rsidR="00892C3F">
        <w:t xml:space="preserve"> – </w:t>
      </w:r>
      <w:r w:rsidRPr="00211DAE">
        <w:t xml:space="preserve">det </w:t>
      </w:r>
      <w:r w:rsidR="00DD1F44">
        <w:t xml:space="preserve">er </w:t>
      </w:r>
      <w:r w:rsidRPr="00211DAE">
        <w:t xml:space="preserve">en såkalt </w:t>
      </w:r>
      <w:r w:rsidRPr="003A1257">
        <w:rPr>
          <w:rStyle w:val="LS2Kursiv"/>
        </w:rPr>
        <w:t>anonym funksjon</w:t>
      </w:r>
      <w:r w:rsidRPr="00211DAE">
        <w:t>:</w:t>
      </w:r>
    </w:p>
    <w:p w14:paraId="696FD4AA" w14:textId="77777777" w:rsidR="00291DB3" w:rsidRPr="00017038" w:rsidRDefault="007B48DD" w:rsidP="00477818">
      <w:pPr>
        <w:pStyle w:val="eks1aff"/>
        <w:rPr>
          <w:rFonts w:ascii="Consolas" w:hAnsi="Consolas"/>
          <w:lang w:val="nb-NO"/>
        </w:rPr>
      </w:pPr>
      <w:r w:rsidRPr="00CC5D44">
        <w:rPr>
          <w:rStyle w:val="LS2Tag"/>
          <w:bCs w:val="0"/>
          <w:lang w:val="nb-NO"/>
          <w:rPrChange w:id="810" w:author="Terje Kolderup" w:date="2020-01-29T09:55:00Z">
            <w:rPr>
              <w:rStyle w:val="LS2Keyword"/>
              <w:lang w:val="nb-NO"/>
            </w:rPr>
          </w:rPrChange>
        </w:rPr>
        <w:lastRenderedPageBreak/>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023E61DE" w14:textId="77777777" w:rsidR="00291DB3" w:rsidRPr="00211DAE" w:rsidRDefault="007B48DD" w:rsidP="00477818">
      <w:pPr>
        <w:pStyle w:val="b1aff"/>
      </w:pPr>
      <w:r w:rsidRPr="00211DAE">
        <w:t>Da blir det vanskelig å kalle den, men ellers går det helt fint. Faktisk finnes det en måte å kalle den på, og vi kan ta det med som en liten digresjon:</w:t>
      </w:r>
    </w:p>
    <w:p w14:paraId="2E3D288A"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beregnetAreal </w:t>
      </w:r>
      <w:r w:rsidRPr="007A6D8D">
        <w:rPr>
          <w:rStyle w:val="LS2Operator"/>
          <w:lang w:val="nb-NO"/>
        </w:rPr>
        <w:t>=</w:t>
      </w:r>
      <w:r w:rsidRPr="00017038">
        <w:rPr>
          <w:rFonts w:ascii="Consolas" w:hAnsi="Consolas"/>
          <w:lang w:val="nb-NO"/>
        </w:rPr>
        <w:t xml:space="preserve"> </w:t>
      </w:r>
      <w:r w:rsidRPr="00CC5D44">
        <w:rPr>
          <w:rStyle w:val="LS2Tag"/>
          <w:bCs w:val="0"/>
          <w:lang w:val="nb-NO"/>
          <w:rPrChange w:id="811" w:author="Terje Kolderup" w:date="2020-01-29T09:55:00Z">
            <w:rPr>
              <w:rStyle w:val="LS2Keyword"/>
              <w:lang w:val="nb-NO"/>
            </w:rPr>
          </w:rPrChange>
        </w:rPr>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w:t>
      </w:r>
    </w:p>
    <w:p w14:paraId="7B48F406" w14:textId="5529DA45" w:rsidR="00291DB3" w:rsidRPr="00211DAE" w:rsidRDefault="007B48DD" w:rsidP="00477818">
      <w:pPr>
        <w:pStyle w:val="b1aff"/>
      </w:pPr>
      <w:r w:rsidRPr="00211DAE">
        <w:t>Istedenfor navnet på en funksjon kan vi altså ha med hele funksjonen. Så kaller vi den på vanlig måte med parentes og parametre (</w:t>
      </w:r>
      <w:r w:rsidRPr="00CC027C">
        <w:rPr>
          <w:rStyle w:val="LS2CodeBodytext"/>
        </w:rPr>
        <w:t>(3, 4)</w:t>
      </w:r>
      <w:r w:rsidRPr="00211DAE">
        <w:t xml:space="preserve">). </w:t>
      </w:r>
      <w:r w:rsidR="00DD1F44">
        <w:t>E</w:t>
      </w:r>
      <w:r w:rsidRPr="00211DAE">
        <w:t xml:space="preserve">n anonyn funksjon kan </w:t>
      </w:r>
      <w:r w:rsidR="00DD1F44">
        <w:t xml:space="preserve">imidlertid </w:t>
      </w:r>
      <w:r w:rsidRPr="00211DAE">
        <w:t xml:space="preserve">også tilordnes en variabel, og om variabelen heter </w:t>
      </w:r>
      <w:r w:rsidRPr="00CC027C">
        <w:rPr>
          <w:rStyle w:val="LS2CodeBodytext"/>
        </w:rPr>
        <w:t>areal</w:t>
      </w:r>
      <w:r w:rsidR="00DD1F44">
        <w:t xml:space="preserve">, </w:t>
      </w:r>
      <w:r w:rsidRPr="00211DAE">
        <w:t>kan den brukes akkurat slik den første versjonen kunne bruke</w:t>
      </w:r>
      <w:r w:rsidR="000E288F">
        <w:t>s</w:t>
      </w:r>
      <w:r w:rsidR="00892C3F">
        <w:t xml:space="preserve"> – </w:t>
      </w:r>
      <w:r w:rsidRPr="00211DAE">
        <w:t xml:space="preserve">altså for eksempel </w:t>
      </w:r>
      <w:r w:rsidRPr="00CC027C">
        <w:rPr>
          <w:rStyle w:val="LS2CodeBodytext"/>
        </w:rPr>
        <w:t>let beregnetAreal = areal(3, 4)</w:t>
      </w:r>
      <w:r w:rsidRPr="00211DAE">
        <w:t>:</w:t>
      </w:r>
    </w:p>
    <w:p w14:paraId="38C67C5F"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areal </w:t>
      </w:r>
      <w:r w:rsidRPr="007A6D8D">
        <w:rPr>
          <w:rStyle w:val="LS2Operator"/>
          <w:lang w:val="nb-NO"/>
        </w:rPr>
        <w:t>=</w:t>
      </w:r>
      <w:r w:rsidRPr="00017038">
        <w:rPr>
          <w:rFonts w:ascii="Consolas" w:hAnsi="Consolas"/>
          <w:lang w:val="nb-NO"/>
        </w:rPr>
        <w:t xml:space="preserve"> </w:t>
      </w:r>
      <w:r w:rsidRPr="00CC5D44">
        <w:rPr>
          <w:rStyle w:val="LS2Tag"/>
          <w:bCs w:val="0"/>
          <w:lang w:val="nb-NO"/>
          <w:rPrChange w:id="812" w:author="Terje Kolderup" w:date="2020-01-29T09:55:00Z">
            <w:rPr>
              <w:rStyle w:val="LS2Keyword"/>
              <w:lang w:val="nb-NO"/>
            </w:rPr>
          </w:rPrChange>
        </w:rPr>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319E1B75" w14:textId="77777777" w:rsidR="00291DB3" w:rsidRPr="00211DAE" w:rsidRDefault="007B48DD" w:rsidP="00477818">
      <w:pPr>
        <w:pStyle w:val="b1aff"/>
      </w:pPr>
      <w:r w:rsidRPr="00CC027C">
        <w:rPr>
          <w:rStyle w:val="LS2CodeBodytext"/>
        </w:rPr>
        <w:t>const</w:t>
      </w:r>
      <w:r w:rsidRPr="00211DAE">
        <w:t xml:space="preserve"> er fint hvis vi ikke har tenkt å bytte ut areal-funksjonen vår med en annen i løpet av programkjøringen. Ellers kan vi bruke </w:t>
      </w:r>
      <w:r w:rsidRPr="00CC027C">
        <w:rPr>
          <w:rStyle w:val="LS2CodeBodytext"/>
        </w:rPr>
        <w:t>let</w:t>
      </w:r>
      <w:r w:rsidRPr="00211DAE">
        <w:t>.</w:t>
      </w:r>
    </w:p>
    <w:p w14:paraId="19903445" w14:textId="77777777" w:rsidR="00291DB3" w:rsidRPr="00211DAE" w:rsidRDefault="007B48DD" w:rsidP="00B179A8">
      <w:pPr>
        <w:pStyle w:val="b1af"/>
      </w:pPr>
      <w:r w:rsidRPr="00211DAE">
        <w:t xml:space="preserve">Dermed kan vi få til det som kalles </w:t>
      </w:r>
      <w:r w:rsidRPr="003A1257">
        <w:rPr>
          <w:rStyle w:val="LS2Kursiv"/>
        </w:rPr>
        <w:t>høyereordens funksjoner</w:t>
      </w:r>
      <w:r w:rsidRPr="00211DAE">
        <w:t>. Det er funksjoner som enten tar andre funksjoner som parameter og/eller returnerer en funksjon.</w:t>
      </w:r>
    </w:p>
    <w:p w14:paraId="4C31E999" w14:textId="77777777" w:rsidR="00291DB3" w:rsidRPr="00211DAE" w:rsidRDefault="007B48DD" w:rsidP="00B179A8">
      <w:pPr>
        <w:pStyle w:val="b1af"/>
      </w:pPr>
      <w:r w:rsidRPr="00211DAE">
        <w:t>Når vi bruker funksjoner mye, er det kjekt med syntaksen som kalles lambda-uttrykk. Det er en kortere måte å skrive en anonym funksjon på. Forrige eksempel med lambda-uttrykk ser slik ut:</w:t>
      </w:r>
    </w:p>
    <w:p w14:paraId="31DB64B4"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areal </w:t>
      </w:r>
      <w:r w:rsidRPr="007A6D8D">
        <w:rPr>
          <w:rStyle w:val="LS2Operator"/>
          <w:lang w:val="nb-NO"/>
        </w:rPr>
        <w:t>=</w:t>
      </w:r>
      <w:r w:rsidRPr="00017038">
        <w:rPr>
          <w:rFonts w:ascii="Consolas" w:hAnsi="Consolas"/>
          <w:lang w:val="nb-NO"/>
        </w:rPr>
        <w:t xml:space="preserve"> (lengde, bredde) </w:t>
      </w:r>
      <w:r w:rsidRPr="00211DAE">
        <w:rPr>
          <w:rStyle w:val="LS2Operator"/>
          <w:lang w:val="nb-NO"/>
        </w:rPr>
        <w:t>=&gt;</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p>
    <w:p w14:paraId="48B32A3A" w14:textId="01FBB02B" w:rsidR="00291DB3" w:rsidRPr="00211DAE" w:rsidRDefault="007B48DD" w:rsidP="00477818">
      <w:pPr>
        <w:pStyle w:val="b1aff"/>
      </w:pPr>
      <w:r w:rsidRPr="00211DAE">
        <w:t xml:space="preserve">Vi slipper ordet </w:t>
      </w:r>
      <w:r w:rsidRPr="00CC027C">
        <w:rPr>
          <w:rStyle w:val="LS2CodeBodytext"/>
        </w:rPr>
        <w:t>function</w:t>
      </w:r>
      <w:r w:rsidRPr="00211DAE">
        <w:t xml:space="preserve"> og ordet </w:t>
      </w:r>
      <w:r w:rsidRPr="00CC027C">
        <w:rPr>
          <w:rStyle w:val="LS2CodeBodytext"/>
        </w:rPr>
        <w:t>return</w:t>
      </w:r>
      <w:r w:rsidRPr="00211DAE">
        <w:t>. (Lambda-uttrykket er ment</w:t>
      </w:r>
      <w:r w:rsidR="000729EE">
        <w:t xml:space="preserve"> bare </w:t>
      </w:r>
      <w:r w:rsidRPr="00211DAE">
        <w:t xml:space="preserve">for funksjoner som returnerer noe.) Vi slipper krøllparentesene. Om funksjonen bare har én parameter, trenger vi heller ikke parentesene. </w:t>
      </w:r>
      <w:r w:rsidR="00603549">
        <w:t>E</w:t>
      </w:r>
      <w:r w:rsidRPr="00211DAE">
        <w:t>llers må vi ha dem med</w:t>
      </w:r>
      <w:r w:rsidR="00892C3F">
        <w:t xml:space="preserve"> – </w:t>
      </w:r>
      <w:r w:rsidRPr="00211DAE">
        <w:t>også om funksjonen ikke tar parameter:</w:t>
      </w:r>
    </w:p>
    <w:p w14:paraId="1C67CEEF"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kvadrat </w:t>
      </w:r>
      <w:r w:rsidRPr="007A6D8D">
        <w:rPr>
          <w:rStyle w:val="LS2Operator"/>
          <w:lang w:val="nb-NO"/>
        </w:rPr>
        <w:t>=</w:t>
      </w:r>
      <w:r w:rsidRPr="00017038">
        <w:rPr>
          <w:rFonts w:ascii="Consolas" w:hAnsi="Consolas"/>
          <w:lang w:val="nb-NO"/>
        </w:rPr>
        <w:t xml:space="preserve"> side </w:t>
      </w:r>
      <w:r w:rsidRPr="00211DAE">
        <w:rPr>
          <w:rStyle w:val="LS2Operator"/>
          <w:lang w:val="nb-NO"/>
        </w:rPr>
        <w:t>=&gt;</w:t>
      </w:r>
      <w:r w:rsidRPr="00017038">
        <w:rPr>
          <w:rFonts w:ascii="Consolas" w:hAnsi="Consolas"/>
          <w:lang w:val="nb-NO"/>
        </w:rPr>
        <w:t xml:space="preserve"> side </w:t>
      </w:r>
      <w:r w:rsidRPr="007A6D8D">
        <w:rPr>
          <w:rStyle w:val="LS2Operator"/>
          <w:lang w:val="nb-NO"/>
        </w:rPr>
        <w:t>*</w:t>
      </w:r>
      <w:r w:rsidRPr="00017038">
        <w:rPr>
          <w:rFonts w:ascii="Consolas" w:hAnsi="Consolas"/>
          <w:lang w:val="nb-NO"/>
        </w:rPr>
        <w:t xml:space="preserve"> side;</w:t>
      </w:r>
      <w:r w:rsidRPr="00017038">
        <w:rPr>
          <w:rFonts w:ascii="Consolas" w:hAnsi="Consolas"/>
          <w:lang w:val="nb-NO"/>
        </w:rPr>
        <w:br/>
      </w:r>
      <w:r w:rsidRPr="007A6D8D">
        <w:rPr>
          <w:rStyle w:val="LS2Keyword"/>
          <w:lang w:val="nb-NO"/>
        </w:rPr>
        <w:t>const</w:t>
      </w:r>
      <w:r w:rsidRPr="00017038">
        <w:rPr>
          <w:rFonts w:ascii="Consolas" w:hAnsi="Consolas"/>
          <w:lang w:val="nb-NO"/>
        </w:rPr>
        <w:t xml:space="preserve"> tilfeldigTerningVerdi </w:t>
      </w:r>
      <w:r w:rsidRPr="007A6D8D">
        <w:rPr>
          <w:rStyle w:val="LS2Operator"/>
          <w:lang w:val="nb-NO"/>
        </w:rPr>
        <w:t>=</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.ceil(</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w:t>
      </w:r>
    </w:p>
    <w:p w14:paraId="557A74D3" w14:textId="79A57F85" w:rsidR="00291DB3" w:rsidRPr="00211DAE" w:rsidRDefault="007B48DD" w:rsidP="00477818">
      <w:pPr>
        <w:pStyle w:val="b1aff"/>
      </w:pPr>
      <w:r w:rsidRPr="00211DAE">
        <w:t xml:space="preserve">Siste eksempel i denne seksjonen handler om </w:t>
      </w:r>
      <w:r w:rsidRPr="003A1257">
        <w:rPr>
          <w:rStyle w:val="LS2Kursiv"/>
        </w:rPr>
        <w:t>currying</w:t>
      </w:r>
      <w:r w:rsidRPr="00211DAE">
        <w:t xml:space="preserve">. Tenk på en funksjon som skal gjør det lett å lage </w:t>
      </w:r>
      <w:r w:rsidR="004A630C">
        <w:t>HTML</w:t>
      </w:r>
      <w:r w:rsidRPr="00211DAE">
        <w:t>-koden:</w:t>
      </w:r>
    </w:p>
    <w:p w14:paraId="55E09FDD"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(tagNavn, innhold) </w:t>
      </w:r>
      <w:r w:rsidRPr="00211DAE">
        <w:rPr>
          <w:rStyle w:val="LS2Operator"/>
          <w:lang w:val="nb-NO"/>
        </w:rPr>
        <w:t>=&gt;</w:t>
      </w:r>
      <w:r w:rsidRPr="00017038">
        <w:rPr>
          <w:rFonts w:ascii="Consolas" w:hAnsi="Consolas"/>
          <w:lang w:val="nb-NO"/>
        </w:rPr>
        <w:t xml:space="preserve"> </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${innhold}</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w:t>
      </w:r>
    </w:p>
    <w:p w14:paraId="2561B9A1" w14:textId="5D19FC16" w:rsidR="00291DB3" w:rsidRPr="00211DAE" w:rsidRDefault="007B48DD" w:rsidP="00477818">
      <w:pPr>
        <w:pStyle w:val="b1aff"/>
      </w:pPr>
      <w:r w:rsidRPr="00211DAE">
        <w:t xml:space="preserve">Da vil for eksempel </w:t>
      </w:r>
      <w:r w:rsidRPr="00CC027C">
        <w:rPr>
          <w:rStyle w:val="LS2CodeBodytext"/>
        </w:rPr>
        <w:t>html('h3', 'Terje')</w:t>
      </w:r>
      <w:r w:rsidRPr="00211DAE">
        <w:t xml:space="preserve"> produsere </w:t>
      </w:r>
      <w:r w:rsidRPr="00CC027C">
        <w:rPr>
          <w:rStyle w:val="LS2CodeBodytext"/>
        </w:rPr>
        <w:t>'&lt;h3&gt;Terje&lt;/h3&gt;</w:t>
      </w:r>
      <w:r w:rsidRPr="00211DAE">
        <w:t xml:space="preserve">. Nå vil vi lage enda mer konkrete funksjoner, for eksempel en som heter </w:t>
      </w:r>
      <w:r w:rsidRPr="00CC027C">
        <w:rPr>
          <w:rStyle w:val="LS2CodeBodytext"/>
        </w:rPr>
        <w:t>h3()</w:t>
      </w:r>
      <w:r w:rsidR="00603549">
        <w:t xml:space="preserve">, og </w:t>
      </w:r>
      <w:r w:rsidRPr="00211DAE">
        <w:t>som bare bare tar innhold som parameter og alltid lager h3-tagger. Det kan vi få til ved å gjøre litt om på funksjonen over:</w:t>
      </w:r>
    </w:p>
    <w:p w14:paraId="311B0EE2"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tagNavn </w:t>
      </w:r>
      <w:r w:rsidRPr="00211DAE">
        <w:rPr>
          <w:rStyle w:val="LS2Operator"/>
          <w:lang w:val="nb-NO"/>
        </w:rPr>
        <w:t>=&gt;</w:t>
      </w:r>
      <w:r w:rsidRPr="00017038">
        <w:rPr>
          <w:rFonts w:ascii="Consolas" w:hAnsi="Consolas"/>
          <w:lang w:val="nb-NO"/>
        </w:rPr>
        <w:t xml:space="preserve"> innhold </w:t>
      </w:r>
      <w:r w:rsidRPr="00211DAE">
        <w:rPr>
          <w:rStyle w:val="LS2Operator"/>
          <w:lang w:val="nb-NO"/>
        </w:rPr>
        <w:t>=&gt;</w:t>
      </w:r>
      <w:r w:rsidRPr="00017038">
        <w:rPr>
          <w:rFonts w:ascii="Consolas" w:hAnsi="Consolas"/>
          <w:lang w:val="nb-NO"/>
        </w:rPr>
        <w:t xml:space="preserve"> </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${innhold}</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w:t>
      </w:r>
    </w:p>
    <w:p w14:paraId="7616D32F" w14:textId="03DB993E" w:rsidR="00291DB3" w:rsidRPr="00211DAE" w:rsidRDefault="007B48DD" w:rsidP="00477818">
      <w:pPr>
        <w:pStyle w:val="b1aff"/>
      </w:pPr>
      <w:r w:rsidRPr="00211DAE">
        <w:lastRenderedPageBreak/>
        <w:t xml:space="preserve">Nå er </w:t>
      </w:r>
      <w:r w:rsidRPr="00CC027C">
        <w:rPr>
          <w:rStyle w:val="LS2CodeBodytext"/>
        </w:rPr>
        <w:t>html()</w:t>
      </w:r>
      <w:r w:rsidRPr="00211DAE">
        <w:t xml:space="preserve"> en funksjon som tar tag</w:t>
      </w:r>
      <w:r w:rsidR="00603549">
        <w:t>g</w:t>
      </w:r>
      <w:r w:rsidRPr="00211DAE">
        <w:t>navn som parameter og returnerer en funksjon som tar innhold som parameter og returnerer HTML-kode. Vi kan lage funksjoner for h3-tagg og for eksempel b-tagg slik:</w:t>
      </w:r>
    </w:p>
    <w:p w14:paraId="64B09F2B" w14:textId="77777777" w:rsidR="00291DB3" w:rsidRPr="00017038" w:rsidRDefault="007B48DD" w:rsidP="00477818">
      <w:pPr>
        <w:pStyle w:val="eks1aff"/>
        <w:rPr>
          <w:rFonts w:ascii="Consolas" w:hAnsi="Consolas"/>
        </w:rPr>
      </w:pPr>
      <w:r w:rsidRPr="00B17490">
        <w:rPr>
          <w:rStyle w:val="LS2Keyword"/>
        </w:rPr>
        <w:t>const</w:t>
      </w:r>
      <w:r w:rsidRPr="00017038">
        <w:rPr>
          <w:rFonts w:ascii="Consolas" w:hAnsi="Consolas"/>
        </w:rPr>
        <w:t xml:space="preserve"> h3 </w:t>
      </w:r>
      <w:r w:rsidRPr="00C4714E">
        <w:rPr>
          <w:rStyle w:val="LS2Operator"/>
        </w:rPr>
        <w:t>=</w:t>
      </w:r>
      <w:r w:rsidRPr="00017038">
        <w:rPr>
          <w:rFonts w:ascii="Consolas" w:hAnsi="Consolas"/>
        </w:rPr>
        <w:t xml:space="preserve"> html('</w:t>
      </w:r>
      <w:r>
        <w:rPr>
          <w:rStyle w:val="LS2String"/>
        </w:rPr>
        <w:t>h3</w:t>
      </w:r>
      <w:r w:rsidRPr="00017038">
        <w:rPr>
          <w:rFonts w:ascii="Consolas" w:hAnsi="Consolas"/>
        </w:rPr>
        <w:t>');</w:t>
      </w:r>
      <w:r w:rsidRPr="00017038">
        <w:rPr>
          <w:rFonts w:ascii="Consolas" w:hAnsi="Consolas"/>
        </w:rPr>
        <w:br/>
      </w:r>
      <w:r w:rsidRPr="00B17490">
        <w:rPr>
          <w:rStyle w:val="LS2Keyword"/>
        </w:rPr>
        <w:t>const</w:t>
      </w:r>
      <w:r w:rsidRPr="00017038">
        <w:rPr>
          <w:rFonts w:ascii="Consolas" w:hAnsi="Consolas"/>
        </w:rPr>
        <w:t xml:space="preserve"> b </w:t>
      </w:r>
      <w:r w:rsidRPr="00C4714E">
        <w:rPr>
          <w:rStyle w:val="LS2Operator"/>
        </w:rPr>
        <w:t>=</w:t>
      </w:r>
      <w:r w:rsidRPr="00017038">
        <w:rPr>
          <w:rFonts w:ascii="Consolas" w:hAnsi="Consolas"/>
        </w:rPr>
        <w:t xml:space="preserve"> html('</w:t>
      </w:r>
      <w:r>
        <w:rPr>
          <w:rStyle w:val="LS2String"/>
        </w:rPr>
        <w:t>b</w:t>
      </w:r>
      <w:r w:rsidRPr="00017038">
        <w:rPr>
          <w:rFonts w:ascii="Consolas" w:hAnsi="Consolas"/>
        </w:rPr>
        <w:t>');</w:t>
      </w:r>
    </w:p>
    <w:p w14:paraId="66D72071" w14:textId="77777777" w:rsidR="00291DB3" w:rsidRPr="00211DAE" w:rsidRDefault="007B48DD" w:rsidP="00477818">
      <w:pPr>
        <w:pStyle w:val="b1aff"/>
      </w:pPr>
      <w:r w:rsidRPr="00211DAE">
        <w:t xml:space="preserve">Nå vil </w:t>
      </w:r>
      <w:r w:rsidRPr="00CC027C">
        <w:rPr>
          <w:rStyle w:val="LS2CodeBodytext"/>
        </w:rPr>
        <w:t>h3('Terje')</w:t>
      </w:r>
      <w:r w:rsidRPr="00211DAE">
        <w:t xml:space="preserve"> produsere </w:t>
      </w:r>
      <w:r w:rsidRPr="00CC027C">
        <w:rPr>
          <w:rStyle w:val="LS2CodeBodytext"/>
        </w:rPr>
        <w:t>'&lt;h3&gt;Terje&lt;/h3&gt;</w:t>
      </w:r>
      <w:r w:rsidR="00163CB8" w:rsidRPr="00CC027C">
        <w:rPr>
          <w:rStyle w:val="LS2CodeBodytext"/>
        </w:rPr>
        <w:t>'</w:t>
      </w:r>
      <w:r w:rsidRPr="00211DAE">
        <w:t xml:space="preserve"> og </w:t>
      </w:r>
      <w:r w:rsidR="00163CB8" w:rsidRPr="00CC027C">
        <w:rPr>
          <w:rStyle w:val="LS2CodeBodytext"/>
        </w:rPr>
        <w:t>b</w:t>
      </w:r>
      <w:r w:rsidRPr="00CC027C">
        <w:rPr>
          <w:rStyle w:val="LS2CodeBodytext"/>
        </w:rPr>
        <w:t>('Terje')</w:t>
      </w:r>
      <w:r w:rsidRPr="00211DAE">
        <w:t xml:space="preserve"> produsere </w:t>
      </w:r>
      <w:r w:rsidRPr="00CC027C">
        <w:rPr>
          <w:rStyle w:val="LS2CodeBodytext"/>
        </w:rPr>
        <w:t>'&lt;b&gt;Terje&lt;/b&gt;</w:t>
      </w:r>
      <w:r w:rsidRPr="00211DAE">
        <w:t>.</w:t>
      </w:r>
    </w:p>
    <w:p w14:paraId="66047780" w14:textId="77777777" w:rsidR="00291DB3" w:rsidRPr="00211DAE" w:rsidRDefault="007B48DD" w:rsidP="00A01741">
      <w:pPr>
        <w:pStyle w:val="m1tt"/>
      </w:pPr>
      <w:bookmarkStart w:id="813" w:name="funksjonene-filter-map-og-reduce"/>
      <w:bookmarkStart w:id="814" w:name="_Toc29047911"/>
      <w:r w:rsidRPr="00211DAE">
        <w:t xml:space="preserve">Funksjonene </w:t>
      </w:r>
      <w:r w:rsidRPr="00EF2694">
        <w:rPr>
          <w:rStyle w:val="LS2CodeHeading"/>
          <w:highlight w:val="yellow"/>
          <w:rPrChange w:id="815" w:author="Terje Kolderup" w:date="2020-01-29T15:34:00Z">
            <w:rPr>
              <w:rStyle w:val="LS2CodeHeading"/>
            </w:rPr>
          </w:rPrChange>
        </w:rPr>
        <w:t>filter</w:t>
      </w:r>
      <w:r w:rsidRPr="009F6699">
        <w:rPr>
          <w:rStyle w:val="LS2CodeHeading"/>
        </w:rPr>
        <w:t>()</w:t>
      </w:r>
      <w:r w:rsidRPr="00211DAE">
        <w:t xml:space="preserve">, </w:t>
      </w:r>
      <w:r w:rsidRPr="00EF2694">
        <w:rPr>
          <w:rStyle w:val="LS2CodeHeading"/>
          <w:highlight w:val="yellow"/>
          <w:rPrChange w:id="816" w:author="Terje Kolderup" w:date="2020-01-29T15:34:00Z">
            <w:rPr>
              <w:rStyle w:val="LS2CodeHeading"/>
            </w:rPr>
          </w:rPrChange>
        </w:rPr>
        <w:t>map</w:t>
      </w:r>
      <w:r w:rsidRPr="009F6699">
        <w:rPr>
          <w:rStyle w:val="LS2CodeHeading"/>
        </w:rPr>
        <w:t>()</w:t>
      </w:r>
      <w:r w:rsidRPr="00211DAE">
        <w:t xml:space="preserve"> og </w:t>
      </w:r>
      <w:r w:rsidRPr="00EF2694">
        <w:rPr>
          <w:rStyle w:val="LS2CodeHeading"/>
          <w:highlight w:val="yellow"/>
          <w:rPrChange w:id="817" w:author="Terje Kolderup" w:date="2020-01-29T15:34:00Z">
            <w:rPr>
              <w:rStyle w:val="LS2CodeHeading"/>
            </w:rPr>
          </w:rPrChange>
        </w:rPr>
        <w:t>reduce</w:t>
      </w:r>
      <w:r w:rsidRPr="009F6699">
        <w:rPr>
          <w:rStyle w:val="LS2CodeHeading"/>
        </w:rPr>
        <w:t>()</w:t>
      </w:r>
      <w:bookmarkEnd w:id="813"/>
      <w:bookmarkEnd w:id="814"/>
    </w:p>
    <w:p w14:paraId="54694B48" w14:textId="4CB37EB5" w:rsidR="00291DB3" w:rsidRPr="00211DAE" w:rsidRDefault="007B48DD" w:rsidP="00C628A3">
      <w:pPr>
        <w:pStyle w:val="b1af-f"/>
      </w:pPr>
      <w:r w:rsidRPr="00211DAE">
        <w:t xml:space="preserve">Lister i </w:t>
      </w:r>
      <w:r w:rsidR="00A03F38">
        <w:t>JavaScript</w:t>
      </w:r>
      <w:r w:rsidRPr="00211DAE">
        <w:t xml:space="preserve"> har innebygd noen kjekke funksjoner som lar oss manipulere listene slik </w:t>
      </w:r>
      <w:r w:rsidR="00603549">
        <w:t>vi</w:t>
      </w:r>
      <w:r w:rsidR="00603549" w:rsidRPr="00211DAE">
        <w:t xml:space="preserve"> </w:t>
      </w:r>
      <w:r w:rsidRPr="00211DAE">
        <w:t>ønsker</w:t>
      </w:r>
      <w:r w:rsidR="00603549">
        <w:t>,</w:t>
      </w:r>
      <w:r w:rsidRPr="00211DAE">
        <w:t xml:space="preserve"> i funksjonell programmering.</w:t>
      </w:r>
    </w:p>
    <w:p w14:paraId="6679E491" w14:textId="77777777" w:rsidR="00291DB3" w:rsidRPr="00211DAE" w:rsidRDefault="007B48DD" w:rsidP="00B179A8">
      <w:pPr>
        <w:pStyle w:val="b1af"/>
      </w:pPr>
      <w:r w:rsidRPr="00211DAE">
        <w:t>La oss se på koden for å filtrere en liste fra tidligere i kapitlet:</w:t>
      </w:r>
    </w:p>
    <w:p w14:paraId="6D427F97" w14:textId="77777777" w:rsidR="00291DB3" w:rsidRPr="00017038" w:rsidRDefault="007B48DD" w:rsidP="00477818">
      <w:pPr>
        <w:pStyle w:val="eks1aff"/>
        <w:rPr>
          <w:rFonts w:ascii="Consolas" w:hAnsi="Consolas"/>
          <w:lang w:val="nb-NO"/>
        </w:rPr>
      </w:pPr>
      <w:r w:rsidRPr="00CC5D44">
        <w:rPr>
          <w:rStyle w:val="LS2Tag"/>
          <w:bCs w:val="0"/>
          <w:lang w:val="nb-NO"/>
          <w:rPrChange w:id="818"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19" w:author="Terje Kolderup" w:date="2020-01-29T09:5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filtrertListe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minListe[index];</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&gt;=</w:t>
      </w:r>
      <w:r w:rsidRPr="00017038">
        <w:rPr>
          <w:rFonts w:ascii="Consolas" w:hAnsi="Consolas"/>
          <w:lang w:val="nb-NO"/>
        </w:rPr>
        <w:t xml:space="preserve"> grense) {</w:t>
      </w:r>
      <w:r w:rsidRPr="00017038">
        <w:rPr>
          <w:rFonts w:ascii="Consolas" w:hAnsi="Consolas"/>
          <w:lang w:val="nb-NO"/>
        </w:rPr>
        <w:br/>
        <w:t xml:space="preserve">            filtrertListe.push(tall);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filtrertListe;</w:t>
      </w:r>
      <w:r w:rsidRPr="00017038">
        <w:rPr>
          <w:rFonts w:ascii="Consolas" w:hAnsi="Consolas"/>
          <w:lang w:val="nb-NO"/>
        </w:rPr>
        <w:br/>
        <w:t>}</w:t>
      </w:r>
    </w:p>
    <w:p w14:paraId="2B25B9CB" w14:textId="77777777" w:rsidR="00291DB3" w:rsidRPr="00211DAE" w:rsidRDefault="007B48DD" w:rsidP="00477818">
      <w:pPr>
        <w:pStyle w:val="b1aff"/>
      </w:pPr>
      <w:r w:rsidRPr="00211DAE">
        <w:t xml:space="preserve">Denne kan skrives mye enklere ved hjelp av </w:t>
      </w:r>
      <w:r w:rsidRPr="00CC027C">
        <w:rPr>
          <w:rStyle w:val="LS2CodeBodytext"/>
        </w:rPr>
        <w:t>filter()</w:t>
      </w:r>
      <w:r w:rsidRPr="00211DAE">
        <w:t>:</w:t>
      </w:r>
    </w:p>
    <w:p w14:paraId="615576FD" w14:textId="77777777" w:rsidR="00291DB3" w:rsidRPr="00017038" w:rsidRDefault="007B48DD" w:rsidP="00477818">
      <w:pPr>
        <w:pStyle w:val="eks1aff"/>
        <w:rPr>
          <w:rFonts w:ascii="Consolas" w:hAnsi="Consolas"/>
          <w:lang w:val="nb-NO"/>
        </w:rPr>
      </w:pPr>
      <w:r w:rsidRPr="00CC5D44">
        <w:rPr>
          <w:rStyle w:val="LS2Tag"/>
          <w:bCs w:val="0"/>
          <w:lang w:val="nb-NO"/>
          <w:rPrChange w:id="820"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21" w:author="Terje Kolderup" w:date="2020-01-29T09:5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minListe.filter(tall </w:t>
      </w:r>
      <w:r w:rsidRPr="00211DAE">
        <w:rPr>
          <w:rStyle w:val="LS2Operator"/>
          <w:lang w:val="nb-NO"/>
        </w:rPr>
        <w:t>=&gt;</w:t>
      </w:r>
      <w:r w:rsidRPr="00017038">
        <w:rPr>
          <w:rFonts w:ascii="Consolas" w:hAnsi="Consolas"/>
          <w:lang w:val="nb-NO"/>
        </w:rPr>
        <w:t xml:space="preserve"> tall </w:t>
      </w:r>
      <w:r w:rsidRPr="00211DAE">
        <w:rPr>
          <w:rStyle w:val="LS2Operator"/>
          <w:lang w:val="nb-NO"/>
        </w:rPr>
        <w:t>&gt;=</w:t>
      </w:r>
      <w:r w:rsidRPr="00017038">
        <w:rPr>
          <w:rFonts w:ascii="Consolas" w:hAnsi="Consolas"/>
          <w:lang w:val="nb-NO"/>
        </w:rPr>
        <w:t xml:space="preserve"> grense);</w:t>
      </w:r>
      <w:r w:rsidRPr="00017038">
        <w:rPr>
          <w:rFonts w:ascii="Consolas" w:hAnsi="Consolas"/>
          <w:lang w:val="nb-NO"/>
        </w:rPr>
        <w:br/>
        <w:t>}</w:t>
      </w:r>
    </w:p>
    <w:p w14:paraId="26C2A460" w14:textId="71034B18" w:rsidR="00291DB3" w:rsidRPr="00211DAE" w:rsidRDefault="007B48DD" w:rsidP="00477818">
      <w:pPr>
        <w:pStyle w:val="b1aff"/>
      </w:pPr>
      <w:r w:rsidRPr="00CC027C">
        <w:rPr>
          <w:rStyle w:val="LS2CodeBodytext"/>
        </w:rPr>
        <w:t>filter()</w:t>
      </w:r>
      <w:r w:rsidRPr="00211DAE">
        <w:t xml:space="preserve"> lager en ny liste med bare de tallene som tilfredstiller kriteriet vi har valgt. Kriteriet er i form av en anonym funksjon som her er skrevet som et lambdauttrykk </w:t>
      </w:r>
      <w:r w:rsidRPr="00CC027C">
        <w:rPr>
          <w:rStyle w:val="LS2CodeBodytext"/>
        </w:rPr>
        <w:t>tall =&gt; tall &gt;= grense</w:t>
      </w:r>
      <w:r w:rsidRPr="00211DAE">
        <w:t>. Man kan også skrive kriteriet som en vanlig anonym funksjon</w:t>
      </w:r>
      <w:r w:rsidR="00892C3F">
        <w:t xml:space="preserve"> </w:t>
      </w:r>
      <w:r w:rsidRPr="00211DAE">
        <w:t>eller angi en variabel som viser til en funksjon, men det enkleste å skrive og lese er et lambdauttrykk som over.</w:t>
      </w:r>
    </w:p>
    <w:p w14:paraId="1428AFE6" w14:textId="0523F16A" w:rsidR="00291DB3" w:rsidRPr="00211DAE" w:rsidRDefault="007B48DD" w:rsidP="00654A71">
      <w:pPr>
        <w:pStyle w:val="b1aff"/>
      </w:pPr>
      <w:r w:rsidRPr="00C57878">
        <w:rPr>
          <w:rStyle w:val="LS2CodeBodytext"/>
        </w:rPr>
        <w:t>map()</w:t>
      </w:r>
      <w:r w:rsidRPr="00211DAE">
        <w:t xml:space="preserve"> lar oss lage en ny liste basert på en gammel og med en funksjon som beregner den nye verdien fra den gamle. Om vi har en rekke navn i en liste i variabelene </w:t>
      </w:r>
      <w:r w:rsidRPr="00C57878">
        <w:rPr>
          <w:rStyle w:val="LS2CodeBodytext"/>
        </w:rPr>
        <w:t>alleNavn</w:t>
      </w:r>
      <w:r w:rsidRPr="00211DAE">
        <w:t>, kan vi lage en ny liste med alle navnene i store bokstaver slik:</w:t>
      </w:r>
    </w:p>
    <w:p w14:paraId="77F0C6CB" w14:textId="77777777"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w:t>
      </w:r>
      <w:proofErr w:type="spellStart"/>
      <w:r w:rsidRPr="00017038">
        <w:rPr>
          <w:rFonts w:ascii="Consolas" w:hAnsi="Consolas"/>
        </w:rPr>
        <w:t>alleNavnUpperCase</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proofErr w:type="spellStart"/>
      <w:r w:rsidRPr="00017038">
        <w:rPr>
          <w:rFonts w:ascii="Consolas" w:hAnsi="Consolas"/>
        </w:rPr>
        <w:t>alleNavn.map</w:t>
      </w:r>
      <w:proofErr w:type="spellEnd"/>
      <w:r w:rsidRPr="00017038">
        <w:rPr>
          <w:rFonts w:ascii="Consolas" w:hAnsi="Consolas"/>
        </w:rPr>
        <w:t>(n</w:t>
      </w:r>
      <w:r>
        <w:rPr>
          <w:rStyle w:val="LS2Operator"/>
        </w:rPr>
        <w:t>=&gt;</w:t>
      </w:r>
      <w:proofErr w:type="spellStart"/>
      <w:proofErr w:type="gramStart"/>
      <w:r w:rsidRPr="00017038">
        <w:rPr>
          <w:rFonts w:ascii="Consolas" w:hAnsi="Consolas"/>
        </w:rPr>
        <w:t>n.toUpperCase</w:t>
      </w:r>
      <w:proofErr w:type="spellEnd"/>
      <w:proofErr w:type="gramEnd"/>
      <w:r w:rsidRPr="00017038">
        <w:rPr>
          <w:rFonts w:ascii="Consolas" w:hAnsi="Consolas"/>
        </w:rPr>
        <w:t>());</w:t>
      </w:r>
    </w:p>
    <w:p w14:paraId="6B075B72" w14:textId="77777777" w:rsidR="00291DB3" w:rsidRPr="00211DAE" w:rsidRDefault="007B48DD" w:rsidP="00477818">
      <w:pPr>
        <w:pStyle w:val="b1aff"/>
      </w:pPr>
      <w:r w:rsidRPr="00211DAE">
        <w:t xml:space="preserve">Om vi har en liste </w:t>
      </w:r>
      <w:r w:rsidRPr="00CC027C">
        <w:rPr>
          <w:rStyle w:val="LS2CodeBodytext"/>
        </w:rPr>
        <w:t>beløpUSD</w:t>
      </w:r>
      <w:r w:rsidRPr="00211DAE">
        <w:t xml:space="preserve"> med beløp i dollar, kan vi regne om hele listen til norske kroner slik:</w:t>
      </w:r>
    </w:p>
    <w:p w14:paraId="144C0E71"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kurs </w:t>
      </w:r>
      <w:r w:rsidRPr="007A6D8D">
        <w:rPr>
          <w:rStyle w:val="LS2Operator"/>
          <w:lang w:val="nb-NO"/>
        </w:rPr>
        <w:t>=</w:t>
      </w:r>
      <w:r w:rsidRPr="00017038">
        <w:rPr>
          <w:rFonts w:ascii="Consolas" w:hAnsi="Consolas"/>
          <w:lang w:val="nb-NO"/>
        </w:rPr>
        <w:t xml:space="preserve"> </w:t>
      </w:r>
      <w:r w:rsidRPr="007A6D8D">
        <w:rPr>
          <w:rStyle w:val="LS2NumVal"/>
          <w:lang w:val="nb-NO"/>
        </w:rPr>
        <w:t>8.57</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beløpNOK </w:t>
      </w:r>
      <w:r w:rsidRPr="007A6D8D">
        <w:rPr>
          <w:rStyle w:val="LS2Operator"/>
          <w:lang w:val="nb-NO"/>
        </w:rPr>
        <w:t>=</w:t>
      </w:r>
      <w:r w:rsidRPr="00017038">
        <w:rPr>
          <w:rFonts w:ascii="Consolas" w:hAnsi="Consolas"/>
          <w:lang w:val="nb-NO"/>
        </w:rPr>
        <w:t xml:space="preserve"> beløpUSD.map(b </w:t>
      </w:r>
      <w:r w:rsidRPr="00211DAE">
        <w:rPr>
          <w:rStyle w:val="LS2Operator"/>
          <w:lang w:val="nb-NO"/>
        </w:rPr>
        <w:t>=&gt;</w:t>
      </w:r>
      <w:r w:rsidRPr="00017038">
        <w:rPr>
          <w:rFonts w:ascii="Consolas" w:hAnsi="Consolas"/>
          <w:lang w:val="nb-NO"/>
        </w:rPr>
        <w:t xml:space="preserve"> b</w:t>
      </w:r>
      <w:r w:rsidRPr="00211DAE">
        <w:rPr>
          <w:rStyle w:val="LS2Operator"/>
          <w:lang w:val="nb-NO"/>
        </w:rPr>
        <w:t>*</w:t>
      </w:r>
      <w:r w:rsidRPr="00017038">
        <w:rPr>
          <w:rFonts w:ascii="Consolas" w:hAnsi="Consolas"/>
          <w:lang w:val="nb-NO"/>
        </w:rPr>
        <w:t>kurs);</w:t>
      </w:r>
    </w:p>
    <w:p w14:paraId="44D2B96D" w14:textId="141A0C3F" w:rsidR="00291DB3" w:rsidRPr="00211DAE" w:rsidRDefault="007B48DD" w:rsidP="00477818">
      <w:pPr>
        <w:pStyle w:val="b1aff"/>
      </w:pPr>
      <w:r w:rsidRPr="00CC027C">
        <w:rPr>
          <w:rStyle w:val="LS2CodeBodytext"/>
        </w:rPr>
        <w:lastRenderedPageBreak/>
        <w:t>reduce</w:t>
      </w:r>
      <w:r w:rsidRPr="00211DAE">
        <w:t xml:space="preserve"> er den mest kompliserte av disse. Den gjør aggregeringer, dvs.</w:t>
      </w:r>
      <w:r w:rsidR="00603549">
        <w:t xml:space="preserve"> den</w:t>
      </w:r>
      <w:r w:rsidRPr="00211DAE">
        <w:t xml:space="preserve"> koker en liste ned til</w:t>
      </w:r>
      <w:r w:rsidR="000729EE">
        <w:t xml:space="preserve"> bare </w:t>
      </w:r>
      <w:r w:rsidRPr="00211DAE">
        <w:t xml:space="preserve">én verdi. Slik summerer vi en liste </w:t>
      </w:r>
      <w:r w:rsidR="00B1523C">
        <w:t>med</w:t>
      </w:r>
      <w:r w:rsidR="00B1523C" w:rsidRPr="00211DAE">
        <w:t xml:space="preserve"> </w:t>
      </w:r>
      <w:r w:rsidRPr="00211DAE">
        <w:t>tall:</w:t>
      </w:r>
    </w:p>
    <w:p w14:paraId="63206329" w14:textId="77777777" w:rsidR="00291DB3" w:rsidRPr="00017038" w:rsidRDefault="007B48DD" w:rsidP="00477818">
      <w:pPr>
        <w:pStyle w:val="eks1aff"/>
        <w:rPr>
          <w:rFonts w:ascii="Consolas" w:hAnsi="Consolas"/>
          <w:rPrChange w:id="822" w:author="Terje Kolderup" w:date="2020-01-29T09:55:00Z">
            <w:rPr>
              <w:lang w:val="nb-NO"/>
            </w:rPr>
          </w:rPrChange>
        </w:rPr>
      </w:pPr>
      <w:r w:rsidRPr="00CC5D44">
        <w:rPr>
          <w:rStyle w:val="LS2Keyword"/>
          <w:rPrChange w:id="823" w:author="Terje Kolderup" w:date="2020-01-29T09:55:00Z">
            <w:rPr>
              <w:rStyle w:val="LS2Keyword"/>
              <w:lang w:val="nb-NO"/>
            </w:rPr>
          </w:rPrChange>
        </w:rPr>
        <w:t>let</w:t>
      </w:r>
      <w:r w:rsidRPr="00017038">
        <w:rPr>
          <w:rFonts w:ascii="Consolas" w:hAnsi="Consolas"/>
          <w:rPrChange w:id="824" w:author="Terje Kolderup" w:date="2020-01-29T09:55:00Z">
            <w:rPr>
              <w:lang w:val="nb-NO"/>
            </w:rPr>
          </w:rPrChange>
        </w:rPr>
        <w:t xml:space="preserve"> tall </w:t>
      </w:r>
      <w:r w:rsidRPr="00CC5D44">
        <w:rPr>
          <w:rStyle w:val="LS2Operator"/>
          <w:rPrChange w:id="825" w:author="Terje Kolderup" w:date="2020-01-29T09:55:00Z">
            <w:rPr>
              <w:rStyle w:val="LS2Operator"/>
              <w:lang w:val="nb-NO"/>
            </w:rPr>
          </w:rPrChange>
        </w:rPr>
        <w:t>=</w:t>
      </w:r>
      <w:r w:rsidRPr="00017038">
        <w:rPr>
          <w:rFonts w:ascii="Consolas" w:hAnsi="Consolas"/>
          <w:rPrChange w:id="826" w:author="Terje Kolderup" w:date="2020-01-29T09:55:00Z">
            <w:rPr>
              <w:lang w:val="nb-NO"/>
            </w:rPr>
          </w:rPrChange>
        </w:rPr>
        <w:t xml:space="preserve"> [</w:t>
      </w:r>
      <w:r w:rsidRPr="00CC5D44">
        <w:rPr>
          <w:rStyle w:val="LS2NumVal"/>
          <w:rPrChange w:id="827" w:author="Terje Kolderup" w:date="2020-01-29T09:55:00Z">
            <w:rPr>
              <w:rStyle w:val="LS2NumVal"/>
              <w:lang w:val="nb-NO"/>
            </w:rPr>
          </w:rPrChange>
        </w:rPr>
        <w:t>3</w:t>
      </w:r>
      <w:r w:rsidRPr="00017038">
        <w:rPr>
          <w:rFonts w:ascii="Consolas" w:hAnsi="Consolas"/>
          <w:rPrChange w:id="828" w:author="Terje Kolderup" w:date="2020-01-29T09:55:00Z">
            <w:rPr>
              <w:lang w:val="nb-NO"/>
            </w:rPr>
          </w:rPrChange>
        </w:rPr>
        <w:t>,</w:t>
      </w:r>
      <w:r w:rsidRPr="00CC5D44">
        <w:rPr>
          <w:rStyle w:val="LS2NumVal"/>
          <w:rPrChange w:id="829" w:author="Terje Kolderup" w:date="2020-01-29T09:55:00Z">
            <w:rPr>
              <w:rStyle w:val="LS2NumVal"/>
              <w:lang w:val="nb-NO"/>
            </w:rPr>
          </w:rPrChange>
        </w:rPr>
        <w:t>7</w:t>
      </w:r>
      <w:r w:rsidRPr="00017038">
        <w:rPr>
          <w:rFonts w:ascii="Consolas" w:hAnsi="Consolas"/>
          <w:rPrChange w:id="830" w:author="Terje Kolderup" w:date="2020-01-29T09:55:00Z">
            <w:rPr>
              <w:lang w:val="nb-NO"/>
            </w:rPr>
          </w:rPrChange>
        </w:rPr>
        <w:t>];</w:t>
      </w:r>
      <w:r w:rsidRPr="00017038">
        <w:rPr>
          <w:rFonts w:ascii="Consolas" w:hAnsi="Consolas"/>
          <w:rPrChange w:id="831" w:author="Terje Kolderup" w:date="2020-01-29T09:55:00Z">
            <w:rPr>
              <w:lang w:val="nb-NO"/>
            </w:rPr>
          </w:rPrChange>
        </w:rPr>
        <w:br/>
      </w:r>
      <w:r w:rsidRPr="00CC5D44">
        <w:rPr>
          <w:rStyle w:val="LS2Keyword"/>
          <w:rPrChange w:id="832" w:author="Terje Kolderup" w:date="2020-01-29T09:55:00Z">
            <w:rPr>
              <w:rStyle w:val="LS2Keyword"/>
              <w:lang w:val="nb-NO"/>
            </w:rPr>
          </w:rPrChange>
        </w:rPr>
        <w:t>let</w:t>
      </w:r>
      <w:r w:rsidRPr="00017038">
        <w:rPr>
          <w:rFonts w:ascii="Consolas" w:hAnsi="Consolas"/>
          <w:rPrChange w:id="833" w:author="Terje Kolderup" w:date="2020-01-29T09:55:00Z">
            <w:rPr>
              <w:lang w:val="nb-NO"/>
            </w:rPr>
          </w:rPrChange>
        </w:rPr>
        <w:t xml:space="preserve"> sum </w:t>
      </w:r>
      <w:r w:rsidRPr="00CC5D44">
        <w:rPr>
          <w:rStyle w:val="LS2Operator"/>
          <w:rPrChange w:id="834" w:author="Terje Kolderup" w:date="2020-01-29T09:55:00Z">
            <w:rPr>
              <w:rStyle w:val="LS2Operator"/>
              <w:lang w:val="nb-NO"/>
            </w:rPr>
          </w:rPrChange>
        </w:rPr>
        <w:t>=</w:t>
      </w:r>
      <w:r w:rsidRPr="00017038">
        <w:rPr>
          <w:rFonts w:ascii="Consolas" w:hAnsi="Consolas"/>
          <w:rPrChange w:id="835" w:author="Terje Kolderup" w:date="2020-01-29T09:55:00Z">
            <w:rPr>
              <w:lang w:val="nb-NO"/>
            </w:rPr>
          </w:rPrChange>
        </w:rPr>
        <w:t xml:space="preserve"> </w:t>
      </w:r>
      <w:proofErr w:type="spellStart"/>
      <w:proofErr w:type="gramStart"/>
      <w:r w:rsidRPr="00017038">
        <w:rPr>
          <w:rFonts w:ascii="Consolas" w:hAnsi="Consolas"/>
          <w:rPrChange w:id="836" w:author="Terje Kolderup" w:date="2020-01-29T09:55:00Z">
            <w:rPr>
              <w:lang w:val="nb-NO"/>
            </w:rPr>
          </w:rPrChange>
        </w:rPr>
        <w:t>tall.reduce</w:t>
      </w:r>
      <w:proofErr w:type="spellEnd"/>
      <w:proofErr w:type="gramEnd"/>
      <w:r w:rsidRPr="00017038">
        <w:rPr>
          <w:rFonts w:ascii="Consolas" w:hAnsi="Consolas"/>
          <w:rPrChange w:id="837" w:author="Terje Kolderup" w:date="2020-01-29T09:55:00Z">
            <w:rPr>
              <w:lang w:val="nb-NO"/>
            </w:rPr>
          </w:rPrChange>
        </w:rPr>
        <w:t>((sum, tall)</w:t>
      </w:r>
      <w:r w:rsidRPr="00CC5D44">
        <w:rPr>
          <w:rStyle w:val="LS2Operator"/>
          <w:rPrChange w:id="838" w:author="Terje Kolderup" w:date="2020-01-29T09:55:00Z">
            <w:rPr>
              <w:rStyle w:val="LS2Operator"/>
              <w:lang w:val="nb-NO"/>
            </w:rPr>
          </w:rPrChange>
        </w:rPr>
        <w:t>=&gt;</w:t>
      </w:r>
      <w:proofErr w:type="spellStart"/>
      <w:r w:rsidRPr="00017038">
        <w:rPr>
          <w:rFonts w:ascii="Consolas" w:hAnsi="Consolas"/>
          <w:rPrChange w:id="839" w:author="Terje Kolderup" w:date="2020-01-29T09:55:00Z">
            <w:rPr>
              <w:lang w:val="nb-NO"/>
            </w:rPr>
          </w:rPrChange>
        </w:rPr>
        <w:t>tall</w:t>
      </w:r>
      <w:r w:rsidRPr="00CC5D44">
        <w:rPr>
          <w:rStyle w:val="LS2Operator"/>
          <w:rPrChange w:id="840" w:author="Terje Kolderup" w:date="2020-01-29T09:55:00Z">
            <w:rPr>
              <w:rStyle w:val="LS2Operator"/>
              <w:lang w:val="nb-NO"/>
            </w:rPr>
          </w:rPrChange>
        </w:rPr>
        <w:t>+</w:t>
      </w:r>
      <w:r w:rsidRPr="00017038">
        <w:rPr>
          <w:rFonts w:ascii="Consolas" w:hAnsi="Consolas"/>
          <w:rPrChange w:id="841" w:author="Terje Kolderup" w:date="2020-01-29T09:55:00Z">
            <w:rPr>
              <w:lang w:val="nb-NO"/>
            </w:rPr>
          </w:rPrChange>
        </w:rPr>
        <w:t>sum</w:t>
      </w:r>
      <w:proofErr w:type="spellEnd"/>
      <w:r w:rsidRPr="00017038">
        <w:rPr>
          <w:rFonts w:ascii="Consolas" w:hAnsi="Consolas"/>
          <w:rPrChange w:id="842" w:author="Terje Kolderup" w:date="2020-01-29T09:55:00Z">
            <w:rPr>
              <w:lang w:val="nb-NO"/>
            </w:rPr>
          </w:rPrChange>
        </w:rPr>
        <w:t xml:space="preserve">, </w:t>
      </w:r>
      <w:r w:rsidRPr="00CC5D44">
        <w:rPr>
          <w:rStyle w:val="LS2NumVal"/>
          <w:rPrChange w:id="843" w:author="Terje Kolderup" w:date="2020-01-29T09:55:00Z">
            <w:rPr>
              <w:rStyle w:val="LS2NumVal"/>
              <w:lang w:val="nb-NO"/>
            </w:rPr>
          </w:rPrChange>
        </w:rPr>
        <w:t>0</w:t>
      </w:r>
      <w:r w:rsidRPr="00017038">
        <w:rPr>
          <w:rFonts w:ascii="Consolas" w:hAnsi="Consolas"/>
          <w:rPrChange w:id="844" w:author="Terje Kolderup" w:date="2020-01-29T09:55:00Z">
            <w:rPr>
              <w:lang w:val="nb-NO"/>
            </w:rPr>
          </w:rPrChange>
        </w:rPr>
        <w:t>);</w:t>
      </w:r>
    </w:p>
    <w:p w14:paraId="6C89108E" w14:textId="46549438" w:rsidR="00291DB3" w:rsidRPr="00211DAE" w:rsidRDefault="007B48DD" w:rsidP="00477818">
      <w:pPr>
        <w:pStyle w:val="b1aff"/>
      </w:pPr>
      <w:r w:rsidRPr="00211DAE">
        <w:t xml:space="preserve">Funksjonen </w:t>
      </w:r>
      <w:r w:rsidRPr="00CC027C">
        <w:rPr>
          <w:rStyle w:val="LS2CodeBodytext"/>
        </w:rPr>
        <w:t>reduce()</w:t>
      </w:r>
      <w:r w:rsidRPr="00211DAE">
        <w:t xml:space="preserve"> tar to parametre. Den siste er enklest, så vi tar den først. Det er startverdien til den aggregerte summen vi skal lage. Som i koden tidligere i kapitlet vil vi begynne på 0. Den første parameteren er en funksjon som i sin tur tar to parametre: tallet, dvs</w:t>
      </w:r>
      <w:r w:rsidR="00F10678">
        <w:t>.</w:t>
      </w:r>
      <w:r w:rsidRPr="00211DAE">
        <w:t xml:space="preserve"> ett og ett element i listen</w:t>
      </w:r>
      <w:r w:rsidR="00F10678">
        <w:t>,</w:t>
      </w:r>
      <w:r w:rsidR="00892C3F">
        <w:t xml:space="preserve"> </w:t>
      </w:r>
      <w:r w:rsidRPr="00211DAE">
        <w:t>og summen så langt.</w:t>
      </w:r>
    </w:p>
    <w:p w14:paraId="614D10AB" w14:textId="35C6FF30" w:rsidR="00291DB3" w:rsidRPr="00211DAE" w:rsidRDefault="007B48DD" w:rsidP="00B179A8">
      <w:pPr>
        <w:pStyle w:val="b1af"/>
      </w:pPr>
      <w:r w:rsidRPr="00211DAE">
        <w:t xml:space="preserve">Først begynner </w:t>
      </w:r>
      <w:r w:rsidRPr="00C57878">
        <w:rPr>
          <w:rStyle w:val="LS2CodeBodytext"/>
        </w:rPr>
        <w:t>reduce()</w:t>
      </w:r>
      <w:r w:rsidRPr="00211DAE">
        <w:t xml:space="preserve"> med </w:t>
      </w:r>
      <w:r w:rsidRPr="00C57878">
        <w:rPr>
          <w:rStyle w:val="LS2CodeBodytext"/>
        </w:rPr>
        <w:t>sum=0</w:t>
      </w:r>
      <w:r w:rsidRPr="00211DAE">
        <w:t xml:space="preserve">. Første gang den kaller funksjonen, er </w:t>
      </w:r>
      <w:r w:rsidRPr="00C57878">
        <w:rPr>
          <w:rStyle w:val="LS2CodeBodytext"/>
        </w:rPr>
        <w:t>tall=3</w:t>
      </w:r>
      <w:r w:rsidRPr="00211DAE">
        <w:t xml:space="preserve"> og </w:t>
      </w:r>
      <w:r w:rsidRPr="00C57878">
        <w:rPr>
          <w:rStyle w:val="LS2CodeBodytext"/>
        </w:rPr>
        <w:t>sum=0</w:t>
      </w:r>
      <w:r w:rsidRPr="00211DAE">
        <w:t xml:space="preserve">. Funksjonen returnerer </w:t>
      </w:r>
      <w:r w:rsidRPr="00C57878">
        <w:rPr>
          <w:rStyle w:val="LS2CodeBodytext"/>
        </w:rPr>
        <w:t>3+0</w:t>
      </w:r>
      <w:r w:rsidRPr="00211DAE">
        <w:t xml:space="preserve">, altså </w:t>
      </w:r>
      <w:r w:rsidRPr="00C57878">
        <w:rPr>
          <w:rStyle w:val="LS2CodeBodytext"/>
        </w:rPr>
        <w:t>3</w:t>
      </w:r>
      <w:r w:rsidRPr="00211DAE">
        <w:t xml:space="preserve">. Dette er den nye summen, så neste gang </w:t>
      </w:r>
      <w:r w:rsidRPr="00C57878">
        <w:rPr>
          <w:rStyle w:val="LS2CodeBodytext"/>
        </w:rPr>
        <w:t>reduce()</w:t>
      </w:r>
      <w:r w:rsidRPr="00211DAE">
        <w:t xml:space="preserve"> kaller lambdauttrykket vårt, er </w:t>
      </w:r>
      <w:r w:rsidRPr="00C57878">
        <w:rPr>
          <w:rStyle w:val="LS2CodeBodytext"/>
        </w:rPr>
        <w:t>sum=3</w:t>
      </w:r>
      <w:r w:rsidRPr="00211DAE">
        <w:t xml:space="preserve"> og </w:t>
      </w:r>
      <w:r w:rsidRPr="00C57878">
        <w:rPr>
          <w:rStyle w:val="LS2CodeBodytext"/>
        </w:rPr>
        <w:t>tall=7</w:t>
      </w:r>
      <w:r w:rsidRPr="00211DAE">
        <w:t>. Det blir 10, som blir returnert og lagret i variab</w:t>
      </w:r>
      <w:r w:rsidR="00F06AE4">
        <w:t>e</w:t>
      </w:r>
      <w:r w:rsidRPr="00211DAE">
        <w:t xml:space="preserve">len </w:t>
      </w:r>
      <w:r w:rsidRPr="00C57878">
        <w:rPr>
          <w:rStyle w:val="LS2CodeBodytext"/>
        </w:rPr>
        <w:t>sum</w:t>
      </w:r>
      <w:r w:rsidRPr="00211DAE">
        <w:t>. Hadde det vært flere elementer i listen, hadde den fortsatt på samme måte. Tallet som returneres til slutt</w:t>
      </w:r>
      <w:r w:rsidR="00F10678">
        <w:t>,</w:t>
      </w:r>
      <w:r w:rsidRPr="00211DAE">
        <w:t xml:space="preserve"> er resultatet av det aller siste kallet på lam</w:t>
      </w:r>
      <w:r w:rsidR="00F10678">
        <w:t>b</w:t>
      </w:r>
      <w:r w:rsidRPr="00211DAE">
        <w:t>dafunksjonen.</w:t>
      </w:r>
    </w:p>
    <w:p w14:paraId="64855E57" w14:textId="2E389BEC" w:rsidR="00291DB3" w:rsidRPr="00211DAE" w:rsidRDefault="007B48DD" w:rsidP="00B179A8">
      <w:pPr>
        <w:pStyle w:val="b1af"/>
      </w:pPr>
      <w:r w:rsidRPr="00211DAE">
        <w:t xml:space="preserve">Vi kan aggregere hva vi vil, for eksempel en liste </w:t>
      </w:r>
      <w:r w:rsidR="00B1523C">
        <w:t>med</w:t>
      </w:r>
      <w:r w:rsidR="00B1523C" w:rsidRPr="00211DAE">
        <w:t xml:space="preserve"> </w:t>
      </w:r>
      <w:r w:rsidRPr="00211DAE">
        <w:t xml:space="preserve">navn til en HTML-liste, som vi også gjorde tidligere i kapitlet. Her er en ny versjon som bruker </w:t>
      </w:r>
      <w:r w:rsidRPr="00C57878">
        <w:rPr>
          <w:rStyle w:val="LS2CodeBodytext"/>
        </w:rPr>
        <w:t>reduce()</w:t>
      </w:r>
      <w:r w:rsidRPr="00211DAE">
        <w:t>:</w:t>
      </w:r>
    </w:p>
    <w:p w14:paraId="6B8110DC" w14:textId="18422443"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alleNavn </w:t>
      </w:r>
      <w:r w:rsidRPr="007A6D8D">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 '</w:t>
      </w:r>
      <w:r w:rsidRPr="00211DAE">
        <w:rPr>
          <w:rStyle w:val="LS2String"/>
          <w:lang w:val="nb-NO"/>
        </w:rPr>
        <w:t>Pål</w:t>
      </w:r>
      <w:r w:rsidRPr="00017038">
        <w:rPr>
          <w:rFonts w:ascii="Consolas" w:hAnsi="Consolas"/>
          <w:lang w:val="nb-NO"/>
        </w:rPr>
        <w:t>', '</w:t>
      </w:r>
      <w:r w:rsidRPr="00211DAE">
        <w:rPr>
          <w:rStyle w:val="LS2String"/>
          <w:lang w:val="nb-NO"/>
        </w:rPr>
        <w:t>Espen</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alleNavn.reduce(</w:t>
      </w:r>
      <w:ins w:id="845" w:author="Terje Kolderup" w:date="2020-01-29T14:22:00Z">
        <w:r w:rsidR="00833B4A">
          <w:rPr>
            <w:rFonts w:ascii="Consolas" w:hAnsi="Consolas"/>
            <w:lang w:val="nb-NO"/>
          </w:rPr>
          <w:br/>
          <w:t xml:space="preserve">               </w:t>
        </w:r>
      </w:ins>
      <w:r w:rsidRPr="00017038">
        <w:rPr>
          <w:rFonts w:ascii="Consolas" w:hAnsi="Consolas"/>
          <w:lang w:val="nb-NO"/>
        </w:rPr>
        <w:t>(htmlListe, navn)</w:t>
      </w:r>
      <w:ins w:id="846" w:author="Terje Kolderup" w:date="2020-01-29T14:20:00Z">
        <w:r w:rsidR="00833B4A">
          <w:rPr>
            <w:rFonts w:ascii="Consolas" w:hAnsi="Consolas"/>
            <w:lang w:val="nb-NO"/>
          </w:rPr>
          <w:t xml:space="preserve"> </w:t>
        </w:r>
      </w:ins>
      <w:r w:rsidRPr="00211DAE">
        <w:rPr>
          <w:rStyle w:val="LS2Operator"/>
          <w:lang w:val="nb-NO"/>
        </w:rPr>
        <w:t>=&gt;</w:t>
      </w:r>
      <w:ins w:id="847" w:author="Terje Kolderup" w:date="2020-01-29T14:20:00Z">
        <w:r w:rsidR="00833B4A">
          <w:rPr>
            <w:rStyle w:val="LS2Operator"/>
            <w:lang w:val="nb-NO"/>
          </w:rPr>
          <w:t xml:space="preserve"> </w:t>
        </w:r>
      </w:ins>
      <w:r w:rsidRPr="00017038">
        <w:rPr>
          <w:rFonts w:ascii="Consolas" w:hAnsi="Consolas"/>
          <w:lang w:val="nb-NO"/>
        </w:rPr>
        <w:t xml:space="preserve">htmlListe </w:t>
      </w:r>
      <w:r w:rsidRPr="007A6D8D">
        <w:rPr>
          <w:rStyle w:val="LS2Operator"/>
          <w:lang w:val="nb-NO"/>
        </w:rPr>
        <w: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${navn}</w:t>
      </w:r>
      <w:r w:rsidRPr="007A6D8D">
        <w:rPr>
          <w:rStyle w:val="LS2String"/>
          <w:lang w:val="nb-NO"/>
        </w:rPr>
        <w:t>&lt;/li&gt;`</w:t>
      </w:r>
      <w:r w:rsidRPr="00017038">
        <w:rPr>
          <w:rFonts w:ascii="Consolas" w:hAnsi="Consolas"/>
          <w:lang w:val="nb-NO"/>
        </w:rPr>
        <w:t>, '</w:t>
      </w:r>
      <w:r w:rsidRPr="00211DAE">
        <w:rPr>
          <w:rStyle w:val="LS2String"/>
          <w:lang w:val="nb-NO"/>
        </w:rPr>
        <w:t>&lt;ul&gt;</w:t>
      </w:r>
      <w:r w:rsidRPr="00017038">
        <w:rPr>
          <w:rFonts w:ascii="Consolas" w:hAnsi="Consolas"/>
          <w:lang w:val="nb-NO"/>
        </w:rPr>
        <w:t xml:space="preserve">') </w:t>
      </w:r>
      <w:ins w:id="848" w:author="Terje Kolderup" w:date="2020-01-29T14:21:00Z">
        <w:r w:rsidR="00833B4A">
          <w:rPr>
            <w:rFonts w:ascii="Consolas" w:hAnsi="Consolas"/>
            <w:lang w:val="nb-NO"/>
          </w:rPr>
          <w:br/>
          <w:t xml:space="preserve">           </w:t>
        </w:r>
      </w:ins>
      <w:r w:rsidRPr="007A6D8D">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p>
    <w:p w14:paraId="7DDF2AFA" w14:textId="7580B9D8" w:rsidR="007355AE" w:rsidRDefault="007355AE" w:rsidP="007355AE">
      <w:pPr>
        <w:pStyle w:val="kap1starts"/>
      </w:pPr>
      <w:bookmarkStart w:id="849" w:name="objekter"/>
      <w:r>
        <w:lastRenderedPageBreak/>
        <w:t>[start kap]</w:t>
      </w:r>
    </w:p>
    <w:p w14:paraId="1311596F" w14:textId="1BA0AB7A" w:rsidR="007355AE" w:rsidRDefault="007B48DD" w:rsidP="007355AE">
      <w:pPr>
        <w:pStyle w:val="kap1nums"/>
      </w:pPr>
      <w:bookmarkStart w:id="850" w:name="_Toc28544432"/>
      <w:bookmarkStart w:id="851" w:name="_Toc28544567"/>
      <w:bookmarkStart w:id="852" w:name="_Toc29047912"/>
      <w:r w:rsidRPr="00211DAE">
        <w:t>13</w:t>
      </w:r>
      <w:bookmarkEnd w:id="850"/>
      <w:bookmarkEnd w:id="851"/>
      <w:bookmarkEnd w:id="852"/>
    </w:p>
    <w:p w14:paraId="268F5EC6" w14:textId="0C7F84AB" w:rsidR="00291DB3" w:rsidRPr="00211DAE" w:rsidRDefault="007B48DD" w:rsidP="007355AE">
      <w:pPr>
        <w:pStyle w:val="kap1titts"/>
      </w:pPr>
      <w:bookmarkStart w:id="853" w:name="_Toc29047913"/>
      <w:r w:rsidRPr="00EF2694">
        <w:rPr>
          <w:highlight w:val="yellow"/>
          <w:rPrChange w:id="854" w:author="Terje Kolderup" w:date="2020-01-29T15:34:00Z">
            <w:rPr/>
          </w:rPrChange>
        </w:rPr>
        <w:t>Objekter</w:t>
      </w:r>
      <w:bookmarkEnd w:id="849"/>
      <w:bookmarkEnd w:id="853"/>
    </w:p>
    <w:p w14:paraId="65339630" w14:textId="77777777" w:rsidR="00291DB3" w:rsidRPr="00211DAE" w:rsidRDefault="007B48DD" w:rsidP="007355AE">
      <w:pPr>
        <w:pStyle w:val="b1af-f"/>
      </w:pPr>
      <w:r w:rsidRPr="00211DAE">
        <w:t>En vanlig kombinasjon er lister med objekter, men før det skal vi se på objekter alene.</w:t>
      </w:r>
    </w:p>
    <w:p w14:paraId="07159B7D" w14:textId="77777777" w:rsidR="00291DB3" w:rsidRPr="00211DAE" w:rsidRDefault="007B48DD" w:rsidP="00B179A8">
      <w:pPr>
        <w:pStyle w:val="b1af"/>
      </w:pPr>
      <w:r w:rsidRPr="00211DAE">
        <w:t>Koden under beregner minimum, maksimum, sum og gjennomsnitt av en liste med tall, som brukeren kan legge til tall i ved å fylle ut tallet i en tekstboks og trykke enter.</w:t>
      </w:r>
    </w:p>
    <w:p w14:paraId="62FABB09" w14:textId="421FBDB4" w:rsidR="00291DB3" w:rsidRPr="00017038" w:rsidRDefault="007B48DD">
      <w:pPr>
        <w:pStyle w:val="eks1aff"/>
        <w:ind w:left="0"/>
        <w:rPr>
          <w:rFonts w:ascii="Consolas" w:hAnsi="Consolas"/>
          <w:lang w:val="nb-NO"/>
        </w:rPr>
        <w:pPrChange w:id="855" w:author="Terje Kolderup" w:date="2020-01-24T09:28:00Z">
          <w:pPr>
            <w:pStyle w:val="eks1aff"/>
          </w:pPr>
        </w:pPrChange>
      </w:pPr>
      <w:r w:rsidRPr="00C4713C">
        <w:rPr>
          <w:rStyle w:val="LS2Tag"/>
          <w:lang w:val="nb-NO"/>
        </w:rPr>
        <w:t>&lt;input</w:t>
      </w:r>
      <w:r w:rsidRPr="00C4713C">
        <w:rPr>
          <w:rStyle w:val="LS2Attribute"/>
          <w:lang w:val="nb-NO"/>
        </w:rPr>
        <w:t xml:space="preserve"> type=</w:t>
      </w:r>
      <w:r w:rsidRPr="00C4713C">
        <w:rPr>
          <w:rStyle w:val="LS2String"/>
          <w:lang w:val="nb-NO"/>
        </w:rPr>
        <w:t>"tall"</w:t>
      </w:r>
      <w:r w:rsidRPr="00C4713C">
        <w:rPr>
          <w:rStyle w:val="LS2Attribute"/>
          <w:lang w:val="nb-NO"/>
        </w:rPr>
        <w:t xml:space="preserve"> </w:t>
      </w:r>
      <w:r w:rsidR="00CD270A" w:rsidRPr="00C4713C">
        <w:rPr>
          <w:rStyle w:val="LS2Attribute"/>
          <w:lang w:val="nb-NO"/>
        </w:rPr>
        <w:br/>
        <w:t xml:space="preserve">       </w:t>
      </w:r>
      <w:r w:rsidRPr="00C4713C">
        <w:rPr>
          <w:rStyle w:val="LS2Attribute"/>
          <w:lang w:val="nb-NO"/>
        </w:rPr>
        <w:t>onkeydown=</w:t>
      </w:r>
      <w:r w:rsidRPr="00C4713C">
        <w:rPr>
          <w:rStyle w:val="LS2String"/>
          <w:lang w:val="nb-NO"/>
        </w:rPr>
        <w:t>"if (event.code === 'Enter') leggTilTall(this);"</w:t>
      </w:r>
      <w:r w:rsidRPr="00017038">
        <w:rPr>
          <w:rFonts w:ascii="Consolas" w:hAnsi="Consolas"/>
          <w:lang w:val="nb-NO"/>
        </w:rPr>
        <w:t xml:space="preserve"> </w:t>
      </w:r>
      <w:r w:rsidRPr="00C4713C">
        <w:rPr>
          <w:rStyle w:val="LS2Tag"/>
          <w:lang w:val="nb-NO"/>
        </w:rPr>
        <w:t>/&gt;</w:t>
      </w:r>
      <w:r w:rsidRPr="00017038">
        <w:rPr>
          <w:rFonts w:ascii="Consolas" w:hAnsi="Consolas"/>
          <w:lang w:val="nb-NO"/>
        </w:rPr>
        <w:br/>
      </w:r>
      <w:r w:rsidRPr="00C4713C">
        <w:rPr>
          <w:rStyle w:val="LS2Tag"/>
          <w:lang w:val="nb-NO"/>
        </w:rPr>
        <w:t>&lt;div</w:t>
      </w:r>
      <w:r w:rsidRPr="00C4713C">
        <w:rPr>
          <w:rStyle w:val="LS2Attribute"/>
          <w:lang w:val="nb-NO"/>
        </w:rPr>
        <w:t xml:space="preserve"> id=</w:t>
      </w:r>
      <w:r w:rsidRPr="00C4713C">
        <w:rPr>
          <w:rStyle w:val="LS2String"/>
          <w:lang w:val="nb-NO"/>
        </w:rPr>
        <w:t>"statistikk"</w:t>
      </w:r>
      <w:r w:rsidRPr="00C4713C">
        <w:rPr>
          <w:rStyle w:val="LS2Tag"/>
          <w:lang w:val="nb-NO"/>
        </w:rPr>
        <w:t>&gt;&lt;/div&gt;</w:t>
      </w:r>
      <w:r w:rsidR="00C4713C" w:rsidRPr="00C4713C">
        <w:rPr>
          <w:rStyle w:val="LS2Tag"/>
          <w:lang w:val="nb-NO"/>
        </w:rPr>
        <w:br/>
        <w:t>&lt;script&gt;</w:t>
      </w:r>
      <w:r w:rsidR="00C4713C" w:rsidRPr="00C4713C">
        <w:rPr>
          <w:rStyle w:val="LS2Tag"/>
          <w:bCs w:val="0"/>
          <w:lang w:val="nb-NO"/>
          <w:rPrChange w:id="856" w:author="Terje Kolderup" w:date="2020-01-24T09:28:00Z">
            <w:rPr>
              <w:rStyle w:val="LS2Tag"/>
              <w:bCs w:val="0"/>
            </w:rPr>
          </w:rPrChange>
        </w:rPr>
        <w:br/>
      </w:r>
      <w:r w:rsidR="00C4713C">
        <w:rPr>
          <w:rStyle w:val="LS2Comment"/>
          <w:lang w:val="nb-NO"/>
        </w:rPr>
        <w:t xml:space="preserve">    </w:t>
      </w:r>
      <w:r w:rsidR="00C4713C" w:rsidRPr="00211DAE">
        <w:rPr>
          <w:rStyle w:val="LS2Comment"/>
          <w:lang w:val="nb-NO"/>
        </w:rPr>
        <w:t>// Model</w:t>
      </w:r>
      <w:r w:rsidR="00C4713C" w:rsidRPr="00017038">
        <w:rPr>
          <w:rFonts w:ascii="Consolas" w:hAnsi="Consolas"/>
          <w:lang w:val="nb-NO"/>
        </w:rPr>
        <w:br/>
      </w:r>
      <w:r w:rsidR="00C4713C">
        <w:rPr>
          <w:rStyle w:val="LS2Comment"/>
          <w:lang w:val="nb-NO"/>
        </w:rPr>
        <w:t xml:space="preserve">    </w:t>
      </w:r>
      <w:r w:rsidR="00C4713C" w:rsidRPr="0009731A">
        <w:rPr>
          <w:rStyle w:val="LS2Keyword"/>
          <w:lang w:val="nb-NO"/>
        </w:rPr>
        <w:t>var</w:t>
      </w:r>
      <w:r w:rsidR="00C4713C" w:rsidRPr="00017038">
        <w:rPr>
          <w:rFonts w:ascii="Consolas" w:hAnsi="Consolas"/>
          <w:lang w:val="nb-NO"/>
        </w:rPr>
        <w:t xml:space="preserve"> tall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sidRPr="00017038">
        <w:rPr>
          <w:rFonts w:ascii="Consolas" w:hAnsi="Consolas"/>
          <w:lang w:val="nb-NO"/>
        </w:rPr>
        <w:br/>
      </w:r>
      <w:r w:rsidR="00C4713C">
        <w:rPr>
          <w:rStyle w:val="LS2Comment"/>
          <w:lang w:val="nb-NO"/>
        </w:rPr>
        <w:t xml:space="preserve">    </w:t>
      </w:r>
      <w:r w:rsidR="00C4713C" w:rsidRPr="00211DAE">
        <w:rPr>
          <w:rStyle w:val="LS2Comment"/>
          <w:lang w:val="nb-NO"/>
        </w:rPr>
        <w:t>// Controller</w:t>
      </w:r>
      <w:r w:rsidR="00C4713C" w:rsidRPr="00017038">
        <w:rPr>
          <w:rFonts w:ascii="Consolas" w:hAnsi="Consolas"/>
          <w:lang w:val="nb-NO"/>
        </w:rPr>
        <w:br/>
      </w:r>
      <w:r w:rsidR="00C4713C">
        <w:rPr>
          <w:rStyle w:val="LS2Comment"/>
          <w:lang w:val="nb-NO"/>
        </w:rPr>
        <w:t xml:space="preserve">    </w:t>
      </w:r>
      <w:r w:rsidR="00C4713C" w:rsidRPr="00D148A9">
        <w:rPr>
          <w:rStyle w:val="LS2Tag"/>
          <w:lang w:val="nb-NO"/>
          <w:rPrChange w:id="857" w:author="Terje Kolderup" w:date="2020-01-29T10:02:00Z">
            <w:rPr>
              <w:rStyle w:val="LS2Keyword"/>
              <w:bCs w:val="0"/>
              <w:lang w:val="nb-NO"/>
            </w:rPr>
          </w:rPrChange>
        </w:rPr>
        <w:t>function</w:t>
      </w:r>
      <w:r w:rsidR="00C4713C" w:rsidRPr="00017038">
        <w:rPr>
          <w:rFonts w:ascii="Consolas" w:hAnsi="Consolas"/>
          <w:lang w:val="nb-NO"/>
        </w:rPr>
        <w:t xml:space="preserve"> </w:t>
      </w:r>
      <w:r w:rsidR="00C4713C" w:rsidRPr="00D148A9">
        <w:rPr>
          <w:rStyle w:val="LS2NumVal"/>
          <w:lang w:val="nb-NO"/>
          <w:rPrChange w:id="858" w:author="Terje Kolderup" w:date="2020-01-29T10:02:00Z">
            <w:rPr>
              <w:bCs w:val="0"/>
              <w:lang w:val="nb-NO"/>
            </w:rPr>
          </w:rPrChange>
        </w:rPr>
        <w:t>leggTilTall</w:t>
      </w:r>
      <w:r w:rsidR="00C4713C" w:rsidRPr="00017038">
        <w:rPr>
          <w:rFonts w:ascii="Consolas" w:hAnsi="Consolas"/>
          <w:lang w:val="nb-NO"/>
        </w:rPr>
        <w:t>(inputTag)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tall.push(</w:t>
      </w:r>
      <w:r w:rsidR="00C4713C" w:rsidRPr="00134117">
        <w:rPr>
          <w:rStyle w:val="LS2Object"/>
          <w:lang w:val="nb-NO"/>
        </w:rPr>
        <w:t>parseInt</w:t>
      </w:r>
      <w:r w:rsidR="00C4713C" w:rsidRPr="00017038">
        <w:rPr>
          <w:rFonts w:ascii="Consolas" w:hAnsi="Consolas"/>
          <w:lang w:val="nb-NO"/>
        </w:rPr>
        <w:t>(inputTag.value));</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inputTag.value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vis();</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w:t>
      </w:r>
      <w:r w:rsidR="00C4713C" w:rsidRPr="00017038">
        <w:rPr>
          <w:rFonts w:ascii="Consolas" w:hAnsi="Consolas"/>
          <w:lang w:val="nb-NO"/>
        </w:rPr>
        <w:br/>
      </w:r>
      <w:r w:rsidR="00C4713C" w:rsidRPr="00017038">
        <w:rPr>
          <w:rFonts w:ascii="Consolas" w:hAnsi="Consolas"/>
          <w:lang w:val="nb-NO"/>
        </w:rPr>
        <w:br/>
      </w:r>
      <w:r w:rsidR="00C4713C">
        <w:rPr>
          <w:rStyle w:val="LS2Comment"/>
          <w:lang w:val="nb-NO"/>
        </w:rPr>
        <w:t xml:space="preserve">    </w:t>
      </w:r>
      <w:r w:rsidR="00C4713C" w:rsidRPr="00211DAE">
        <w:rPr>
          <w:rStyle w:val="LS2Comment"/>
          <w:lang w:val="nb-NO"/>
        </w:rPr>
        <w:t>// View</w:t>
      </w:r>
      <w:r w:rsidR="00C4713C" w:rsidRPr="00017038">
        <w:rPr>
          <w:rFonts w:ascii="Consolas" w:hAnsi="Consolas"/>
          <w:lang w:val="nb-NO"/>
        </w:rPr>
        <w:br/>
      </w:r>
      <w:r w:rsidR="00C4713C">
        <w:rPr>
          <w:rStyle w:val="LS2Comment"/>
          <w:lang w:val="nb-NO"/>
        </w:rPr>
        <w:t xml:space="preserve">    </w:t>
      </w:r>
      <w:r w:rsidR="00C4713C" w:rsidRPr="0009731A">
        <w:rPr>
          <w:rStyle w:val="LS2Keyword"/>
          <w:lang w:val="nb-NO"/>
        </w:rPr>
        <w:t>var</w:t>
      </w:r>
      <w:r w:rsidR="00C4713C" w:rsidRPr="00017038">
        <w:rPr>
          <w:rFonts w:ascii="Consolas" w:hAnsi="Consolas"/>
          <w:lang w:val="nb-NO"/>
        </w:rPr>
        <w:t xml:space="preserve"> statsDiv </w:t>
      </w:r>
      <w:r w:rsidR="00C4713C" w:rsidRPr="0009731A">
        <w:rPr>
          <w:rStyle w:val="LS2Operator"/>
          <w:lang w:val="nb-NO"/>
        </w:rPr>
        <w:t>=</w:t>
      </w:r>
      <w:r w:rsidR="00C4713C" w:rsidRPr="00017038">
        <w:rPr>
          <w:rFonts w:ascii="Consolas" w:hAnsi="Consolas"/>
          <w:lang w:val="nb-NO"/>
        </w:rPr>
        <w:t xml:space="preserve"> </w:t>
      </w:r>
      <w:r w:rsidR="00C4713C" w:rsidRPr="00BD5FB6">
        <w:rPr>
          <w:rStyle w:val="LS2Object"/>
          <w:lang w:val="nb-NO"/>
        </w:rPr>
        <w:t>document</w:t>
      </w:r>
      <w:r w:rsidR="00C4713C" w:rsidRPr="00017038">
        <w:rPr>
          <w:rFonts w:ascii="Consolas" w:hAnsi="Consolas"/>
          <w:lang w:val="nb-NO"/>
        </w:rPr>
        <w:t>.getElementById('</w:t>
      </w:r>
      <w:r w:rsidR="00C4713C" w:rsidRPr="00211DAE">
        <w:rPr>
          <w:rStyle w:val="LS2String"/>
          <w:lang w:val="nb-NO"/>
        </w:rPr>
        <w:t>statistikk</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D148A9">
        <w:rPr>
          <w:rStyle w:val="LS2Tag"/>
          <w:lang w:val="nb-NO"/>
          <w:rPrChange w:id="859" w:author="Terje Kolderup" w:date="2020-01-29T10:02:00Z">
            <w:rPr>
              <w:rStyle w:val="LS2Keyword"/>
              <w:bCs w:val="0"/>
              <w:lang w:val="nb-NO"/>
            </w:rPr>
          </w:rPrChange>
        </w:rPr>
        <w:t>function</w:t>
      </w:r>
      <w:r w:rsidR="00C4713C" w:rsidRPr="00017038">
        <w:rPr>
          <w:rFonts w:ascii="Consolas" w:hAnsi="Consolas"/>
          <w:lang w:val="nb-NO"/>
        </w:rPr>
        <w:t xml:space="preserve"> </w:t>
      </w:r>
      <w:r w:rsidR="00C4713C" w:rsidRPr="00D148A9">
        <w:rPr>
          <w:rStyle w:val="LS2NumVal"/>
          <w:lang w:val="nb-NO"/>
          <w:rPrChange w:id="860" w:author="Terje Kolderup" w:date="2020-01-29T10:02:00Z">
            <w:rPr>
              <w:bCs w:val="0"/>
              <w:lang w:val="nb-NO"/>
            </w:rPr>
          </w:rPrChange>
        </w:rPr>
        <w:t>vis</w:t>
      </w:r>
      <w:r w:rsidR="00C4713C" w:rsidRPr="00017038">
        <w:rPr>
          <w:rFonts w:ascii="Consolas" w:hAnsi="Consolas"/>
          <w:lang w:val="nb-NO"/>
        </w:rPr>
        <w:t>()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const</w:t>
      </w:r>
      <w:r w:rsidR="00C4713C" w:rsidRPr="00017038">
        <w:rPr>
          <w:rFonts w:ascii="Consolas" w:hAnsi="Consolas"/>
          <w:lang w:val="nb-NO"/>
        </w:rPr>
        <w:t xml:space="preserve"> tallHtml </w:t>
      </w:r>
      <w:r w:rsidR="00C4713C" w:rsidRPr="0009731A">
        <w:rPr>
          <w:rStyle w:val="LS2Operator"/>
          <w:lang w:val="nb-NO"/>
        </w:rPr>
        <w:t>=</w:t>
      </w:r>
      <w:r w:rsidR="00C4713C" w:rsidRPr="00017038">
        <w:rPr>
          <w:rFonts w:ascii="Consolas" w:hAnsi="Consolas"/>
          <w:lang w:val="nb-NO"/>
        </w:rPr>
        <w:t xml:space="preserve"> </w:t>
      </w:r>
      <w:r w:rsidR="00C4713C" w:rsidRPr="0009731A">
        <w:rPr>
          <w:rStyle w:val="LS2String"/>
          <w:lang w:val="nb-NO"/>
        </w:rPr>
        <w:t>`&lt;ul&gt;</w:t>
      </w:r>
      <w:r w:rsidR="00C4713C" w:rsidRPr="00017038">
        <w:rPr>
          <w:rFonts w:ascii="Consolas" w:hAnsi="Consolas"/>
          <w:lang w:val="nb-NO"/>
        </w:rPr>
        <w:t xml:space="preserve">${tall.map(n </w:t>
      </w:r>
      <w:r w:rsidR="00C4713C" w:rsidRPr="00211DAE">
        <w:rPr>
          <w:rStyle w:val="LS2Operator"/>
          <w:lang w:val="nb-NO"/>
        </w:rPr>
        <w:t>=&gt;</w:t>
      </w:r>
      <w:r w:rsidR="00C4713C" w:rsidRPr="00017038">
        <w:rPr>
          <w:rFonts w:ascii="Consolas" w:hAnsi="Consolas"/>
          <w:lang w:val="nb-NO"/>
        </w:rPr>
        <w:t xml:space="preserve"> </w:t>
      </w:r>
      <w:r w:rsidR="00C4713C" w:rsidRPr="0009731A">
        <w:rPr>
          <w:rStyle w:val="LS2String"/>
          <w:lang w:val="nb-NO"/>
        </w:rPr>
        <w:t>`&lt;li&gt;</w:t>
      </w:r>
      <w:r w:rsidR="00C4713C" w:rsidRPr="00017038">
        <w:rPr>
          <w:rFonts w:ascii="Consolas" w:hAnsi="Consolas"/>
          <w:lang w:val="nb-NO"/>
        </w:rPr>
        <w:t>${n}</w:t>
      </w:r>
      <w:r w:rsidR="00C4713C" w:rsidRPr="0009731A">
        <w:rPr>
          <w:rStyle w:val="LS2String"/>
          <w:lang w:val="nb-NO"/>
        </w:rPr>
        <w:t>&lt;/li&gt;`</w:t>
      </w:r>
      <w:r w:rsidR="00C4713C" w:rsidRPr="00017038">
        <w:rPr>
          <w:rFonts w:ascii="Consolas" w:hAnsi="Consolas"/>
          <w:lang w:val="nb-NO"/>
        </w:rPr>
        <w:t>).join('')}</w:t>
      </w:r>
      <w:r w:rsidR="00C4713C" w:rsidRPr="0009731A">
        <w:rPr>
          <w:rStyle w:val="LS2String"/>
          <w:lang w:val="nb-NO"/>
        </w:rPr>
        <w:t>&lt;/ul&gt;`</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min </w:t>
      </w:r>
      <w:r w:rsidR="00C4713C" w:rsidRPr="0009731A">
        <w:rPr>
          <w:rStyle w:val="LS2Operator"/>
          <w:lang w:val="nb-NO"/>
        </w:rPr>
        <w:t>=</w:t>
      </w:r>
      <w:r w:rsidR="00C4713C" w:rsidRPr="00017038">
        <w:rPr>
          <w:rFonts w:ascii="Consolas" w:hAnsi="Consolas"/>
          <w:lang w:val="nb-NO"/>
        </w:rPr>
        <w:t xml:space="preserve"> tall[</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max </w:t>
      </w:r>
      <w:r w:rsidR="00C4713C" w:rsidRPr="0009731A">
        <w:rPr>
          <w:rStyle w:val="LS2Operator"/>
          <w:lang w:val="nb-NO"/>
        </w:rPr>
        <w:t>=</w:t>
      </w:r>
      <w:r w:rsidR="00C4713C" w:rsidRPr="00017038">
        <w:rPr>
          <w:rFonts w:ascii="Consolas" w:hAnsi="Consolas"/>
          <w:lang w:val="nb-NO"/>
        </w:rPr>
        <w:t xml:space="preserve"> tall[</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sum </w:t>
      </w:r>
      <w:r w:rsidR="00C4713C" w:rsidRPr="0009731A">
        <w:rPr>
          <w:rStyle w:val="LS2Operator"/>
          <w:lang w:val="nb-NO"/>
        </w:rPr>
        <w:t>=</w:t>
      </w:r>
      <w:r w:rsidR="00C4713C" w:rsidRPr="00017038">
        <w:rPr>
          <w:rFonts w:ascii="Consolas" w:hAnsi="Consolas"/>
          <w:lang w:val="nb-NO"/>
        </w:rPr>
        <w:t xml:space="preserve"> </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for</w:t>
      </w:r>
      <w:r w:rsidR="00C4713C" w:rsidRPr="00017038">
        <w:rPr>
          <w:rFonts w:ascii="Consolas" w:hAnsi="Consolas"/>
          <w:lang w:val="nb-NO"/>
        </w:rPr>
        <w:t xml:space="preserve"> (</w:t>
      </w:r>
      <w:r w:rsidR="00C4713C" w:rsidRPr="0009731A">
        <w:rPr>
          <w:rStyle w:val="LS2Keyword"/>
          <w:lang w:val="nb-NO"/>
        </w:rPr>
        <w:t>let</w:t>
      </w:r>
      <w:r w:rsidR="00C4713C" w:rsidRPr="00017038">
        <w:rPr>
          <w:rFonts w:ascii="Consolas" w:hAnsi="Consolas"/>
          <w:lang w:val="nb-NO"/>
        </w:rPr>
        <w:t xml:space="preserve"> n </w:t>
      </w:r>
      <w:r w:rsidR="00C4713C" w:rsidRPr="0009731A">
        <w:rPr>
          <w:rStyle w:val="LS2Keyword"/>
          <w:lang w:val="nb-NO"/>
        </w:rPr>
        <w:t>of</w:t>
      </w:r>
      <w:r w:rsidR="00C4713C" w:rsidRPr="00017038">
        <w:rPr>
          <w:rFonts w:ascii="Consolas" w:hAnsi="Consolas"/>
          <w:lang w:val="nb-NO"/>
        </w:rPr>
        <w:t xml:space="preserve"> tall)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if</w:t>
      </w:r>
      <w:r w:rsidR="00C4713C" w:rsidRPr="00017038">
        <w:rPr>
          <w:rFonts w:ascii="Consolas" w:hAnsi="Consolas"/>
          <w:lang w:val="nb-NO"/>
        </w:rPr>
        <w:t xml:space="preserve"> (n </w:t>
      </w:r>
      <w:r w:rsidR="00C4713C" w:rsidRPr="00211DAE">
        <w:rPr>
          <w:rStyle w:val="LS2Operator"/>
          <w:lang w:val="nb-NO"/>
        </w:rPr>
        <w:t>&lt;</w:t>
      </w:r>
      <w:r w:rsidR="00C4713C" w:rsidRPr="00017038">
        <w:rPr>
          <w:rFonts w:ascii="Consolas" w:hAnsi="Consolas"/>
          <w:lang w:val="nb-NO"/>
        </w:rPr>
        <w:t xml:space="preserve"> min) min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if</w:t>
      </w:r>
      <w:r w:rsidR="00C4713C" w:rsidRPr="00017038">
        <w:rPr>
          <w:rFonts w:ascii="Consolas" w:hAnsi="Consolas"/>
          <w:lang w:val="nb-NO"/>
        </w:rPr>
        <w:t xml:space="preserve"> (n </w:t>
      </w:r>
      <w:r w:rsidR="00C4713C" w:rsidRPr="00211DAE">
        <w:rPr>
          <w:rStyle w:val="LS2Operator"/>
          <w:lang w:val="nb-NO"/>
        </w:rPr>
        <w:t>&gt;</w:t>
      </w:r>
      <w:r w:rsidR="00C4713C" w:rsidRPr="00017038">
        <w:rPr>
          <w:rFonts w:ascii="Consolas" w:hAnsi="Consolas"/>
          <w:lang w:val="nb-NO"/>
        </w:rPr>
        <w:t xml:space="preserve"> max) max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sum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gjennomsnitt </w:t>
      </w:r>
      <w:r w:rsidR="00C4713C" w:rsidRPr="0009731A">
        <w:rPr>
          <w:rStyle w:val="LS2Operator"/>
          <w:lang w:val="nb-NO"/>
        </w:rPr>
        <w:t>=</w:t>
      </w:r>
      <w:r w:rsidR="00C4713C" w:rsidRPr="00017038">
        <w:rPr>
          <w:rFonts w:ascii="Consolas" w:hAnsi="Consolas"/>
          <w:lang w:val="nb-NO"/>
        </w:rPr>
        <w:t xml:space="preserve"> sum/tall.length;</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const</w:t>
      </w:r>
      <w:r w:rsidR="00C4713C" w:rsidRPr="00017038">
        <w:rPr>
          <w:rFonts w:ascii="Consolas" w:hAnsi="Consolas"/>
          <w:lang w:val="nb-NO"/>
        </w:rPr>
        <w:t xml:space="preserve"> statsHtml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String"/>
          <w:lang w:val="nb-NO"/>
        </w:rPr>
        <w:t>`&lt;table&gt;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&lt;tr&gt;&lt;td&gt;Min&lt;/td&gt;&lt;td&gt;</w:t>
      </w:r>
      <w:r w:rsidR="00C4713C" w:rsidRPr="00017038">
        <w:rPr>
          <w:rFonts w:ascii="Consolas" w:hAnsi="Consolas"/>
          <w:lang w:val="nb-NO"/>
        </w:rPr>
        <w:t>${min}</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&lt;tr&gt;&lt;td&gt;Max&lt;/td&gt;&lt;td&gt;</w:t>
      </w:r>
      <w:r w:rsidR="00C4713C" w:rsidRPr="00017038">
        <w:rPr>
          <w:rFonts w:ascii="Consolas" w:hAnsi="Consolas"/>
          <w:lang w:val="nb-NO"/>
        </w:rPr>
        <w:t>${max}</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&lt;tr&gt;&lt;td&gt;Sum&lt;/td&gt;&lt;td&gt;</w:t>
      </w:r>
      <w:r w:rsidR="00C4713C" w:rsidRPr="00017038">
        <w:rPr>
          <w:rFonts w:ascii="Consolas" w:hAnsi="Consolas"/>
          <w:lang w:val="nb-NO"/>
        </w:rPr>
        <w:t>${sum}</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&lt;tr&gt;&lt;td&gt;Snitt&lt;/td&gt;&lt;td&gt;</w:t>
      </w:r>
      <w:r w:rsidR="00C4713C" w:rsidRPr="00017038">
        <w:rPr>
          <w:rFonts w:ascii="Consolas" w:hAnsi="Consolas"/>
          <w:lang w:val="nb-NO"/>
        </w:rPr>
        <w:t>${gjennomsnitt}</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lastRenderedPageBreak/>
        <w:t xml:space="preserve">    </w:t>
      </w:r>
      <w:r w:rsidR="00C4713C" w:rsidRPr="0009731A">
        <w:rPr>
          <w:rStyle w:val="LS2String"/>
          <w:lang w:val="nb-NO"/>
        </w:rPr>
        <w:t xml:space="preserve">            &lt;tr&gt;&lt;td&gt;Antall&lt;/td&gt;&lt;td&gt;</w:t>
      </w:r>
      <w:r w:rsidR="00C4713C" w:rsidRPr="00017038">
        <w:rPr>
          <w:rFonts w:ascii="Consolas" w:hAnsi="Consolas"/>
          <w:lang w:val="nb-NO"/>
        </w:rPr>
        <w:t>${tall.length}</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&lt;/table&gt;`</w:t>
      </w:r>
      <w:r w:rsidR="00C4713C" w:rsidRPr="00017038">
        <w:rPr>
          <w:rFonts w:ascii="Consolas" w:hAnsi="Consolas"/>
          <w:lang w:val="nb-NO"/>
        </w:rPr>
        <w:t>;</w:t>
      </w:r>
      <w:r w:rsidR="00C4713C" w:rsidRPr="00017038">
        <w:rPr>
          <w:rFonts w:ascii="Consolas" w:hAnsi="Consolas"/>
          <w:lang w:val="nb-NO"/>
        </w:rPr>
        <w:br/>
      </w:r>
      <w:r w:rsidR="00DF4B09">
        <w:rPr>
          <w:rStyle w:val="LS2Comment"/>
          <w:lang w:val="nb-NO"/>
        </w:rPr>
        <w:t xml:space="preserve">    </w:t>
      </w:r>
      <w:r w:rsidR="00C4713C" w:rsidRPr="00017038">
        <w:rPr>
          <w:rFonts w:ascii="Consolas" w:hAnsi="Consolas"/>
          <w:lang w:val="nb-NO"/>
        </w:rPr>
        <w:t xml:space="preserve">    statsDiv.innerHTML </w:t>
      </w:r>
      <w:r w:rsidR="00C4713C" w:rsidRPr="0009731A">
        <w:rPr>
          <w:rStyle w:val="LS2Operator"/>
          <w:lang w:val="nb-NO"/>
        </w:rPr>
        <w:t>=</w:t>
      </w:r>
      <w:r w:rsidR="00C4713C" w:rsidRPr="00017038">
        <w:rPr>
          <w:rFonts w:ascii="Consolas" w:hAnsi="Consolas"/>
          <w:lang w:val="nb-NO"/>
        </w:rPr>
        <w:t xml:space="preserve"> statsHtml </w:t>
      </w:r>
      <w:r w:rsidR="00C4713C" w:rsidRPr="0009731A">
        <w:rPr>
          <w:rStyle w:val="LS2Operator"/>
          <w:lang w:val="nb-NO"/>
        </w:rPr>
        <w:t>+</w:t>
      </w:r>
      <w:r w:rsidR="00C4713C" w:rsidRPr="00017038">
        <w:rPr>
          <w:rFonts w:ascii="Consolas" w:hAnsi="Consolas"/>
          <w:lang w:val="nb-NO"/>
        </w:rPr>
        <w:t xml:space="preserve"> tallHtml;</w:t>
      </w:r>
      <w:r w:rsidR="00C4713C" w:rsidRPr="00017038">
        <w:rPr>
          <w:rFonts w:ascii="Consolas" w:hAnsi="Consolas"/>
          <w:lang w:val="nb-NO"/>
        </w:rPr>
        <w:br/>
      </w:r>
      <w:r w:rsidR="00DF4B09">
        <w:rPr>
          <w:rStyle w:val="LS2Comment"/>
          <w:lang w:val="nb-NO"/>
        </w:rPr>
        <w:t xml:space="preserve">    </w:t>
      </w:r>
      <w:r w:rsidR="00C4713C" w:rsidRPr="00017038">
        <w:rPr>
          <w:rFonts w:ascii="Consolas" w:hAnsi="Consolas"/>
          <w:lang w:val="nb-NO"/>
        </w:rPr>
        <w:t>}</w:t>
      </w:r>
      <w:r w:rsidR="00C4713C" w:rsidRPr="00D148A9">
        <w:rPr>
          <w:rStyle w:val="LS2Tag"/>
          <w:lang w:val="nb-NO"/>
        </w:rPr>
        <w:t>&lt;</w:t>
      </w:r>
      <w:r w:rsidR="00C4713C" w:rsidRPr="00D148A9">
        <w:rPr>
          <w:rStyle w:val="LS2Tag"/>
          <w:lang w:val="nb-NO"/>
          <w:rPrChange w:id="861" w:author="Terje Kolderup" w:date="2020-01-29T10:02:00Z">
            <w:rPr>
              <w:rStyle w:val="LS2Tag"/>
            </w:rPr>
          </w:rPrChange>
        </w:rPr>
        <w:t>/</w:t>
      </w:r>
      <w:r w:rsidR="00C4713C" w:rsidRPr="00D148A9">
        <w:rPr>
          <w:rStyle w:val="LS2Tag"/>
          <w:lang w:val="nb-NO"/>
        </w:rPr>
        <w:t>script&gt;</w:t>
      </w:r>
    </w:p>
    <w:p w14:paraId="67CD8342" w14:textId="132B160B" w:rsidR="00291DB3" w:rsidRPr="00211DAE" w:rsidRDefault="007B48DD" w:rsidP="00477818">
      <w:pPr>
        <w:pStyle w:val="b1aff"/>
      </w:pPr>
      <w:r w:rsidRPr="00211DAE">
        <w:t xml:space="preserve">Nå er det sånn at funksjonen </w:t>
      </w:r>
      <w:r w:rsidRPr="00CC027C">
        <w:rPr>
          <w:rStyle w:val="LS2CodeBodytext"/>
        </w:rPr>
        <w:t>vis()</w:t>
      </w:r>
      <w:r w:rsidRPr="00211DAE">
        <w:t xml:space="preserve"> både regner ut statistikken og viser den. </w:t>
      </w:r>
      <w:r w:rsidR="00264D41">
        <w:rPr>
          <w:rStyle w:val="LS2Kursiv"/>
        </w:rPr>
        <w:t>Bestepraksis</w:t>
      </w:r>
      <w:r w:rsidRPr="00211DAE">
        <w:t xml:space="preserve"> ville være å trekke ut utregningen av statistikken i en egen funksjon</w:t>
      </w:r>
      <w:r w:rsidR="00264D41">
        <w:t>, m</w:t>
      </w:r>
      <w:r w:rsidRPr="00211DAE">
        <w:t>en vi kan ikke la en funksjon returnere flere verdier. En funksjon kan bare returnere én verdi. Da er det supert med et objekt</w:t>
      </w:r>
      <w:r w:rsidR="00892C3F">
        <w:t xml:space="preserve"> – </w:t>
      </w:r>
      <w:r w:rsidRPr="00211DAE">
        <w:t>som nettopp er flere verdier pakket inn i ett objekt. En funksjon kan returnere et objekt, og så kan objektet inneholde mange felt.</w:t>
      </w:r>
    </w:p>
    <w:p w14:paraId="52316154" w14:textId="557E1B8F" w:rsidR="00291DB3" w:rsidRPr="00211DAE" w:rsidRDefault="007B48DD" w:rsidP="00B179A8">
      <w:pPr>
        <w:pStyle w:val="b1af"/>
      </w:pPr>
      <w:r w:rsidRPr="00211DAE">
        <w:t xml:space="preserve">Koden </w:t>
      </w:r>
      <w:r w:rsidRPr="00C57878">
        <w:rPr>
          <w:rStyle w:val="LS2CodeBodytext"/>
        </w:rPr>
        <w:t>let mittObjekt =</w:t>
      </w:r>
      <w:r w:rsidRPr="006D51B7">
        <w:rPr>
          <w:rStyle w:val="LS2CodeBodytext"/>
        </w:rPr>
        <w:t xml:space="preserve"> {</w:t>
      </w:r>
      <w:r w:rsidRPr="00C57878">
        <w:rPr>
          <w:rStyle w:val="LS2CodeBodytext"/>
        </w:rPr>
        <w:t>};</w:t>
      </w:r>
      <w:r w:rsidRPr="00211DAE">
        <w:t xml:space="preserve"> lager et nytt blankt objekt. Deretter kan vi sette felt på dette </w:t>
      </w:r>
      <w:r w:rsidR="00264D41" w:rsidRPr="00211DAE">
        <w:t>objekte</w:t>
      </w:r>
      <w:r w:rsidR="00264D41">
        <w:t>t</w:t>
      </w:r>
      <w:r w:rsidRPr="00211DAE">
        <w:t>:</w:t>
      </w:r>
    </w:p>
    <w:p w14:paraId="4B6FB200"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person.navn </w:t>
      </w:r>
      <w:r w:rsidRPr="007A6D8D">
        <w:rPr>
          <w:rStyle w:val="LS2Operator"/>
          <w:lang w:val="nb-NO"/>
        </w:rPr>
        <w:t>=</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w:t>
      </w:r>
      <w:r w:rsidRPr="00017038">
        <w:rPr>
          <w:rFonts w:ascii="Consolas" w:hAnsi="Consolas"/>
          <w:lang w:val="nb-NO"/>
        </w:rPr>
        <w:br/>
        <w:t xml:space="preserve">person.by </w:t>
      </w:r>
      <w:r w:rsidRPr="007A6D8D">
        <w:rPr>
          <w:rStyle w:val="LS2Operator"/>
          <w:lang w:val="nb-NO"/>
        </w:rPr>
        <w:t>=</w:t>
      </w:r>
      <w:r w:rsidRPr="00017038">
        <w:rPr>
          <w:rFonts w:ascii="Consolas" w:hAnsi="Consolas"/>
          <w:lang w:val="nb-NO"/>
        </w:rPr>
        <w:t xml:space="preserve"> '</w:t>
      </w:r>
      <w:r w:rsidRPr="00211DAE">
        <w:rPr>
          <w:rStyle w:val="LS2String"/>
          <w:lang w:val="nb-NO"/>
        </w:rPr>
        <w:t>Stavern</w:t>
      </w:r>
      <w:r w:rsidRPr="00017038">
        <w:rPr>
          <w:rFonts w:ascii="Consolas" w:hAnsi="Consolas"/>
          <w:lang w:val="nb-NO"/>
        </w:rPr>
        <w:t>';</w:t>
      </w:r>
    </w:p>
    <w:p w14:paraId="170C85B7" w14:textId="61F432F6" w:rsidR="00291DB3" w:rsidRPr="00211DAE" w:rsidRDefault="007B48DD" w:rsidP="00477818">
      <w:pPr>
        <w:pStyle w:val="b1aff"/>
      </w:pPr>
      <w:r w:rsidRPr="00211DAE">
        <w:t xml:space="preserve">Vi kan endre på innholdet av et felt når som helst. Koden </w:t>
      </w:r>
      <w:r w:rsidRPr="00CC027C">
        <w:rPr>
          <w:rStyle w:val="LS2CodeBodytext"/>
        </w:rPr>
        <w:t>person.navn = 'Terje';</w:t>
      </w:r>
      <w:r w:rsidRPr="00211DAE">
        <w:t xml:space="preserve"> legger til feltet hvis det ikke finnes fra før</w:t>
      </w:r>
      <w:r w:rsidR="00892C3F">
        <w:t xml:space="preserve"> – </w:t>
      </w:r>
      <w:r w:rsidRPr="00211DAE">
        <w:t xml:space="preserve">og endrer det ellers. Vi kan lese ut verdien med samme syntaks, for eksempel </w:t>
      </w:r>
      <w:r w:rsidRPr="00CC027C">
        <w:rPr>
          <w:rStyle w:val="LS2CodeBodytext"/>
        </w:rPr>
        <w:t>console.log(person.navn);</w:t>
      </w:r>
      <w:r w:rsidRPr="00211DAE">
        <w:t xml:space="preserve">. Koden </w:t>
      </w:r>
      <w:r w:rsidRPr="00CC027C">
        <w:rPr>
          <w:rStyle w:val="LS2CodeBodytext"/>
        </w:rPr>
        <w:t>person.navn</w:t>
      </w:r>
      <w:r w:rsidRPr="00211DAE">
        <w:t xml:space="preserve"> leser vi som</w:t>
      </w:r>
      <w:r w:rsidR="00741CE8">
        <w:t xml:space="preserve"> </w:t>
      </w:r>
      <w:r w:rsidR="00741CE8" w:rsidRPr="008130AD">
        <w:t>«</w:t>
      </w:r>
      <w:r w:rsidRPr="00211DAE">
        <w:t>person sitt navn</w:t>
      </w:r>
      <w:r w:rsidR="00741CE8">
        <w:t>».</w:t>
      </w:r>
      <w:r w:rsidRPr="00211DAE">
        <w:t xml:space="preserve"> Om vi gjør </w:t>
      </w:r>
      <w:r w:rsidRPr="00CC027C">
        <w:rPr>
          <w:rStyle w:val="LS2CodeBodytext"/>
        </w:rPr>
        <w:t>console.log(person)</w:t>
      </w:r>
      <w:r w:rsidRPr="00211DAE">
        <w:t xml:space="preserve">, dvs. hele objektet, får vi dette i </w:t>
      </w:r>
      <w:r w:rsidR="00264D41">
        <w:t>konsollen</w:t>
      </w:r>
      <w:r w:rsidR="00264D41" w:rsidRPr="00211DAE">
        <w:t xml:space="preserve"> </w:t>
      </w:r>
      <w:r w:rsidRPr="00211DAE">
        <w:t>i Chrome:</w:t>
      </w:r>
    </w:p>
    <w:p w14:paraId="09507285" w14:textId="77A3233E" w:rsidR="00004B1A" w:rsidRDefault="00004B1A" w:rsidP="00004B1A">
      <w:pPr>
        <w:pStyle w:val="komm1aff"/>
      </w:pPr>
      <w:r>
        <w:t xml:space="preserve">[[figur </w:t>
      </w:r>
      <w:r>
        <w:fldChar w:fldCharType="begin"/>
      </w:r>
      <w:r>
        <w:instrText xml:space="preserve"> seq fig </w:instrText>
      </w:r>
      <w:r>
        <w:fldChar w:fldCharType="separate"/>
      </w:r>
      <w:r>
        <w:rPr>
          <w:noProof/>
        </w:rPr>
        <w:t>55</w:t>
      </w:r>
      <w:r>
        <w:fldChar w:fldCharType="end"/>
      </w:r>
      <w:r>
        <w:t>]]</w:t>
      </w:r>
    </w:p>
    <w:p w14:paraId="56727D8B" w14:textId="77777777" w:rsidR="00291DB3" w:rsidRDefault="007B48DD" w:rsidP="00083F79">
      <w:pPr>
        <w:pStyle w:val="fig1aff"/>
      </w:pPr>
      <w:r>
        <w:rPr>
          <w:noProof/>
          <w:lang w:eastAsia="nb-NO"/>
        </w:rPr>
        <w:drawing>
          <wp:inline distT="0" distB="0" distL="0" distR="0" wp14:anchorId="535AC46D" wp14:editId="272AEDC4">
            <wp:extent cx="2781300" cy="635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kap7/consolelog.png"/>
                    <pic:cNvPicPr>
                      <a:picLocks noChangeAspect="1" noChangeArrowheads="1"/>
                    </pic:cNvPicPr>
                  </pic:nvPicPr>
                  <pic:blipFill>
                    <a:blip r:embed="rId65"/>
                    <a:stretch>
                      <a:fillRect/>
                    </a:stretch>
                  </pic:blipFill>
                  <pic:spPr bwMode="auto">
                    <a:xfrm>
                      <a:off x="0" y="0"/>
                      <a:ext cx="2781300" cy="635000"/>
                    </a:xfrm>
                    <a:prstGeom prst="rect">
                      <a:avLst/>
                    </a:prstGeom>
                    <a:noFill/>
                    <a:ln w="9525">
                      <a:noFill/>
                      <a:headEnd/>
                      <a:tailEnd/>
                    </a:ln>
                  </pic:spPr>
                </pic:pic>
              </a:graphicData>
            </a:graphic>
          </wp:inline>
        </w:drawing>
      </w:r>
    </w:p>
    <w:p w14:paraId="014722F4" w14:textId="77777777" w:rsidR="00291DB3" w:rsidRPr="00211DAE" w:rsidRDefault="007B48DD" w:rsidP="00083F79">
      <w:pPr>
        <w:pStyle w:val="b1aff"/>
      </w:pPr>
      <w:r w:rsidRPr="00211DAE">
        <w:t>Den vises først kollapset, men du kan åpne den ved å trykke på den svarte trekanten, på samme måte som for en liste.</w:t>
      </w:r>
    </w:p>
    <w:p w14:paraId="21149BDF" w14:textId="0A5349DD" w:rsidR="00291DB3" w:rsidRPr="00211DAE" w:rsidRDefault="007B48DD" w:rsidP="00B179A8">
      <w:pPr>
        <w:pStyle w:val="b1af"/>
      </w:pPr>
      <w:r w:rsidRPr="00211DAE">
        <w:t xml:space="preserve">Det finnes en egen syntaks for å sette verdier i felt samtidig som vi lager objektet. Den syntaksen kan ikke brukes senere til å endre. </w:t>
      </w:r>
      <w:r w:rsidR="00264D41">
        <w:t>På denne måten</w:t>
      </w:r>
      <w:r w:rsidR="00264D41" w:rsidRPr="00211DAE">
        <w:t xml:space="preserve"> </w:t>
      </w:r>
      <w:r w:rsidRPr="00211DAE">
        <w:t>lager vi samme objekt:</w:t>
      </w:r>
    </w:p>
    <w:p w14:paraId="2EAC7A74" w14:textId="77777777" w:rsidR="00291DB3" w:rsidRPr="00017038" w:rsidRDefault="007B48DD" w:rsidP="00477818">
      <w:pPr>
        <w:pStyle w:val="eks1aff"/>
        <w:rPr>
          <w:rFonts w:ascii="Consolas" w:hAnsi="Consolas"/>
        </w:rPr>
      </w:pPr>
      <w:r w:rsidRPr="006D51B7">
        <w:rPr>
          <w:rStyle w:val="LS2Keyword"/>
        </w:rPr>
        <w:t>let</w:t>
      </w:r>
      <w:r w:rsidRPr="00017038">
        <w:rPr>
          <w:rFonts w:ascii="Consolas" w:hAnsi="Consolas"/>
        </w:rPr>
        <w:t xml:space="preserve"> person </w:t>
      </w:r>
      <w:r w:rsidRPr="00C4714E">
        <w:rPr>
          <w:rStyle w:val="LS2Operator"/>
        </w:rPr>
        <w:t>=</w:t>
      </w:r>
      <w:r w:rsidRPr="00017038">
        <w:rPr>
          <w:rFonts w:ascii="Consolas" w:hAnsi="Consolas"/>
        </w:rPr>
        <w:t xml:space="preserve"> {</w:t>
      </w:r>
      <w:r w:rsidRPr="00017038">
        <w:rPr>
          <w:rFonts w:ascii="Consolas" w:hAnsi="Consolas"/>
        </w:rPr>
        <w:br/>
        <w:t xml:space="preserve">    </w:t>
      </w:r>
      <w:proofErr w:type="spellStart"/>
      <w:r w:rsidRPr="0078686E">
        <w:rPr>
          <w:rStyle w:val="LS2Attribute"/>
        </w:rPr>
        <w:t>navn</w:t>
      </w:r>
      <w:proofErr w:type="spellEnd"/>
      <w:r w:rsidRPr="00017038">
        <w:rPr>
          <w:rFonts w:ascii="Consolas" w:hAnsi="Consolas"/>
        </w:rPr>
        <w:t>: '</w:t>
      </w:r>
      <w:r>
        <w:rPr>
          <w:rStyle w:val="LS2String"/>
        </w:rPr>
        <w:t>Terje</w:t>
      </w:r>
      <w:r w:rsidRPr="00017038">
        <w:rPr>
          <w:rFonts w:ascii="Consolas" w:hAnsi="Consolas"/>
        </w:rPr>
        <w:t>',</w:t>
      </w:r>
      <w:r w:rsidRPr="00017038">
        <w:rPr>
          <w:rFonts w:ascii="Consolas" w:hAnsi="Consolas"/>
        </w:rPr>
        <w:br/>
        <w:t xml:space="preserve">    </w:t>
      </w:r>
      <w:r w:rsidRPr="0078686E">
        <w:rPr>
          <w:rStyle w:val="LS2Attribute"/>
        </w:rPr>
        <w:t>by</w:t>
      </w:r>
      <w:r w:rsidRPr="00017038">
        <w:rPr>
          <w:rFonts w:ascii="Consolas" w:hAnsi="Consolas"/>
        </w:rPr>
        <w:t>: '</w:t>
      </w:r>
      <w:proofErr w:type="spellStart"/>
      <w:r>
        <w:rPr>
          <w:rStyle w:val="LS2String"/>
        </w:rPr>
        <w:t>Stavern</w:t>
      </w:r>
      <w:proofErr w:type="spellEnd"/>
      <w:r w:rsidRPr="00017038">
        <w:rPr>
          <w:rFonts w:ascii="Consolas" w:hAnsi="Consolas"/>
        </w:rPr>
        <w:t>',</w:t>
      </w:r>
      <w:r w:rsidRPr="00017038">
        <w:rPr>
          <w:rFonts w:ascii="Consolas" w:hAnsi="Consolas"/>
        </w:rPr>
        <w:br/>
        <w:t>};</w:t>
      </w:r>
    </w:p>
    <w:p w14:paraId="29E27B36" w14:textId="58D614B9" w:rsidR="00291DB3" w:rsidRPr="00211DAE" w:rsidRDefault="007B48DD" w:rsidP="00477818">
      <w:pPr>
        <w:pStyle w:val="b1aff"/>
      </w:pPr>
      <w:r w:rsidRPr="00211DAE">
        <w:t xml:space="preserve">Inne </w:t>
      </w:r>
      <w:r w:rsidR="00264D41">
        <w:t xml:space="preserve">i </w:t>
      </w:r>
      <w:r w:rsidRPr="00211DAE">
        <w:t xml:space="preserve">krøllparentesene kan vi altså sette verdier i felt. Her brukes </w:t>
      </w:r>
      <w:r w:rsidRPr="00CC027C">
        <w:rPr>
          <w:rStyle w:val="LS2CodeBodytext"/>
        </w:rPr>
        <w:t>:</w:t>
      </w:r>
      <w:r w:rsidRPr="00211DAE">
        <w:t xml:space="preserve"> istedenfor </w:t>
      </w:r>
      <w:r w:rsidRPr="00CC027C">
        <w:rPr>
          <w:rStyle w:val="LS2CodeBodytext"/>
        </w:rPr>
        <w:t>=</w:t>
      </w:r>
      <w:r w:rsidRPr="00211DAE">
        <w:t>, og komma skiller feltene istedenfor semikolon. Det er lov å ha komma etter siste felt også, men det er ikke obligatorisk. Fordelen er at man unngår å glemme å legge til dette kommaet når man legger til flere felt.</w:t>
      </w:r>
    </w:p>
    <w:p w14:paraId="709D9840" w14:textId="77777777" w:rsidR="00291DB3" w:rsidRPr="00211DAE" w:rsidRDefault="007B48DD" w:rsidP="00B179A8">
      <w:pPr>
        <w:pStyle w:val="b1af"/>
      </w:pPr>
      <w:r w:rsidRPr="00211DAE">
        <w:t>Et spesialtilfelle er når man skal gi et felt en verdi fra en variabel som heter det samme som feltnavnet. Da kan man bruke denne syntaksen, som fortsatt lager akkurat det samme objektet:</w:t>
      </w:r>
    </w:p>
    <w:p w14:paraId="68E6B856" w14:textId="77777777" w:rsidR="00291DB3" w:rsidRPr="00017038" w:rsidRDefault="007B48DD" w:rsidP="00477818">
      <w:pPr>
        <w:pStyle w:val="eks1aff"/>
        <w:rPr>
          <w:rFonts w:ascii="Consolas" w:hAnsi="Consolas"/>
        </w:rPr>
      </w:pPr>
      <w:r w:rsidRPr="006D51B7">
        <w:rPr>
          <w:rStyle w:val="LS2Keyword"/>
        </w:rPr>
        <w:lastRenderedPageBreak/>
        <w:t>let</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xml:space="preserve"> </w:t>
      </w:r>
      <w:r w:rsidRPr="00C4714E">
        <w:rPr>
          <w:rStyle w:val="LS2Operator"/>
        </w:rPr>
        <w:t>=</w:t>
      </w:r>
      <w:r w:rsidRPr="00017038">
        <w:rPr>
          <w:rFonts w:ascii="Consolas" w:hAnsi="Consolas"/>
        </w:rPr>
        <w:t xml:space="preserve"> '</w:t>
      </w:r>
      <w:r>
        <w:rPr>
          <w:rStyle w:val="LS2String"/>
        </w:rPr>
        <w:t>Terje</w:t>
      </w:r>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by </w:t>
      </w:r>
      <w:r w:rsidRPr="00C4714E">
        <w:rPr>
          <w:rStyle w:val="LS2Operator"/>
        </w:rPr>
        <w:t>=</w:t>
      </w:r>
      <w:r w:rsidRPr="00017038">
        <w:rPr>
          <w:rFonts w:ascii="Consolas" w:hAnsi="Consolas"/>
        </w:rPr>
        <w:t xml:space="preserve"> '</w:t>
      </w:r>
      <w:proofErr w:type="spellStart"/>
      <w:r>
        <w:rPr>
          <w:rStyle w:val="LS2String"/>
        </w:rPr>
        <w:t>Stavern</w:t>
      </w:r>
      <w:proofErr w:type="spellEnd"/>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person </w:t>
      </w:r>
      <w:r w:rsidRPr="00C4714E">
        <w:rPr>
          <w:rStyle w:val="LS2Operator"/>
        </w:rPr>
        <w:t>=</w:t>
      </w:r>
      <w:r w:rsidRPr="00017038">
        <w:rPr>
          <w:rFonts w:ascii="Consolas" w:hAnsi="Consolas"/>
        </w:rPr>
        <w:t xml:space="preserve"> {</w:t>
      </w:r>
      <w:proofErr w:type="spellStart"/>
      <w:r w:rsidRPr="00017038">
        <w:rPr>
          <w:rFonts w:ascii="Consolas" w:hAnsi="Consolas"/>
        </w:rPr>
        <w:t>navn</w:t>
      </w:r>
      <w:proofErr w:type="spellEnd"/>
      <w:r w:rsidRPr="00017038">
        <w:rPr>
          <w:rFonts w:ascii="Consolas" w:hAnsi="Consolas"/>
        </w:rPr>
        <w:t>, by};</w:t>
      </w:r>
    </w:p>
    <w:p w14:paraId="763A9ED2" w14:textId="77777777" w:rsidR="00291DB3" w:rsidRPr="00211DAE" w:rsidRDefault="007B48DD" w:rsidP="00477818">
      <w:pPr>
        <w:pStyle w:val="b1aff"/>
      </w:pPr>
      <w:r w:rsidRPr="00211DAE">
        <w:t>Dette kan vi bruke til å lage en funksjon som regner ut statistikken fra vårt tidligere eksempel:</w:t>
      </w:r>
    </w:p>
    <w:p w14:paraId="41EBC77D" w14:textId="77777777" w:rsidR="00291DB3" w:rsidRPr="00017038" w:rsidRDefault="007B48DD">
      <w:pPr>
        <w:pStyle w:val="eks1aff"/>
        <w:ind w:left="0"/>
        <w:rPr>
          <w:rFonts w:ascii="Consolas" w:hAnsi="Consolas"/>
          <w:lang w:val="nb-NO"/>
        </w:rPr>
        <w:pPrChange w:id="862" w:author="Terje Kolderup" w:date="2020-01-24T13:21:00Z">
          <w:pPr>
            <w:pStyle w:val="eks1aff"/>
          </w:pPr>
        </w:pPrChange>
      </w:pPr>
      <w:r w:rsidRPr="00CC5D44">
        <w:rPr>
          <w:rStyle w:val="LS2Tag"/>
          <w:bCs w:val="0"/>
          <w:lang w:val="nb-NO"/>
          <w:rPrChange w:id="863"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64" w:author="Terje Kolderup" w:date="2020-01-29T09:55:00Z">
            <w:rPr>
              <w:lang w:val="nb-NO"/>
            </w:rPr>
          </w:rPrChange>
        </w:rPr>
        <w:t>lagStatistikk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stats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stats.min </w:t>
      </w:r>
      <w:r w:rsidRPr="007A6D8D">
        <w:rPr>
          <w:rStyle w:val="LS2Operator"/>
          <w:lang w:val="nb-NO"/>
        </w:rPr>
        <w:t>=</w:t>
      </w:r>
      <w:r w:rsidRPr="00017038">
        <w:rPr>
          <w:rFonts w:ascii="Consolas" w:hAnsi="Consolas"/>
          <w:lang w:val="nb-NO"/>
        </w:rPr>
        <w:t xml:space="preserve"> tall[</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stats.max </w:t>
      </w:r>
      <w:r w:rsidRPr="007A6D8D">
        <w:rPr>
          <w:rStyle w:val="LS2Operator"/>
          <w:lang w:val="nb-NO"/>
        </w:rPr>
        <w:t>=</w:t>
      </w:r>
      <w:r w:rsidRPr="00017038">
        <w:rPr>
          <w:rFonts w:ascii="Consolas" w:hAnsi="Consolas"/>
          <w:lang w:val="nb-NO"/>
        </w:rPr>
        <w:t xml:space="preserve"> tall[</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stats.sum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n </w:t>
      </w:r>
      <w:r w:rsidRPr="007A6D8D">
        <w:rPr>
          <w:rStyle w:val="LS2Keyword"/>
          <w:lang w:val="nb-NO"/>
        </w:rPr>
        <w:t>of</w:t>
      </w:r>
      <w:r w:rsidRPr="00017038">
        <w:rPr>
          <w:rFonts w:ascii="Consolas" w:hAnsi="Consolas"/>
          <w:lang w:val="nb-NO"/>
        </w:rPr>
        <w:t xml:space="preserve"> tall)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stats.min) stats.min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 </w:t>
      </w:r>
      <w:r w:rsidRPr="00211DAE">
        <w:rPr>
          <w:rStyle w:val="LS2Operator"/>
          <w:lang w:val="nb-NO"/>
        </w:rPr>
        <w:t>&gt;</w:t>
      </w:r>
      <w:r w:rsidRPr="00017038">
        <w:rPr>
          <w:rFonts w:ascii="Consolas" w:hAnsi="Consolas"/>
          <w:lang w:val="nb-NO"/>
        </w:rPr>
        <w:t xml:space="preserve"> stats.max) stats.max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stats.sum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w:t>
      </w:r>
      <w:r w:rsidRPr="00017038">
        <w:rPr>
          <w:rFonts w:ascii="Consolas" w:hAnsi="Consolas"/>
          <w:lang w:val="nb-NO"/>
        </w:rPr>
        <w:br/>
        <w:t xml:space="preserve">    stats.antall </w:t>
      </w:r>
      <w:r w:rsidRPr="007A6D8D">
        <w:rPr>
          <w:rStyle w:val="LS2Operator"/>
          <w:lang w:val="nb-NO"/>
        </w:rPr>
        <w:t>=</w:t>
      </w:r>
      <w:r w:rsidRPr="00017038">
        <w:rPr>
          <w:rFonts w:ascii="Consolas" w:hAnsi="Consolas"/>
          <w:lang w:val="nb-NO"/>
        </w:rPr>
        <w:t xml:space="preserve"> tall.length;</w:t>
      </w:r>
      <w:r w:rsidRPr="00017038">
        <w:rPr>
          <w:rFonts w:ascii="Consolas" w:hAnsi="Consolas"/>
          <w:lang w:val="nb-NO"/>
        </w:rPr>
        <w:br/>
        <w:t xml:space="preserve">    stats.gjennomsnitt </w:t>
      </w:r>
      <w:r w:rsidRPr="007A6D8D">
        <w:rPr>
          <w:rStyle w:val="LS2Operator"/>
          <w:lang w:val="nb-NO"/>
        </w:rPr>
        <w:t>=</w:t>
      </w:r>
      <w:r w:rsidRPr="00017038">
        <w:rPr>
          <w:rFonts w:ascii="Consolas" w:hAnsi="Consolas"/>
          <w:lang w:val="nb-NO"/>
        </w:rPr>
        <w:t xml:space="preserve"> stats.sum </w:t>
      </w:r>
      <w:r w:rsidRPr="007A6D8D">
        <w:rPr>
          <w:rStyle w:val="LS2Operator"/>
          <w:lang w:val="nb-NO"/>
        </w:rPr>
        <w:t>/</w:t>
      </w:r>
      <w:r w:rsidRPr="00017038">
        <w:rPr>
          <w:rFonts w:ascii="Consolas" w:hAnsi="Consolas"/>
          <w:lang w:val="nb-NO"/>
        </w:rPr>
        <w:t xml:space="preserve"> stats.count;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stats;</w:t>
      </w:r>
      <w:r w:rsidRPr="00017038">
        <w:rPr>
          <w:rFonts w:ascii="Consolas" w:hAnsi="Consolas"/>
          <w:lang w:val="nb-NO"/>
        </w:rPr>
        <w:br/>
        <w:t>}</w:t>
      </w:r>
    </w:p>
    <w:p w14:paraId="0D50E127" w14:textId="77777777" w:rsidR="00291DB3" w:rsidRPr="00211DAE" w:rsidRDefault="007B48DD" w:rsidP="00477818">
      <w:pPr>
        <w:pStyle w:val="b1aff"/>
      </w:pPr>
      <w:r w:rsidRPr="00211DAE">
        <w:t xml:space="preserve">Så kan vi forenkle funksjonen </w:t>
      </w:r>
      <w:r w:rsidRPr="00CC027C">
        <w:rPr>
          <w:rStyle w:val="LS2CodeBodytext"/>
        </w:rPr>
        <w:t>vis()</w:t>
      </w:r>
      <w:r w:rsidRPr="00211DAE">
        <w:t>:</w:t>
      </w:r>
    </w:p>
    <w:p w14:paraId="72DA475E" w14:textId="77777777" w:rsidR="00291DB3" w:rsidRPr="00017038" w:rsidRDefault="007B48DD">
      <w:pPr>
        <w:pStyle w:val="eks1aff"/>
        <w:ind w:left="0"/>
        <w:rPr>
          <w:rFonts w:ascii="Consolas" w:hAnsi="Consolas"/>
          <w:lang w:val="nb-NO"/>
        </w:rPr>
        <w:pPrChange w:id="865" w:author="Terje Kolderup" w:date="2020-01-24T13:22:00Z">
          <w:pPr>
            <w:pStyle w:val="eks1aff"/>
          </w:pPr>
        </w:pPrChange>
      </w:pPr>
      <w:r w:rsidRPr="00CC5D44">
        <w:rPr>
          <w:rStyle w:val="LS2Tag"/>
          <w:bCs w:val="0"/>
          <w:lang w:val="nb-NO"/>
          <w:rPrChange w:id="866" w:author="Terje Kolderup" w:date="2020-01-29T09:55:00Z">
            <w:rPr>
              <w:rStyle w:val="LS2Keyword"/>
              <w:lang w:val="nb-NO"/>
            </w:rPr>
          </w:rPrChange>
        </w:rPr>
        <w:t>function</w:t>
      </w:r>
      <w:r w:rsidRPr="00017038">
        <w:rPr>
          <w:rFonts w:ascii="Consolas" w:hAnsi="Consolas"/>
          <w:lang w:val="nb-NO"/>
        </w:rPr>
        <w:t xml:space="preserve"> </w:t>
      </w:r>
      <w:r w:rsidRPr="00CC5D44">
        <w:rPr>
          <w:rStyle w:val="LS2NumVal"/>
          <w:lang w:val="nb-NO"/>
          <w:rPrChange w:id="867" w:author="Terje Kolderup" w:date="2020-01-29T09:55:00Z">
            <w:rPr>
              <w:lang w:val="nb-NO"/>
            </w:rPr>
          </w:rPrChange>
        </w:rPr>
        <w:t>vis</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tallHtml </w:t>
      </w:r>
      <w:r w:rsidRPr="007A6D8D">
        <w:rPr>
          <w:rStyle w:val="LS2Operator"/>
          <w:lang w:val="nb-NO"/>
        </w:rPr>
        <w:t>=</w:t>
      </w:r>
      <w:r w:rsidRPr="00017038">
        <w:rPr>
          <w:rFonts w:ascii="Consolas" w:hAnsi="Consolas"/>
          <w:lang w:val="nb-NO"/>
        </w:rPr>
        <w:t xml:space="preserve"> </w:t>
      </w:r>
      <w:r w:rsidRPr="007A6D8D">
        <w:rPr>
          <w:rStyle w:val="LS2String"/>
          <w:lang w:val="nb-NO"/>
        </w:rPr>
        <w:t>`&lt;ul&gt;</w:t>
      </w:r>
      <w:r w:rsidRPr="00017038">
        <w:rPr>
          <w:rFonts w:ascii="Consolas" w:hAnsi="Consolas"/>
          <w:lang w:val="nb-NO"/>
        </w:rPr>
        <w:t xml:space="preserve">${tall.map(n </w:t>
      </w:r>
      <w:r w:rsidRPr="00211DAE">
        <w:rPr>
          <w:rStyle w:val="LS2Operator"/>
          <w:lang w:val="nb-NO"/>
        </w:rPr>
        <w:t>=&gt;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${n}</w:t>
      </w:r>
      <w:r w:rsidRPr="007A6D8D">
        <w:rPr>
          <w:rStyle w:val="LS2String"/>
          <w:lang w:val="nb-NO"/>
        </w:rPr>
        <w:t>&lt;/li&gt;`</w:t>
      </w:r>
      <w:r w:rsidRPr="00017038">
        <w:rPr>
          <w:rFonts w:ascii="Consolas" w:hAnsi="Consolas"/>
          <w:lang w:val="nb-NO"/>
        </w:rPr>
        <w:t>).join('')}</w:t>
      </w:r>
      <w:r w:rsidRPr="007A6D8D">
        <w:rPr>
          <w:rStyle w:val="LS2String"/>
          <w:lang w:val="nb-NO"/>
        </w:rPr>
        <w:t>&lt;/ul&gt;`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stats </w:t>
      </w:r>
      <w:r w:rsidRPr="007A6D8D">
        <w:rPr>
          <w:rStyle w:val="LS2Operator"/>
          <w:lang w:val="nb-NO"/>
        </w:rPr>
        <w:t>=</w:t>
      </w:r>
      <w:r w:rsidRPr="00017038">
        <w:rPr>
          <w:rFonts w:ascii="Consolas" w:hAnsi="Consolas"/>
          <w:lang w:val="nb-NO"/>
        </w:rPr>
        <w:t xml:space="preserve"> lagStatistikk();</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statsHtml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String"/>
          <w:lang w:val="nb-NO"/>
        </w:rPr>
        <w:t>`&lt;table&gt;</w:t>
      </w:r>
      <w:r w:rsidRPr="00017038">
        <w:rPr>
          <w:rFonts w:ascii="Consolas" w:hAnsi="Consolas"/>
          <w:lang w:val="nb-NO"/>
        </w:rPr>
        <w:br/>
      </w:r>
      <w:r w:rsidRPr="007A6D8D">
        <w:rPr>
          <w:rStyle w:val="LS2String"/>
          <w:lang w:val="nb-NO"/>
        </w:rPr>
        <w:t xml:space="preserve">            &lt;tr&gt;&lt;td&gt;Min&lt;/td&gt;&lt;td&gt;</w:t>
      </w:r>
      <w:r w:rsidRPr="00017038">
        <w:rPr>
          <w:rFonts w:ascii="Consolas" w:hAnsi="Consolas"/>
          <w:lang w:val="nb-NO"/>
        </w:rPr>
        <w:t>${stats.min}</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&lt;tr&gt;&lt;td&gt;Max&lt;/td&gt;&lt;td&gt;</w:t>
      </w:r>
      <w:r w:rsidRPr="00017038">
        <w:rPr>
          <w:rFonts w:ascii="Consolas" w:hAnsi="Consolas"/>
          <w:lang w:val="nb-NO"/>
        </w:rPr>
        <w:t>${stats.max}</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&lt;tr&gt;&lt;td&gt;Sum&lt;/td&gt;&lt;td&gt;</w:t>
      </w:r>
      <w:r w:rsidRPr="00017038">
        <w:rPr>
          <w:rFonts w:ascii="Consolas" w:hAnsi="Consolas"/>
          <w:lang w:val="nb-NO"/>
        </w:rPr>
        <w:t>${stats.sum}</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&lt;tr&gt;&lt;td&gt;Snitt&lt;/td&gt;&lt;td&gt;</w:t>
      </w:r>
      <w:r w:rsidRPr="00017038">
        <w:rPr>
          <w:rFonts w:ascii="Consolas" w:hAnsi="Consolas"/>
          <w:lang w:val="nb-NO"/>
        </w:rPr>
        <w:t>${stats.gjennomsnitt}</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&lt;tr&gt;&lt;td&gt;Antall&lt;/td&gt;&lt;td&gt;</w:t>
      </w:r>
      <w:r w:rsidRPr="00017038">
        <w:rPr>
          <w:rFonts w:ascii="Consolas" w:hAnsi="Consolas"/>
          <w:lang w:val="nb-NO"/>
        </w:rPr>
        <w:t>${stats.antall}</w:t>
      </w:r>
      <w:r w:rsidRPr="007A6D8D">
        <w:rPr>
          <w:rStyle w:val="LS2String"/>
          <w:lang w:val="nb-NO"/>
        </w:rPr>
        <w:t>&lt;/td&gt;&lt;/tr&gt;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t>;</w:t>
      </w:r>
      <w:r w:rsidRPr="00017038">
        <w:rPr>
          <w:rFonts w:ascii="Consolas" w:hAnsi="Consolas"/>
          <w:lang w:val="nb-NO"/>
        </w:rPr>
        <w:br/>
        <w:t xml:space="preserve">    statsDiv.innerHTML </w:t>
      </w:r>
      <w:r w:rsidRPr="007A6D8D">
        <w:rPr>
          <w:rStyle w:val="LS2Operator"/>
          <w:lang w:val="nb-NO"/>
        </w:rPr>
        <w:t>=</w:t>
      </w:r>
      <w:r w:rsidRPr="00017038">
        <w:rPr>
          <w:rFonts w:ascii="Consolas" w:hAnsi="Consolas"/>
          <w:lang w:val="nb-NO"/>
        </w:rPr>
        <w:t xml:space="preserve"> statsHtml </w:t>
      </w:r>
      <w:r w:rsidRPr="007A6D8D">
        <w:rPr>
          <w:rStyle w:val="LS2Operator"/>
          <w:lang w:val="nb-NO"/>
        </w:rPr>
        <w:t>+</w:t>
      </w:r>
      <w:r w:rsidRPr="00017038">
        <w:rPr>
          <w:rFonts w:ascii="Consolas" w:hAnsi="Consolas"/>
          <w:lang w:val="nb-NO"/>
        </w:rPr>
        <w:t xml:space="preserve"> tallHtml;</w:t>
      </w:r>
      <w:r w:rsidRPr="00017038">
        <w:rPr>
          <w:rFonts w:ascii="Consolas" w:hAnsi="Consolas"/>
          <w:lang w:val="nb-NO"/>
        </w:rPr>
        <w:br/>
        <w:t>}</w:t>
      </w:r>
    </w:p>
    <w:p w14:paraId="3AF0D5D0" w14:textId="6ED9505A" w:rsidR="00291DB3" w:rsidRPr="00211DAE" w:rsidRDefault="007B48DD" w:rsidP="00477818">
      <w:pPr>
        <w:pStyle w:val="b1aff"/>
      </w:pPr>
      <w:r w:rsidRPr="00211DAE">
        <w:t xml:space="preserve">En fin tommelfingerregel er at en funksjon aldri skal være lenger enn et skjermbilde. Du skal kunne se hele funksjonen på én skjerm. Om det ikke er tilfellet, gjør </w:t>
      </w:r>
      <w:r w:rsidR="000729EE" w:rsidRPr="00211DAE">
        <w:t>anta</w:t>
      </w:r>
      <w:r w:rsidR="000729EE">
        <w:t>k</w:t>
      </w:r>
      <w:r w:rsidR="000729EE" w:rsidRPr="00211DAE">
        <w:t xml:space="preserve">elig </w:t>
      </w:r>
      <w:r w:rsidRPr="00211DAE">
        <w:t>funksjonen mange ting, og du bør trekke ut hver ting den gjør</w:t>
      </w:r>
      <w:r w:rsidR="00E337BD">
        <w:t>,</w:t>
      </w:r>
      <w:r w:rsidRPr="00211DAE">
        <w:t xml:space="preserve"> i egne funksjoner og bare kalle dem fra hovedfunksjonen, på samme måte som vi gjorde med </w:t>
      </w:r>
      <w:r w:rsidRPr="00CC027C">
        <w:rPr>
          <w:rStyle w:val="LS2CodeBodytext"/>
        </w:rPr>
        <w:t>lagStatistikk()</w:t>
      </w:r>
      <w:r w:rsidRPr="00211DAE">
        <w:t xml:space="preserve"> i eksemplet over.</w:t>
      </w:r>
    </w:p>
    <w:p w14:paraId="44475F5C" w14:textId="21EC7838" w:rsidR="00291DB3" w:rsidRPr="00211DAE" w:rsidRDefault="007B48DD" w:rsidP="00A01741">
      <w:pPr>
        <w:pStyle w:val="m1tt"/>
      </w:pPr>
      <w:bookmarkStart w:id="868" w:name="lister-av-objekter"/>
      <w:bookmarkStart w:id="869" w:name="_Toc29047914"/>
      <w:r w:rsidRPr="00211DAE">
        <w:lastRenderedPageBreak/>
        <w:t xml:space="preserve">Lister </w:t>
      </w:r>
      <w:r w:rsidR="00EF6F84">
        <w:t>med</w:t>
      </w:r>
      <w:r w:rsidR="00EF6F84" w:rsidRPr="00211DAE">
        <w:t xml:space="preserve"> </w:t>
      </w:r>
      <w:r w:rsidRPr="00211DAE">
        <w:t>objekter</w:t>
      </w:r>
      <w:bookmarkEnd w:id="868"/>
      <w:bookmarkEnd w:id="869"/>
    </w:p>
    <w:p w14:paraId="01221B40" w14:textId="7CC7FED4" w:rsidR="00291DB3" w:rsidRPr="00211DAE" w:rsidRDefault="007B48DD" w:rsidP="00C628A3">
      <w:pPr>
        <w:pStyle w:val="b1af-f"/>
      </w:pPr>
      <w:r w:rsidRPr="00211DAE">
        <w:t>Objekter blir spesielt nyttige i kombinasjon med lister. Med disse tingene i verktøykassen kan vi egentlig lage en hvilken som helst frontend</w:t>
      </w:r>
      <w:r w:rsidR="00E337BD">
        <w:t>.</w:t>
      </w:r>
      <w:r w:rsidR="00E337BD" w:rsidRPr="00211DAE">
        <w:t xml:space="preserve"> </w:t>
      </w:r>
      <w:r w:rsidRPr="00211DAE">
        <w:t>Senere i boken skal vi lære om SPA-rammeverket Vue.js, men det handler bare om en annen måte å lage applikasjonene våre på. Alt nå er vi på mange måter i mål</w:t>
      </w:r>
      <w:r w:rsidR="00E337BD">
        <w:t>. V</w:t>
      </w:r>
      <w:r w:rsidRPr="00211DAE">
        <w:t xml:space="preserve">i har nådd en milepæl </w:t>
      </w:r>
      <w:r w:rsidR="00E337BD">
        <w:t>der</w:t>
      </w:r>
      <w:r w:rsidR="00E337BD" w:rsidRPr="00211DAE">
        <w:t xml:space="preserve"> </w:t>
      </w:r>
      <w:r w:rsidRPr="00211DAE">
        <w:t xml:space="preserve">vi kan lage fullt brukbare </w:t>
      </w:r>
      <w:r w:rsidR="00E337BD">
        <w:t>nett</w:t>
      </w:r>
      <w:r w:rsidRPr="00211DAE">
        <w:t>-frontender.</w:t>
      </w:r>
    </w:p>
    <w:p w14:paraId="147C1D07" w14:textId="77777777" w:rsidR="00291DB3" w:rsidRPr="00211DAE" w:rsidRDefault="007B48DD" w:rsidP="00B179A8">
      <w:pPr>
        <w:pStyle w:val="b1af"/>
      </w:pPr>
      <w:r w:rsidRPr="00211DAE">
        <w:t>Koden under lager en liste med tre objekter som representerer oppgaver som skal gjøres, og dette representerer modellen i en applikasjon som lar oss krysse av oppgaver som gjort, legge til nye oppgaver, endre oppgaver og slette oppgaver:</w:t>
      </w:r>
    </w:p>
    <w:p w14:paraId="7872408D" w14:textId="77777777" w:rsidR="00291DB3" w:rsidRPr="00017038" w:rsidRDefault="007B48DD" w:rsidP="00477818">
      <w:pPr>
        <w:pStyle w:val="eks1aff"/>
        <w:rPr>
          <w:rFonts w:ascii="Consolas" w:hAnsi="Consolas"/>
          <w:lang w:val="nb-NO"/>
        </w:rPr>
      </w:pPr>
      <w:r w:rsidRPr="00211DAE">
        <w:rPr>
          <w:rStyle w:val="LS2Comment"/>
          <w:lang w:val="nb-NO"/>
        </w:rPr>
        <w:t>// model</w:t>
      </w:r>
      <w:r w:rsidRPr="00017038">
        <w:rPr>
          <w:rFonts w:ascii="Consolas" w:hAnsi="Consolas"/>
          <w:lang w:val="nb-NO"/>
        </w:rPr>
        <w:br/>
      </w:r>
      <w:r w:rsidRPr="007A6D8D">
        <w:rPr>
          <w:rStyle w:val="LS2Keyword"/>
          <w:lang w:val="nb-NO"/>
        </w:rPr>
        <w:t>var</w:t>
      </w:r>
      <w:r w:rsidRPr="00017038">
        <w:rPr>
          <w:rFonts w:ascii="Consolas" w:hAnsi="Consolas"/>
          <w:lang w:val="nb-NO"/>
        </w:rPr>
        <w:t xml:space="preserve"> oppgaver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Handle til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Lage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Spise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w:t>
      </w:r>
    </w:p>
    <w:p w14:paraId="5223509A" w14:textId="1F880321" w:rsidR="00291DB3" w:rsidRPr="00211DAE" w:rsidRDefault="007B48DD" w:rsidP="00477818">
      <w:pPr>
        <w:pStyle w:val="b1aff"/>
      </w:pPr>
      <w:r w:rsidRPr="00211DAE">
        <w:t xml:space="preserve">Hvert objekt har to felt, en tekst </w:t>
      </w:r>
      <w:r w:rsidRPr="00CC027C">
        <w:rPr>
          <w:rStyle w:val="LS2CodeBodytext"/>
        </w:rPr>
        <w:t>beskrivelse</w:t>
      </w:r>
      <w:r w:rsidRPr="00211DAE">
        <w:t xml:space="preserve"> og en logisk verdi </w:t>
      </w:r>
      <w:r w:rsidRPr="00CC027C">
        <w:rPr>
          <w:rStyle w:val="LS2CodeBodytext"/>
        </w:rPr>
        <w:t>erGjort</w:t>
      </w:r>
      <w:r w:rsidRPr="00211DAE">
        <w:t xml:space="preserve">. Når vi skal logge en liste </w:t>
      </w:r>
      <w:r w:rsidR="00B1523C">
        <w:t>med</w:t>
      </w:r>
      <w:r w:rsidR="00B1523C" w:rsidRPr="00211DAE">
        <w:t xml:space="preserve"> </w:t>
      </w:r>
      <w:r w:rsidRPr="00211DAE">
        <w:t xml:space="preserve">objekter, kan vi bruke </w:t>
      </w:r>
      <w:r w:rsidRPr="00CC027C">
        <w:rPr>
          <w:rStyle w:val="LS2CodeBodytext"/>
        </w:rPr>
        <w:t>console.log()</w:t>
      </w:r>
      <w:r w:rsidRPr="00211DAE">
        <w:t xml:space="preserve"> som før, men vi kan også bruke </w:t>
      </w:r>
      <w:r w:rsidRPr="00CC027C">
        <w:rPr>
          <w:rStyle w:val="LS2CodeBodytext"/>
        </w:rPr>
        <w:t>console.table()</w:t>
      </w:r>
      <w:r w:rsidRPr="00211DAE">
        <w:t xml:space="preserve"> som produserer denne fine oversikten:</w:t>
      </w:r>
    </w:p>
    <w:p w14:paraId="35859833" w14:textId="3D95950B" w:rsidR="00004B1A" w:rsidRDefault="00004B1A" w:rsidP="00004B1A">
      <w:pPr>
        <w:pStyle w:val="komm1aff"/>
      </w:pPr>
      <w:r>
        <w:t xml:space="preserve">[[figur </w:t>
      </w:r>
      <w:r>
        <w:fldChar w:fldCharType="begin"/>
      </w:r>
      <w:r>
        <w:instrText xml:space="preserve"> seq fig </w:instrText>
      </w:r>
      <w:r>
        <w:fldChar w:fldCharType="separate"/>
      </w:r>
      <w:r>
        <w:rPr>
          <w:noProof/>
        </w:rPr>
        <w:t>56</w:t>
      </w:r>
      <w:r>
        <w:fldChar w:fldCharType="end"/>
      </w:r>
      <w:r>
        <w:t>]]</w:t>
      </w:r>
    </w:p>
    <w:p w14:paraId="2FD8116B" w14:textId="77777777" w:rsidR="00291DB3" w:rsidRDefault="007B48DD" w:rsidP="00083F79">
      <w:pPr>
        <w:pStyle w:val="fig1aff"/>
      </w:pPr>
      <w:r>
        <w:rPr>
          <w:noProof/>
          <w:lang w:eastAsia="nb-NO"/>
        </w:rPr>
        <w:drawing>
          <wp:inline distT="0" distB="0" distL="0" distR="0" wp14:anchorId="7B7E47C9" wp14:editId="3694EBB9">
            <wp:extent cx="5283200" cy="1524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kap7/consoletable.png"/>
                    <pic:cNvPicPr>
                      <a:picLocks noChangeAspect="1" noChangeArrowheads="1"/>
                    </pic:cNvPicPr>
                  </pic:nvPicPr>
                  <pic:blipFill>
                    <a:blip r:embed="rId66"/>
                    <a:stretch>
                      <a:fillRect/>
                    </a:stretch>
                  </pic:blipFill>
                  <pic:spPr bwMode="auto">
                    <a:xfrm>
                      <a:off x="0" y="0"/>
                      <a:ext cx="5283200" cy="1524000"/>
                    </a:xfrm>
                    <a:prstGeom prst="rect">
                      <a:avLst/>
                    </a:prstGeom>
                    <a:noFill/>
                    <a:ln w="9525">
                      <a:noFill/>
                      <a:headEnd/>
                      <a:tailEnd/>
                    </a:ln>
                  </pic:spPr>
                </pic:pic>
              </a:graphicData>
            </a:graphic>
          </wp:inline>
        </w:drawing>
      </w:r>
    </w:p>
    <w:p w14:paraId="0F20F7D0" w14:textId="7903E785" w:rsidR="00291DB3" w:rsidRPr="00211DAE" w:rsidRDefault="007B48DD" w:rsidP="00083F79">
      <w:pPr>
        <w:pStyle w:val="b1aff"/>
      </w:pPr>
      <w:r w:rsidRPr="00211DAE">
        <w:t xml:space="preserve">Videre </w:t>
      </w:r>
      <w:r w:rsidR="00E337BD">
        <w:t xml:space="preserve">i </w:t>
      </w:r>
      <w:r w:rsidRPr="00211DAE">
        <w:t>eksemplet har vi denne HTML-koden:</w:t>
      </w:r>
    </w:p>
    <w:p w14:paraId="7ECF940A" w14:textId="77777777" w:rsidR="00291DB3" w:rsidRPr="00017038" w:rsidRDefault="007B48DD" w:rsidP="00477818">
      <w:pPr>
        <w:pStyle w:val="eks1aff"/>
        <w:rPr>
          <w:rFonts w:ascii="Consolas" w:hAnsi="Consolas"/>
          <w:lang w:val="nb-NO"/>
        </w:rPr>
      </w:pPr>
      <w:r w:rsidRPr="00211DAE">
        <w:rPr>
          <w:rStyle w:val="LS2Tag"/>
          <w:lang w:val="nb-NO"/>
        </w:rPr>
        <w:t>&lt;table</w:t>
      </w:r>
      <w:r w:rsidRPr="00211DAE">
        <w:rPr>
          <w:rStyle w:val="LS2Attribute"/>
          <w:lang w:val="nb-NO"/>
        </w:rPr>
        <w:t xml:space="preserve"> id=</w:t>
      </w:r>
      <w:r w:rsidRPr="00211DAE">
        <w:rPr>
          <w:rStyle w:val="LS2String"/>
          <w:lang w:val="nb-NO"/>
        </w:rPr>
        <w:t>"oppgaveTabell"</w:t>
      </w:r>
      <w:r w:rsidRPr="00211DAE">
        <w:rPr>
          <w:rStyle w:val="LS2Tag"/>
          <w:lang w:val="nb-NO"/>
        </w:rPr>
        <w:t>&gt;&lt;/table&gt;</w:t>
      </w:r>
      <w:r w:rsidRPr="00017038">
        <w:rPr>
          <w:rFonts w:ascii="Consolas" w:hAnsi="Consolas"/>
          <w:lang w:val="nb-NO"/>
        </w:rPr>
        <w:br/>
      </w:r>
      <w:r w:rsidRPr="00211DAE">
        <w:rPr>
          <w:rStyle w:val="LS2Tag"/>
          <w:lang w:val="nb-NO"/>
        </w:rPr>
        <w:t>&lt;p&gt;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id=</w:t>
      </w:r>
      <w:r w:rsidRPr="00211DAE">
        <w:rPr>
          <w:rStyle w:val="LS2String"/>
          <w:lang w:val="nb-NO"/>
        </w:rPr>
        <w:t>"oppgaveBeskrivelse"</w:t>
      </w:r>
      <w:r w:rsidRPr="00211DAE">
        <w:rPr>
          <w:rStyle w:val="LS2Attribute"/>
          <w:lang w:val="nb-NO"/>
        </w:rPr>
        <w:t xml:space="preserve"> type=</w:t>
      </w:r>
      <w:r w:rsidRPr="00211DAE">
        <w:rPr>
          <w:rStyle w:val="LS2String"/>
          <w:lang w:val="nb-NO"/>
        </w:rPr>
        <w:t>"text"</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"leggTilOppgave()"</w:t>
      </w:r>
      <w:r w:rsidRPr="00211DAE">
        <w:rPr>
          <w:rStyle w:val="LS2Tag"/>
          <w:lang w:val="nb-NO"/>
        </w:rPr>
        <w:t>&gt;</w:t>
      </w:r>
      <w:r w:rsidRPr="00017038">
        <w:rPr>
          <w:rFonts w:ascii="Consolas" w:hAnsi="Consolas"/>
          <w:lang w:val="nb-NO"/>
        </w:rPr>
        <w:t>Legg til oppgave</w:t>
      </w:r>
      <w:r w:rsidRPr="00211DAE">
        <w:rPr>
          <w:rStyle w:val="LS2Tag"/>
          <w:lang w:val="nb-NO"/>
        </w:rPr>
        <w:t>&lt;/button&gt;</w:t>
      </w:r>
      <w:r w:rsidRPr="00017038">
        <w:rPr>
          <w:rFonts w:ascii="Consolas" w:hAnsi="Consolas"/>
          <w:lang w:val="nb-NO"/>
        </w:rPr>
        <w:br/>
      </w:r>
      <w:r w:rsidRPr="00211DAE">
        <w:rPr>
          <w:rStyle w:val="LS2Tag"/>
          <w:lang w:val="nb-NO"/>
        </w:rPr>
        <w:t>&lt;/p&gt;</w:t>
      </w:r>
    </w:p>
    <w:p w14:paraId="7C6F4DA6" w14:textId="77777777" w:rsidR="00291DB3" w:rsidRPr="00211DAE" w:rsidRDefault="007B48DD" w:rsidP="00477818">
      <w:pPr>
        <w:pStyle w:val="b1aff"/>
      </w:pPr>
      <w:r w:rsidRPr="00211DAE">
        <w:t>Det er altså en blank tabell til å vise frem alle oppgavene og en tekst-input med tilhørende knapp for å legge til en ny oppgave.</w:t>
      </w:r>
    </w:p>
    <w:p w14:paraId="5502C99F" w14:textId="25D5C7B0" w:rsidR="00291DB3" w:rsidRPr="00211DAE" w:rsidRDefault="007B48DD" w:rsidP="00B179A8">
      <w:pPr>
        <w:pStyle w:val="b1af"/>
      </w:pPr>
      <w:r w:rsidRPr="00211DAE">
        <w:t xml:space="preserve">Controlleren tilbyr ulike funksjoner for </w:t>
      </w:r>
      <w:r w:rsidR="00B40E28">
        <w:t xml:space="preserve">å </w:t>
      </w:r>
      <w:r w:rsidRPr="00211DAE">
        <w:t>endre modellen:</w:t>
      </w:r>
    </w:p>
    <w:p w14:paraId="66FDBD63" w14:textId="77777777" w:rsidR="00291DB3" w:rsidRPr="00017038" w:rsidRDefault="007B48DD" w:rsidP="00C85532">
      <w:pPr>
        <w:pStyle w:val="eks1aff"/>
        <w:rPr>
          <w:rFonts w:ascii="Consolas" w:hAnsi="Consolas"/>
          <w:lang w:val="nb-NO"/>
        </w:rPr>
      </w:pPr>
      <w:r w:rsidRPr="00211DAE">
        <w:rPr>
          <w:rStyle w:val="LS2Comment"/>
          <w:lang w:val="nb-NO"/>
        </w:rPr>
        <w:t>// controller</w:t>
      </w:r>
      <w:r w:rsidRPr="00017038">
        <w:rPr>
          <w:rFonts w:ascii="Consolas" w:hAnsi="Consolas"/>
          <w:lang w:val="nb-NO"/>
        </w:rPr>
        <w:br/>
      </w:r>
      <w:r w:rsidRPr="007A6D8D">
        <w:rPr>
          <w:rStyle w:val="LS2Keyword"/>
          <w:lang w:val="nb-NO"/>
        </w:rPr>
        <w:t>var</w:t>
      </w:r>
      <w:r w:rsidRPr="00017038">
        <w:rPr>
          <w:rFonts w:ascii="Consolas" w:hAnsi="Consolas"/>
          <w:lang w:val="nb-NO"/>
        </w:rPr>
        <w:t xml:space="preserve"> beskrivelseInput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87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oppgaveBeskrivelse</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br/>
      </w:r>
      <w:r w:rsidRPr="00CC5D44">
        <w:rPr>
          <w:rStyle w:val="LS2Tag"/>
          <w:bCs w:val="0"/>
          <w:lang w:val="nb-NO"/>
          <w:rPrChange w:id="871"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72" w:author="Terje Kolderup" w:date="2020-01-29T09:55:00Z">
            <w:rPr>
              <w:lang w:val="nb-NO"/>
            </w:rPr>
          </w:rPrChange>
        </w:rPr>
        <w:t>leggTilOppgave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nyOppgave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beskrivelse</w:t>
      </w:r>
      <w:r w:rsidRPr="00017038">
        <w:rPr>
          <w:rFonts w:ascii="Consolas" w:hAnsi="Consolas"/>
          <w:lang w:val="nb-NO"/>
        </w:rPr>
        <w:t>: beskrivelseInput.value,</w:t>
      </w:r>
      <w:r w:rsidRPr="00017038">
        <w:rPr>
          <w:rFonts w:ascii="Consolas" w:hAnsi="Consolas"/>
          <w:lang w:val="nb-NO"/>
        </w:rPr>
        <w:b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br/>
        <w:t xml:space="preserve">    };</w:t>
      </w:r>
      <w:r w:rsidRPr="00017038">
        <w:rPr>
          <w:rFonts w:ascii="Consolas" w:hAnsi="Consolas"/>
          <w:lang w:val="nb-NO"/>
        </w:rPr>
        <w:br/>
        <w:t xml:space="preserve">    oppgaver.push(nyOppgave);</w:t>
      </w:r>
      <w:r w:rsidRPr="00017038">
        <w:rPr>
          <w:rFonts w:ascii="Consolas" w:hAnsi="Consolas"/>
          <w:lang w:val="nb-NO"/>
        </w:rPr>
        <w:br/>
        <w:t xml:space="preserve">    beskrivelseInput.value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vis();</w:t>
      </w:r>
      <w:r w:rsidRPr="00017038">
        <w:rPr>
          <w:rFonts w:ascii="Consolas" w:hAnsi="Consolas"/>
          <w:lang w:val="nb-NO"/>
        </w:rPr>
        <w:br/>
        <w:t>}</w:t>
      </w:r>
    </w:p>
    <w:p w14:paraId="2F577CFF" w14:textId="77777777" w:rsidR="00291DB3" w:rsidRPr="00211DAE" w:rsidRDefault="007B48DD" w:rsidP="00477818">
      <w:pPr>
        <w:pStyle w:val="b1aff"/>
      </w:pPr>
      <w:r w:rsidRPr="00211DAE">
        <w:t xml:space="preserve">Først lager vi et nytt objekt for den nye oppgaven. Beskrivelsen leses ut fra input-taggen, og </w:t>
      </w:r>
      <w:r w:rsidRPr="00CC027C">
        <w:rPr>
          <w:rStyle w:val="LS2CodeBodytext"/>
        </w:rPr>
        <w:t>erGjort</w:t>
      </w:r>
      <w:r w:rsidRPr="00211DAE">
        <w:t xml:space="preserve"> settes til </w:t>
      </w:r>
      <w:r w:rsidRPr="00CC027C">
        <w:rPr>
          <w:rStyle w:val="LS2CodeBodytext"/>
        </w:rPr>
        <w:t>false</w:t>
      </w:r>
      <w:r w:rsidRPr="00211DAE">
        <w:t xml:space="preserve">. Så legger vi objektet til i listen </w:t>
      </w:r>
      <w:r w:rsidRPr="00CC027C">
        <w:rPr>
          <w:rStyle w:val="LS2CodeBodytext"/>
        </w:rPr>
        <w:t>oppgaver</w:t>
      </w:r>
      <w:r w:rsidRPr="00211DAE">
        <w:t xml:space="preserve">, før vi blanker input-feltet og kaller </w:t>
      </w:r>
      <w:r w:rsidRPr="00CC027C">
        <w:rPr>
          <w:rStyle w:val="LS2CodeBodytext"/>
        </w:rPr>
        <w:t>vis()</w:t>
      </w:r>
      <w:r w:rsidRPr="00211DAE">
        <w:t xml:space="preserve">. Funksjonen </w:t>
      </w:r>
      <w:r w:rsidRPr="00CC027C">
        <w:rPr>
          <w:rStyle w:val="LS2CodeBodytext"/>
        </w:rPr>
        <w:t>vis()</w:t>
      </w:r>
      <w:r w:rsidRPr="00211DAE">
        <w:t xml:space="preserve"> er en del av viewet, og det skal vi se på senere.</w:t>
      </w:r>
    </w:p>
    <w:p w14:paraId="4A630A0B" w14:textId="073D3CD5" w:rsidR="00291DB3" w:rsidRPr="00211DAE" w:rsidRDefault="001863C8" w:rsidP="00B179A8">
      <w:pPr>
        <w:pStyle w:val="b1af"/>
      </w:pPr>
      <w:r>
        <w:t>Når</w:t>
      </w:r>
      <w:r w:rsidR="00E337BD">
        <w:t xml:space="preserve"> brukeren skal</w:t>
      </w:r>
      <w:r w:rsidR="007B48DD" w:rsidRPr="00211DAE">
        <w:t xml:space="preserve"> registrere at en oppgave er gjort, vil </w:t>
      </w:r>
      <w:r w:rsidR="00E337BD">
        <w:t>vedkommende</w:t>
      </w:r>
      <w:r w:rsidR="00E337BD" w:rsidRPr="00211DAE">
        <w:t xml:space="preserve"> </w:t>
      </w:r>
      <w:r w:rsidR="007B48DD" w:rsidRPr="00211DAE">
        <w:t xml:space="preserve">huke av </w:t>
      </w:r>
      <w:r w:rsidR="00E337BD">
        <w:t>i en av</w:t>
      </w:r>
      <w:r>
        <w:t>krysn</w:t>
      </w:r>
      <w:r w:rsidR="00E337BD">
        <w:t>ingsboks</w:t>
      </w:r>
      <w:r w:rsidR="007B48DD" w:rsidRPr="00211DAE">
        <w:t>, og det håndteres av denne funksjonen:</w:t>
      </w:r>
    </w:p>
    <w:p w14:paraId="548525CE" w14:textId="77777777" w:rsidR="00291DB3" w:rsidRPr="00017038" w:rsidRDefault="007B48DD" w:rsidP="00477818">
      <w:pPr>
        <w:pStyle w:val="eks1aff"/>
        <w:rPr>
          <w:rFonts w:ascii="Consolas" w:hAnsi="Consolas"/>
          <w:lang w:val="nb-NO"/>
        </w:rPr>
      </w:pPr>
      <w:r w:rsidRPr="00D148A9">
        <w:rPr>
          <w:rStyle w:val="LS2Tag"/>
          <w:bCs w:val="0"/>
          <w:lang w:val="nb-NO"/>
          <w:rPrChange w:id="873"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874" w:author="Terje Kolderup" w:date="2020-01-29T10:02:00Z">
            <w:rPr>
              <w:lang w:val="nb-NO"/>
            </w:rPr>
          </w:rPrChange>
        </w:rPr>
        <w:t>endreErGjort</w:t>
      </w:r>
      <w:r w:rsidRPr="00017038">
        <w:rPr>
          <w:rFonts w:ascii="Consolas" w:hAnsi="Consolas"/>
          <w:lang w:val="nb-NO"/>
        </w:rPr>
        <w:t>(checkbox, indeks) {</w:t>
      </w:r>
      <w:r w:rsidRPr="00017038">
        <w:rPr>
          <w:rFonts w:ascii="Consolas" w:hAnsi="Consolas"/>
          <w:lang w:val="nb-NO"/>
        </w:rPr>
        <w:br/>
        <w:t xml:space="preserve">    oppgaver[indeks].erGjort </w:t>
      </w:r>
      <w:r w:rsidRPr="007A6D8D">
        <w:rPr>
          <w:rStyle w:val="LS2Operator"/>
          <w:lang w:val="nb-NO"/>
        </w:rPr>
        <w:t>=</w:t>
      </w:r>
      <w:r w:rsidRPr="00017038">
        <w:rPr>
          <w:rFonts w:ascii="Consolas" w:hAnsi="Consolas"/>
          <w:lang w:val="nb-NO"/>
        </w:rPr>
        <w:t xml:space="preserve"> checkbox.checked;</w:t>
      </w:r>
      <w:r w:rsidRPr="00017038">
        <w:rPr>
          <w:rFonts w:ascii="Consolas" w:hAnsi="Consolas"/>
          <w:lang w:val="nb-NO"/>
        </w:rPr>
        <w:br/>
        <w:t xml:space="preserve">    vis();</w:t>
      </w:r>
      <w:r w:rsidRPr="00017038">
        <w:rPr>
          <w:rFonts w:ascii="Consolas" w:hAnsi="Consolas"/>
          <w:lang w:val="nb-NO"/>
        </w:rPr>
        <w:br/>
        <w:t>}</w:t>
      </w:r>
    </w:p>
    <w:p w14:paraId="13083990" w14:textId="4508A4C5" w:rsidR="00291DB3" w:rsidRPr="00211DAE" w:rsidRDefault="007B48DD" w:rsidP="00477818">
      <w:pPr>
        <w:pStyle w:val="b1aff"/>
      </w:pPr>
      <w:r w:rsidRPr="00211DAE">
        <w:t xml:space="preserve">Det er viktig at funksjonen får vite hvilken indeks i listen det er snakk om. Funksjonen kan også registrere at brukeren tar bort en avkrysning. Derfor leser funksjonen ut om </w:t>
      </w:r>
      <w:r w:rsidR="001863C8">
        <w:t>avkrysningsboksen</w:t>
      </w:r>
      <w:r w:rsidR="001863C8" w:rsidRPr="00211DAE">
        <w:t xml:space="preserve"> </w:t>
      </w:r>
      <w:r w:rsidRPr="00211DAE">
        <w:t xml:space="preserve">er krysset </w:t>
      </w:r>
      <w:r w:rsidR="001863C8">
        <w:t xml:space="preserve">av </w:t>
      </w:r>
      <w:r w:rsidRPr="00211DAE">
        <w:t>eller ikke</w:t>
      </w:r>
      <w:r w:rsidR="001863C8">
        <w:t>,</w:t>
      </w:r>
      <w:r w:rsidRPr="00211DAE">
        <w:t xml:space="preserve"> ved hjelp av </w:t>
      </w:r>
      <w:r w:rsidRPr="00CC027C">
        <w:rPr>
          <w:rStyle w:val="LS2CodeBodytext"/>
        </w:rPr>
        <w:t>checkbox.checked</w:t>
      </w:r>
      <w:r w:rsidRPr="00211DAE">
        <w:t>.</w:t>
      </w:r>
    </w:p>
    <w:p w14:paraId="3D95081A" w14:textId="77A5F460" w:rsidR="00291DB3" w:rsidRPr="00211DAE" w:rsidRDefault="007B48DD" w:rsidP="00B179A8">
      <w:pPr>
        <w:pStyle w:val="b1af"/>
      </w:pPr>
      <w:r w:rsidRPr="00211DAE">
        <w:t xml:space="preserve">Å slette en oppgave </w:t>
      </w:r>
      <w:r w:rsidR="001863C8">
        <w:t>gjøres</w:t>
      </w:r>
      <w:r w:rsidRPr="00211DAE">
        <w:t xml:space="preserve"> ganske likt:</w:t>
      </w:r>
    </w:p>
    <w:p w14:paraId="1964AF87" w14:textId="77777777" w:rsidR="00291DB3" w:rsidRPr="00017038" w:rsidRDefault="007B48DD" w:rsidP="00477818">
      <w:pPr>
        <w:pStyle w:val="eks1aff"/>
        <w:rPr>
          <w:rFonts w:ascii="Consolas" w:hAnsi="Consolas"/>
          <w:lang w:val="nb-NO"/>
        </w:rPr>
      </w:pPr>
      <w:r w:rsidRPr="00CC5D44">
        <w:rPr>
          <w:rStyle w:val="LS2Tag"/>
          <w:bCs w:val="0"/>
          <w:lang w:val="nb-NO"/>
          <w:rPrChange w:id="87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76" w:author="Terje Kolderup" w:date="2020-01-29T09:55:00Z">
            <w:rPr>
              <w:lang w:val="nb-NO"/>
            </w:rPr>
          </w:rPrChange>
        </w:rPr>
        <w:t>slettOppgave</w:t>
      </w:r>
      <w:r w:rsidRPr="00017038">
        <w:rPr>
          <w:rFonts w:ascii="Consolas" w:hAnsi="Consolas"/>
          <w:lang w:val="nb-NO"/>
        </w:rPr>
        <w:t>(indeks) {</w:t>
      </w:r>
      <w:r w:rsidRPr="00017038">
        <w:rPr>
          <w:rFonts w:ascii="Consolas" w:hAnsi="Consolas"/>
          <w:lang w:val="nb-NO"/>
        </w:rPr>
        <w:br/>
        <w:t xml:space="preserve">    oppgaver.splice(indeks,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46AE9EF7" w14:textId="77777777" w:rsidR="00291DB3" w:rsidRPr="00211DAE" w:rsidRDefault="007B48DD" w:rsidP="00477818">
      <w:pPr>
        <w:pStyle w:val="b1aff"/>
      </w:pPr>
      <w:r w:rsidRPr="00211DAE">
        <w:t xml:space="preserve">Funksjonen bruker </w:t>
      </w:r>
      <w:r w:rsidRPr="00CC027C">
        <w:rPr>
          <w:rStyle w:val="LS2CodeBodytext"/>
        </w:rPr>
        <w:t>splice()</w:t>
      </w:r>
      <w:r w:rsidRPr="00211DAE">
        <w:t xml:space="preserve"> til å fjerne ønsket element i listen og kaller så </w:t>
      </w:r>
      <w:r w:rsidRPr="00CC027C">
        <w:rPr>
          <w:rStyle w:val="LS2CodeBodytext"/>
        </w:rPr>
        <w:t>vis()</w:t>
      </w:r>
      <w:r w:rsidRPr="00211DAE">
        <w:t xml:space="preserve"> for å vise den nye tilstanden.</w:t>
      </w:r>
    </w:p>
    <w:p w14:paraId="34154A2A" w14:textId="77777777" w:rsidR="00291DB3" w:rsidRPr="00211DAE" w:rsidRDefault="007B48DD" w:rsidP="00B179A8">
      <w:pPr>
        <w:pStyle w:val="b1af"/>
      </w:pPr>
      <w:r w:rsidRPr="00211DAE">
        <w:t>Redigering er noe mer komplekst. Hver rad i HTML-tabellen skal få en knapp for å slå på redigeringsmodus for denne raden:</w:t>
      </w:r>
    </w:p>
    <w:p w14:paraId="5B7B46C1" w14:textId="0956B395" w:rsidR="00004B1A" w:rsidRDefault="00004B1A" w:rsidP="00004B1A">
      <w:pPr>
        <w:pStyle w:val="komm1aff"/>
      </w:pPr>
      <w:r>
        <w:t xml:space="preserve">[[figur </w:t>
      </w:r>
      <w:r>
        <w:fldChar w:fldCharType="begin"/>
      </w:r>
      <w:r>
        <w:instrText xml:space="preserve"> seq fig </w:instrText>
      </w:r>
      <w:r>
        <w:fldChar w:fldCharType="separate"/>
      </w:r>
      <w:r>
        <w:rPr>
          <w:noProof/>
        </w:rPr>
        <w:t>57</w:t>
      </w:r>
      <w:r>
        <w:fldChar w:fldCharType="end"/>
      </w:r>
      <w:r>
        <w:t>]]</w:t>
      </w:r>
    </w:p>
    <w:p w14:paraId="2FCAFE55" w14:textId="77777777" w:rsidR="00291DB3" w:rsidRDefault="007B48DD" w:rsidP="00083F79">
      <w:pPr>
        <w:pStyle w:val="fig1aff"/>
      </w:pPr>
      <w:r>
        <w:rPr>
          <w:noProof/>
          <w:lang w:eastAsia="nb-NO"/>
        </w:rPr>
        <w:lastRenderedPageBreak/>
        <w:drawing>
          <wp:inline distT="0" distB="0" distL="0" distR="0" wp14:anchorId="0A23DBDF" wp14:editId="1CB6AE50">
            <wp:extent cx="3797300" cy="20574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kap7/todo1.png"/>
                    <pic:cNvPicPr>
                      <a:picLocks noChangeAspect="1" noChangeArrowheads="1"/>
                    </pic:cNvPicPr>
                  </pic:nvPicPr>
                  <pic:blipFill>
                    <a:blip r:embed="rId67"/>
                    <a:stretch>
                      <a:fillRect/>
                    </a:stretch>
                  </pic:blipFill>
                  <pic:spPr bwMode="auto">
                    <a:xfrm>
                      <a:off x="0" y="0"/>
                      <a:ext cx="3797300" cy="2057400"/>
                    </a:xfrm>
                    <a:prstGeom prst="rect">
                      <a:avLst/>
                    </a:prstGeom>
                    <a:noFill/>
                    <a:ln w="9525">
                      <a:noFill/>
                      <a:headEnd/>
                      <a:tailEnd/>
                    </a:ln>
                  </pic:spPr>
                </pic:pic>
              </a:graphicData>
            </a:graphic>
          </wp:inline>
        </w:drawing>
      </w:r>
    </w:p>
    <w:p w14:paraId="198BCAE3" w14:textId="07FFD230" w:rsidR="00291DB3" w:rsidRPr="00211DAE" w:rsidRDefault="007B48DD" w:rsidP="00083F79">
      <w:pPr>
        <w:pStyle w:val="b1aff"/>
      </w:pPr>
      <w:r w:rsidRPr="00211DAE">
        <w:t xml:space="preserve">Når man trykker på </w:t>
      </w:r>
      <w:r w:rsidR="00741CE8" w:rsidRPr="008130AD">
        <w:t>«</w:t>
      </w:r>
      <w:r w:rsidRPr="00211DAE">
        <w:t>Rediger</w:t>
      </w:r>
      <w:r w:rsidR="00B10D65">
        <w:t>»</w:t>
      </w:r>
      <w:r w:rsidRPr="00211DAE">
        <w:t>, vises raden med input-boks for beskrivelsen. Denne funksjonen skrur det på:</w:t>
      </w:r>
    </w:p>
    <w:p w14:paraId="22F32F4C" w14:textId="77777777" w:rsidR="00291DB3" w:rsidRPr="00017038" w:rsidRDefault="007B48DD" w:rsidP="00477818">
      <w:pPr>
        <w:pStyle w:val="eks1aff"/>
        <w:rPr>
          <w:rFonts w:ascii="Consolas" w:hAnsi="Consolas"/>
          <w:lang w:val="nb-NO"/>
        </w:rPr>
      </w:pPr>
      <w:r w:rsidRPr="00CC5D44">
        <w:rPr>
          <w:rStyle w:val="LS2Tag"/>
          <w:bCs w:val="0"/>
          <w:lang w:val="nb-NO"/>
          <w:rPrChange w:id="87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78" w:author="Terje Kolderup" w:date="2020-01-29T09:55:00Z">
            <w:rPr>
              <w:lang w:val="nb-NO"/>
            </w:rPr>
          </w:rPrChange>
        </w:rPr>
        <w:t>redigerOppgave</w:t>
      </w:r>
      <w:r w:rsidRPr="00017038">
        <w:rPr>
          <w:rFonts w:ascii="Consolas" w:hAnsi="Consolas"/>
          <w:lang w:val="nb-NO"/>
        </w:rPr>
        <w:t>(indeks) {</w:t>
      </w:r>
      <w:r w:rsidRPr="00017038">
        <w:rPr>
          <w:rFonts w:ascii="Consolas" w:hAnsi="Consolas"/>
          <w:lang w:val="nb-NO"/>
        </w:rPr>
        <w:br/>
        <w:t xml:space="preserve">    oppgaver[indeks].redigeringsModus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666A3F5D" w14:textId="77777777" w:rsidR="00291DB3" w:rsidRPr="00211DAE" w:rsidRDefault="007B48DD" w:rsidP="00477818">
      <w:pPr>
        <w:pStyle w:val="b1aff"/>
      </w:pPr>
      <w:r w:rsidRPr="00211DAE">
        <w:t>Og slik ser det ut etterpå:</w:t>
      </w:r>
    </w:p>
    <w:p w14:paraId="1BFADACF" w14:textId="10856670" w:rsidR="00004B1A" w:rsidRDefault="00004B1A" w:rsidP="00004B1A">
      <w:pPr>
        <w:pStyle w:val="komm1aff"/>
      </w:pPr>
      <w:r>
        <w:t xml:space="preserve">[[figur </w:t>
      </w:r>
      <w:r>
        <w:fldChar w:fldCharType="begin"/>
      </w:r>
      <w:r>
        <w:instrText xml:space="preserve"> seq fig </w:instrText>
      </w:r>
      <w:r>
        <w:fldChar w:fldCharType="separate"/>
      </w:r>
      <w:r>
        <w:rPr>
          <w:noProof/>
        </w:rPr>
        <w:t>58</w:t>
      </w:r>
      <w:r>
        <w:fldChar w:fldCharType="end"/>
      </w:r>
      <w:r>
        <w:t>]]</w:t>
      </w:r>
    </w:p>
    <w:p w14:paraId="150DBAF0" w14:textId="77777777" w:rsidR="00291DB3" w:rsidRDefault="007B48DD" w:rsidP="00083F79">
      <w:pPr>
        <w:pStyle w:val="fig1aff"/>
      </w:pPr>
      <w:r>
        <w:rPr>
          <w:noProof/>
          <w:lang w:eastAsia="nb-NO"/>
        </w:rPr>
        <w:drawing>
          <wp:inline distT="0" distB="0" distL="0" distR="0" wp14:anchorId="274A04A9" wp14:editId="5DA199D0">
            <wp:extent cx="3835400" cy="20574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kap7/todo2.png"/>
                    <pic:cNvPicPr>
                      <a:picLocks noChangeAspect="1" noChangeArrowheads="1"/>
                    </pic:cNvPicPr>
                  </pic:nvPicPr>
                  <pic:blipFill>
                    <a:blip r:embed="rId68"/>
                    <a:stretch>
                      <a:fillRect/>
                    </a:stretch>
                  </pic:blipFill>
                  <pic:spPr bwMode="auto">
                    <a:xfrm>
                      <a:off x="0" y="0"/>
                      <a:ext cx="3835400" cy="2057400"/>
                    </a:xfrm>
                    <a:prstGeom prst="rect">
                      <a:avLst/>
                    </a:prstGeom>
                    <a:noFill/>
                    <a:ln w="9525">
                      <a:noFill/>
                      <a:headEnd/>
                      <a:tailEnd/>
                    </a:ln>
                  </pic:spPr>
                </pic:pic>
              </a:graphicData>
            </a:graphic>
          </wp:inline>
        </w:drawing>
      </w:r>
    </w:p>
    <w:p w14:paraId="4AC94F18" w14:textId="77777777" w:rsidR="00291DB3" w:rsidRPr="00211DAE" w:rsidRDefault="007B48DD" w:rsidP="00083F79">
      <w:pPr>
        <w:pStyle w:val="b1aff"/>
      </w:pPr>
      <w:r w:rsidRPr="00211DAE">
        <w:t>Raden i HTML-tabellen får en ny knapp for å lagre. Først når man trykker på denne, skjer selve lagringen:</w:t>
      </w:r>
    </w:p>
    <w:p w14:paraId="27EC379E" w14:textId="77777777" w:rsidR="00291DB3" w:rsidRPr="00017038" w:rsidRDefault="007B48DD" w:rsidP="00477818">
      <w:pPr>
        <w:pStyle w:val="eks1aff"/>
        <w:rPr>
          <w:rFonts w:ascii="Consolas" w:hAnsi="Consolas"/>
          <w:lang w:val="nb-NO"/>
        </w:rPr>
      </w:pPr>
      <w:r w:rsidRPr="00CC5D44">
        <w:rPr>
          <w:rStyle w:val="LS2Tag"/>
          <w:bCs w:val="0"/>
          <w:lang w:val="nb-NO"/>
          <w:rPrChange w:id="87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80" w:author="Terje Kolderup" w:date="2020-01-29T09:55:00Z">
            <w:rPr>
              <w:lang w:val="nb-NO"/>
            </w:rPr>
          </w:rPrChange>
        </w:rPr>
        <w:t>lagreOppgave</w:t>
      </w:r>
      <w:r w:rsidRPr="00017038">
        <w:rPr>
          <w:rFonts w:ascii="Consolas" w:hAnsi="Consolas"/>
          <w:lang w:val="nb-NO"/>
        </w:rPr>
        <w:t>(indeks)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w:t>
      </w:r>
      <w:r w:rsidRPr="007A6D8D">
        <w:rPr>
          <w:rStyle w:val="LS2String"/>
          <w:lang w:val="nb-NO"/>
        </w:rPr>
        <w:t>`redigerOppgave</w:t>
      </w:r>
      <w:r w:rsidRPr="00017038">
        <w:rPr>
          <w:rFonts w:ascii="Consolas" w:hAnsi="Consolas"/>
          <w:lang w:val="nb-NO"/>
        </w:rPr>
        <w:t>${indeks}</w:t>
      </w:r>
      <w:r w:rsidRPr="007A6D8D">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inputTag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881" w:author="Terje Kolderup" w:date="2020-01-29T09:55:00Z">
            <w:rPr>
              <w:rStyle w:val="LS2Object"/>
              <w:lang w:val="nb-NO"/>
            </w:rPr>
          </w:rPrChange>
        </w:rPr>
        <w:t>document</w:t>
      </w:r>
      <w:r w:rsidRPr="00017038">
        <w:rPr>
          <w:rFonts w:ascii="Consolas" w:hAnsi="Consolas"/>
          <w:lang w:val="nb-NO"/>
        </w:rPr>
        <w:t>.getElementById(id);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oppgave </w:t>
      </w:r>
      <w:r w:rsidRPr="007A6D8D">
        <w:rPr>
          <w:rStyle w:val="LS2Operator"/>
          <w:lang w:val="nb-NO"/>
        </w:rPr>
        <w:t>=</w:t>
      </w:r>
      <w:r w:rsidRPr="00017038">
        <w:rPr>
          <w:rFonts w:ascii="Consolas" w:hAnsi="Consolas"/>
          <w:lang w:val="nb-NO"/>
        </w:rPr>
        <w:t xml:space="preserve"> oppgaver[indeks];</w:t>
      </w:r>
      <w:r w:rsidRPr="00017038">
        <w:rPr>
          <w:rFonts w:ascii="Consolas" w:hAnsi="Consolas"/>
          <w:lang w:val="nb-NO"/>
        </w:rPr>
        <w:br/>
        <w:t xml:space="preserve">    oppgave.beskrivelse </w:t>
      </w:r>
      <w:r w:rsidRPr="007A6D8D">
        <w:rPr>
          <w:rStyle w:val="LS2Operator"/>
          <w:lang w:val="nb-NO"/>
        </w:rPr>
        <w:t>=</w:t>
      </w:r>
      <w:r w:rsidRPr="00017038">
        <w:rPr>
          <w:rFonts w:ascii="Consolas" w:hAnsi="Consolas"/>
          <w:lang w:val="nb-NO"/>
        </w:rPr>
        <w:t xml:space="preserve"> inputTag.value;</w:t>
      </w:r>
      <w:r w:rsidRPr="00017038">
        <w:rPr>
          <w:rFonts w:ascii="Consolas" w:hAnsi="Consolas"/>
          <w:lang w:val="nb-NO"/>
        </w:rPr>
        <w:br/>
        <w:t xml:space="preserve">    oppgave.redigeringsModus </w:t>
      </w:r>
      <w:r w:rsidRPr="007A6D8D">
        <w:rPr>
          <w:rStyle w:val="LS2Operator"/>
          <w:lang w:val="nb-NO"/>
        </w:rPr>
        <w: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2C1E7174" w14:textId="77777777" w:rsidR="00291DB3" w:rsidRPr="00211DAE" w:rsidRDefault="007B48DD" w:rsidP="00477818">
      <w:pPr>
        <w:pStyle w:val="b1aff"/>
      </w:pPr>
      <w:r w:rsidRPr="00211DAE">
        <w:t>Full forståelse for dette får man ikke før man ser viewet:</w:t>
      </w:r>
    </w:p>
    <w:p w14:paraId="26F34CCE" w14:textId="77777777" w:rsidR="00291DB3" w:rsidRPr="00017038" w:rsidRDefault="007B48DD" w:rsidP="00477818">
      <w:pPr>
        <w:pStyle w:val="eks1aff"/>
        <w:rPr>
          <w:rFonts w:ascii="Consolas" w:hAnsi="Consolas"/>
          <w:lang w:val="nb-NO"/>
        </w:rPr>
      </w:pPr>
      <w:r w:rsidRPr="00211DAE">
        <w:rPr>
          <w:rStyle w:val="LS2Comment"/>
          <w:lang w:val="nb-NO"/>
        </w:rPr>
        <w:lastRenderedPageBreak/>
        <w:t>// view</w:t>
      </w:r>
      <w:r w:rsidRPr="00017038">
        <w:rPr>
          <w:rFonts w:ascii="Consolas" w:hAnsi="Consolas"/>
          <w:lang w:val="nb-NO"/>
        </w:rPr>
        <w:br/>
      </w:r>
      <w:r w:rsidRPr="007A6D8D">
        <w:rPr>
          <w:rStyle w:val="LS2Keyword"/>
          <w:lang w:val="nb-NO"/>
        </w:rPr>
        <w:t>var</w:t>
      </w:r>
      <w:r w:rsidRPr="00017038">
        <w:rPr>
          <w:rFonts w:ascii="Consolas" w:hAnsi="Consolas"/>
          <w:lang w:val="nb-NO"/>
        </w:rPr>
        <w:t xml:space="preserve"> oppgaveTabell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882"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tasksTable</w:t>
      </w:r>
      <w:r w:rsidRPr="00017038">
        <w:rPr>
          <w:rFonts w:ascii="Consolas" w:hAnsi="Consolas"/>
          <w:lang w:val="nb-NO"/>
        </w:rPr>
        <w:t>');</w:t>
      </w:r>
      <w:r w:rsidRPr="00017038">
        <w:rPr>
          <w:rFonts w:ascii="Consolas" w:hAnsi="Consolas"/>
          <w:lang w:val="nb-NO"/>
        </w:rPr>
        <w:br/>
        <w:t>vis();</w:t>
      </w:r>
      <w:r w:rsidRPr="00017038">
        <w:rPr>
          <w:rFonts w:ascii="Consolas" w:hAnsi="Consolas"/>
          <w:lang w:val="nb-NO"/>
        </w:rPr>
        <w:br/>
      </w:r>
      <w:r w:rsidRPr="00017038">
        <w:rPr>
          <w:rFonts w:ascii="Consolas" w:hAnsi="Consolas"/>
          <w:lang w:val="nb-NO"/>
        </w:rPr>
        <w:br/>
      </w:r>
      <w:r w:rsidRPr="00CC5D44">
        <w:rPr>
          <w:rStyle w:val="LS2Tag"/>
          <w:bCs w:val="0"/>
          <w:lang w:val="nb-NO"/>
          <w:rPrChange w:id="88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84" w:author="Terje Kolderup" w:date="2020-01-29T09:55:00Z">
            <w:rPr>
              <w:lang w:val="nb-NO"/>
            </w:rPr>
          </w:rPrChange>
        </w:rPr>
        <w:t>vis</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7A6D8D">
        <w:rPr>
          <w:rStyle w:val="LS2String"/>
          <w:lang w:val="nb-NO"/>
        </w:rPr>
        <w:t>`&lt;tr&gt;</w:t>
      </w:r>
      <w:r w:rsidRPr="00017038">
        <w:rPr>
          <w:rFonts w:ascii="Consolas" w:hAnsi="Consolas"/>
          <w:lang w:val="nb-NO"/>
        </w:rPr>
        <w:br/>
      </w:r>
      <w:r w:rsidRPr="007A6D8D">
        <w:rPr>
          <w:rStyle w:val="LS2String"/>
          <w:lang w:val="nb-NO"/>
        </w:rPr>
        <w:t xml:space="preserve">                    &lt;th&gt;Oppgave&lt;/th&gt;</w:t>
      </w:r>
      <w:r w:rsidRPr="00017038">
        <w:rPr>
          <w:rFonts w:ascii="Consolas" w:hAnsi="Consolas"/>
          <w:lang w:val="nb-NO"/>
        </w:rPr>
        <w:br/>
      </w:r>
      <w:r w:rsidRPr="007A6D8D">
        <w:rPr>
          <w:rStyle w:val="LS2String"/>
          <w:lang w:val="nb-NO"/>
        </w:rPr>
        <w:t xml:space="preserve">                    &lt;th&gt;Gjort&lt;/th&gt;</w:t>
      </w:r>
      <w:r w:rsidRPr="00017038">
        <w:rPr>
          <w:rFonts w:ascii="Consolas" w:hAnsi="Consolas"/>
          <w:lang w:val="nb-NO"/>
        </w:rPr>
        <w:br/>
      </w:r>
      <w:r w:rsidRPr="007A6D8D">
        <w:rPr>
          <w:rStyle w:val="LS2String"/>
          <w:lang w:val="nb-NO"/>
        </w:rPr>
        <w:t xml:space="preserve">                    &lt;th&gt;&lt;/th&gt;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i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 </w:t>
      </w:r>
      <w:r w:rsidRPr="00211DAE">
        <w:rPr>
          <w:rStyle w:val="LS2Operator"/>
          <w:lang w:val="nb-NO"/>
        </w:rPr>
        <w:t>&lt;</w:t>
      </w:r>
      <w:r w:rsidRPr="00017038">
        <w:rPr>
          <w:rFonts w:ascii="Consolas" w:hAnsi="Consolas"/>
          <w:lang w:val="nb-NO"/>
        </w:rPr>
        <w:t xml:space="preserve"> oppgaver.length; i</w:t>
      </w:r>
      <w:r w:rsidRPr="007A6D8D">
        <w:rPr>
          <w:rStyle w:val="LS2Keyword"/>
          <w:lang w:val="nb-NO"/>
        </w:rPr>
        <w:t>++</w:t>
      </w:r>
      <w:r w:rsidRPr="00017038">
        <w:rPr>
          <w:rFonts w:ascii="Consolas" w:hAnsi="Consolas"/>
          <w:lang w:val="nb-NO"/>
        </w:rPr>
        <w:t>) {</w:t>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t xml:space="preserve"> lagHtmlRad(i);</w:t>
      </w:r>
      <w:r w:rsidRPr="00017038">
        <w:rPr>
          <w:rFonts w:ascii="Consolas" w:hAnsi="Consolas"/>
          <w:lang w:val="nb-NO"/>
        </w:rPr>
        <w:br/>
        <w:t xml:space="preserve">    }</w:t>
      </w:r>
      <w:r w:rsidRPr="00017038">
        <w:rPr>
          <w:rFonts w:ascii="Consolas" w:hAnsi="Consolas"/>
          <w:lang w:val="nb-NO"/>
        </w:rPr>
        <w:br/>
        <w:t xml:space="preserve">    oppgaveTabell.innerHTML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88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86" w:author="Terje Kolderup" w:date="2020-01-29T09:55:00Z">
            <w:rPr>
              <w:lang w:val="nb-NO"/>
            </w:rPr>
          </w:rPrChange>
        </w:rPr>
        <w:t>lagHtmlRad</w:t>
      </w:r>
      <w:r w:rsidRPr="00017038">
        <w:rPr>
          <w:rFonts w:ascii="Consolas" w:hAnsi="Consolas"/>
          <w:lang w:val="nb-NO"/>
        </w:rPr>
        <w:t>(i)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oppgave </w:t>
      </w:r>
      <w:r w:rsidRPr="007A6D8D">
        <w:rPr>
          <w:rStyle w:val="LS2Operator"/>
          <w:lang w:val="nb-NO"/>
        </w:rPr>
        <w:t>=</w:t>
      </w:r>
      <w:r w:rsidRPr="00017038">
        <w:rPr>
          <w:rFonts w:ascii="Consolas" w:hAnsi="Consolas"/>
          <w:lang w:val="nb-NO"/>
        </w:rPr>
        <w:t xml:space="preserve"> oppgaver[i];</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avkryssetHtml </w:t>
      </w:r>
      <w:r w:rsidRPr="007A6D8D">
        <w:rPr>
          <w:rStyle w:val="LS2Operator"/>
          <w:lang w:val="nb-NO"/>
        </w:rPr>
        <w:t>=</w:t>
      </w:r>
      <w:r w:rsidRPr="00017038">
        <w:rPr>
          <w:rFonts w:ascii="Consolas" w:hAnsi="Consolas"/>
          <w:lang w:val="nb-NO"/>
        </w:rPr>
        <w:t xml:space="preserve"> oppgave.erGjort </w:t>
      </w:r>
      <w:r w:rsidRPr="00211DAE">
        <w:rPr>
          <w:rStyle w:val="LS2Operator"/>
          <w:lang w:val="nb-NO"/>
        </w:rPr>
        <w:t>?</w:t>
      </w:r>
      <w:r w:rsidRPr="00017038">
        <w:rPr>
          <w:rFonts w:ascii="Consolas" w:hAnsi="Consolas"/>
          <w:lang w:val="nb-NO"/>
        </w:rPr>
        <w:t xml:space="preserve"> '</w:t>
      </w:r>
      <w:r w:rsidRPr="00211DAE">
        <w:rPr>
          <w:rStyle w:val="LS2String"/>
          <w:lang w:val="nb-NO"/>
        </w:rPr>
        <w:t>checked="checked"</w:t>
      </w:r>
      <w:r w:rsidRPr="00017038">
        <w:rPr>
          <w:rFonts w:ascii="Consolas" w:hAnsi="Consolas"/>
          <w:lang w:val="nb-NO"/>
        </w:rPr>
        <w:t>' :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kolonner </w:t>
      </w:r>
      <w:r w:rsidRPr="007A6D8D">
        <w:rPr>
          <w:rStyle w:val="LS2Operator"/>
          <w:lang w:val="nb-NO"/>
        </w:rPr>
        <w:t>=</w:t>
      </w:r>
      <w:r w:rsidRPr="00017038">
        <w:rPr>
          <w:rFonts w:ascii="Consolas" w:hAnsi="Consolas"/>
          <w:lang w:val="nb-NO"/>
        </w:rPr>
        <w:t xml:space="preserve"> oppgave.redigeringsModus</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w:t>
      </w:r>
      <w:r w:rsidRPr="007A6D8D">
        <w:rPr>
          <w:rStyle w:val="LS2String"/>
          <w:lang w:val="nb-NO"/>
        </w:rPr>
        <w:t>`&lt;td&gt;&lt;input id="redigerOppgave</w:t>
      </w:r>
      <w:r w:rsidRPr="00017038">
        <w:rPr>
          <w:rFonts w:ascii="Consolas" w:hAnsi="Consolas"/>
          <w:lang w:val="nb-NO"/>
        </w:rPr>
        <w:t>${i}</w:t>
      </w:r>
      <w:r w:rsidRPr="007A6D8D">
        <w:rPr>
          <w:rStyle w:val="LS2String"/>
          <w:lang w:val="nb-NO"/>
        </w:rPr>
        <w:t xml:space="preserve">" type="text" </w:t>
      </w:r>
      <w:r w:rsidR="009724F6" w:rsidRPr="007A6D8D">
        <w:rPr>
          <w:rStyle w:val="LS2String"/>
          <w:lang w:val="nb-NO"/>
        </w:rPr>
        <w:br/>
        <w:t xml:space="preserve">               </w:t>
      </w:r>
      <w:r w:rsidR="00862D40" w:rsidRPr="007A6D8D">
        <w:rPr>
          <w:rStyle w:val="LS2String"/>
          <w:lang w:val="nb-NO"/>
        </w:rPr>
        <w:t xml:space="preserve">       </w:t>
      </w:r>
      <w:r w:rsidRPr="007A6D8D">
        <w:rPr>
          <w:rStyle w:val="LS2String"/>
          <w:lang w:val="nb-NO"/>
        </w:rPr>
        <w:t>value="</w:t>
      </w:r>
      <w:r w:rsidRPr="00017038">
        <w:rPr>
          <w:rFonts w:ascii="Consolas" w:hAnsi="Consolas"/>
          <w:lang w:val="nb-NO"/>
        </w:rPr>
        <w:t>${oppgave.beskrivelse}</w:t>
      </w:r>
      <w:r w:rsidRPr="007A6D8D">
        <w:rPr>
          <w:rStyle w:val="LS2String"/>
          <w:lang w:val="nb-NO"/>
        </w:rPr>
        <w:t>"/&gt;&lt;/td&gt;</w:t>
      </w:r>
      <w:r w:rsidRPr="00017038">
        <w:rPr>
          <w:rFonts w:ascii="Consolas" w:hAnsi="Consolas"/>
          <w:lang w:val="nb-NO"/>
        </w:rPr>
        <w:br/>
      </w:r>
      <w:r w:rsidRPr="007A6D8D">
        <w:rPr>
          <w:rStyle w:val="LS2String"/>
          <w:lang w:val="nb-NO"/>
        </w:rPr>
        <w:t xml:space="preserve">            &lt;td&gt;&lt;input onchange="endreErGjort(this, </w:t>
      </w:r>
      <w:r w:rsidRPr="00017038">
        <w:rPr>
          <w:rFonts w:ascii="Consolas" w:hAnsi="Consolas"/>
          <w:lang w:val="nb-NO"/>
        </w:rPr>
        <w:t>${i}</w:t>
      </w:r>
      <w:r w:rsidRPr="007A6D8D">
        <w:rPr>
          <w:rStyle w:val="LS2String"/>
          <w:lang w:val="nb-NO"/>
        </w:rPr>
        <w:t xml:space="preserve">)" </w:t>
      </w:r>
      <w:r w:rsidR="00125C31" w:rsidRPr="007A6D8D">
        <w:rPr>
          <w:rStyle w:val="LS2String"/>
          <w:lang w:val="nb-NO"/>
        </w:rPr>
        <w:br/>
        <w:t xml:space="preserve">                       </w:t>
      </w:r>
      <w:r w:rsidRPr="007A6D8D">
        <w:rPr>
          <w:rStyle w:val="LS2String"/>
          <w:lang w:val="nb-NO"/>
        </w:rPr>
        <w:t xml:space="preserve">type="checkbox" </w:t>
      </w:r>
      <w:r w:rsidRPr="00017038">
        <w:rPr>
          <w:rFonts w:ascii="Consolas" w:hAnsi="Consolas"/>
          <w:lang w:val="nb-NO"/>
        </w:rPr>
        <w:t>${avkryssetHtml}</w:t>
      </w:r>
      <w:r w:rsidRPr="007A6D8D">
        <w:rPr>
          <w:rStyle w:val="LS2String"/>
          <w:lang w:val="nb-NO"/>
        </w:rPr>
        <w:t xml:space="preserve"> /&gt;&lt;/td&gt;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&lt;button onclick="lagreOppgave(</w:t>
      </w:r>
      <w:r w:rsidRPr="00017038">
        <w:rPr>
          <w:rFonts w:ascii="Consolas" w:hAnsi="Consolas"/>
          <w:lang w:val="nb-NO"/>
        </w:rPr>
        <w:t>${i}</w:t>
      </w:r>
      <w:r w:rsidRPr="007A6D8D">
        <w:rPr>
          <w:rStyle w:val="LS2String"/>
          <w:lang w:val="nb-NO"/>
        </w:rPr>
        <w:t>)"&gt;Lagre&lt;/button&gt;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t xml:space="preserve">        : </w:t>
      </w:r>
      <w:r w:rsidRPr="007A6D8D">
        <w:rPr>
          <w:rStyle w:val="LS2String"/>
          <w:lang w:val="nb-NO"/>
        </w:rPr>
        <w:t>`&lt;td&gt;</w:t>
      </w:r>
      <w:r w:rsidRPr="00017038">
        <w:rPr>
          <w:rFonts w:ascii="Consolas" w:hAnsi="Consolas"/>
          <w:lang w:val="nb-NO"/>
        </w:rPr>
        <w:t>${oppgave.beskrivelse}</w:t>
      </w:r>
      <w:r w:rsidRPr="007A6D8D">
        <w:rPr>
          <w:rStyle w:val="LS2String"/>
          <w:lang w:val="nb-NO"/>
        </w:rPr>
        <w:t>&lt;/td&gt;</w:t>
      </w:r>
      <w:r w:rsidRPr="00017038">
        <w:rPr>
          <w:rFonts w:ascii="Consolas" w:hAnsi="Consolas"/>
          <w:lang w:val="nb-NO"/>
        </w:rPr>
        <w:br/>
      </w:r>
      <w:r w:rsidRPr="007A6D8D">
        <w:rPr>
          <w:rStyle w:val="LS2String"/>
          <w:lang w:val="nb-NO"/>
        </w:rPr>
        <w:t xml:space="preserve">            &lt;td&gt;&lt;input onchange="endreErGjort(this, </w:t>
      </w:r>
      <w:r w:rsidRPr="00017038">
        <w:rPr>
          <w:rFonts w:ascii="Consolas" w:hAnsi="Consolas"/>
          <w:lang w:val="nb-NO"/>
        </w:rPr>
        <w:t>${i}</w:t>
      </w:r>
      <w:r w:rsidRPr="007A6D8D">
        <w:rPr>
          <w:rStyle w:val="LS2String"/>
          <w:lang w:val="nb-NO"/>
        </w:rPr>
        <w:t xml:space="preserve">)" </w:t>
      </w:r>
      <w:r w:rsidR="006D4DEE" w:rsidRPr="007A6D8D">
        <w:rPr>
          <w:rStyle w:val="LS2String"/>
          <w:lang w:val="nb-NO"/>
        </w:rPr>
        <w:br/>
        <w:t xml:space="preserve">                       </w:t>
      </w:r>
      <w:r w:rsidRPr="007A6D8D">
        <w:rPr>
          <w:rStyle w:val="LS2String"/>
          <w:lang w:val="nb-NO"/>
        </w:rPr>
        <w:t xml:space="preserve">type="checkbox" </w:t>
      </w:r>
      <w:r w:rsidRPr="00017038">
        <w:rPr>
          <w:rFonts w:ascii="Consolas" w:hAnsi="Consolas"/>
          <w:lang w:val="nb-NO"/>
        </w:rPr>
        <w:t>${avkryssetHtml}</w:t>
      </w:r>
      <w:r w:rsidRPr="007A6D8D">
        <w:rPr>
          <w:rStyle w:val="LS2String"/>
          <w:lang w:val="nb-NO"/>
        </w:rPr>
        <w:t xml:space="preserve"> /&gt;&lt;/td&gt;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&lt;button onclick="slettOppgave(</w:t>
      </w:r>
      <w:r w:rsidRPr="00017038">
        <w:rPr>
          <w:rFonts w:ascii="Consolas" w:hAnsi="Consolas"/>
          <w:lang w:val="nb-NO"/>
        </w:rPr>
        <w:t>${i}</w:t>
      </w:r>
      <w:r w:rsidRPr="007A6D8D">
        <w:rPr>
          <w:rStyle w:val="LS2String"/>
          <w:lang w:val="nb-NO"/>
        </w:rPr>
        <w:t>)"&gt;Slett&lt;/button&gt;</w:t>
      </w:r>
      <w:r w:rsidRPr="00017038">
        <w:rPr>
          <w:rFonts w:ascii="Consolas" w:hAnsi="Consolas"/>
          <w:lang w:val="nb-NO"/>
        </w:rPr>
        <w:br/>
      </w:r>
      <w:r w:rsidRPr="007A6D8D">
        <w:rPr>
          <w:rStyle w:val="LS2String"/>
          <w:lang w:val="nb-NO"/>
        </w:rPr>
        <w:t xml:space="preserve">                &lt;button onclick="redigerOppgave(</w:t>
      </w:r>
      <w:r w:rsidRPr="00017038">
        <w:rPr>
          <w:rFonts w:ascii="Consolas" w:hAnsi="Consolas"/>
          <w:lang w:val="nb-NO"/>
        </w:rPr>
        <w:t>${i}</w:t>
      </w:r>
      <w:r w:rsidRPr="007A6D8D">
        <w:rPr>
          <w:rStyle w:val="LS2String"/>
          <w:lang w:val="nb-NO"/>
        </w:rPr>
        <w:t>)"&gt;Rediger&lt;/button&gt;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`&lt;tr&gt;</w:t>
      </w:r>
      <w:r w:rsidRPr="00017038">
        <w:rPr>
          <w:rFonts w:ascii="Consolas" w:hAnsi="Consolas"/>
          <w:lang w:val="nb-NO"/>
        </w:rPr>
        <w:t>${kolonner}</w:t>
      </w:r>
      <w:r w:rsidRPr="007A6D8D">
        <w:rPr>
          <w:rStyle w:val="LS2String"/>
          <w:lang w:val="nb-NO"/>
        </w:rPr>
        <w:t>&lt;/tr&gt;`</w:t>
      </w:r>
      <w:r w:rsidRPr="00017038">
        <w:rPr>
          <w:rFonts w:ascii="Consolas" w:hAnsi="Consolas"/>
          <w:lang w:val="nb-NO"/>
        </w:rPr>
        <w:t>;</w:t>
      </w:r>
      <w:r w:rsidRPr="00017038">
        <w:rPr>
          <w:rFonts w:ascii="Consolas" w:hAnsi="Consolas"/>
          <w:lang w:val="nb-NO"/>
        </w:rPr>
        <w:br/>
        <w:t>}</w:t>
      </w:r>
    </w:p>
    <w:p w14:paraId="5ED63042" w14:textId="13407170" w:rsidR="00291DB3" w:rsidRPr="00211DAE" w:rsidRDefault="007B48DD" w:rsidP="00477818">
      <w:pPr>
        <w:pStyle w:val="b1aff"/>
      </w:pPr>
      <w:r w:rsidRPr="00211DAE">
        <w:t>Den første funksjonen lager en overskriftsrad</w:t>
      </w:r>
      <w:r w:rsidR="001863C8">
        <w:t>,</w:t>
      </w:r>
      <w:r w:rsidRPr="00211DAE">
        <w:t xml:space="preserve"> delegerer så til funksjonen </w:t>
      </w:r>
      <w:r w:rsidRPr="00CC027C">
        <w:rPr>
          <w:rStyle w:val="LS2CodeBodytext"/>
        </w:rPr>
        <w:t>lagHtmlRad()</w:t>
      </w:r>
      <w:r w:rsidRPr="00211DAE">
        <w:t xml:space="preserve"> og lage</w:t>
      </w:r>
      <w:r w:rsidR="001863C8">
        <w:t>r</w:t>
      </w:r>
      <w:r w:rsidRPr="00211DAE">
        <w:t xml:space="preserve"> en HTML-rad for hver oppgave i </w:t>
      </w:r>
      <w:r w:rsidRPr="00CC027C">
        <w:rPr>
          <w:rStyle w:val="LS2CodeBodytext"/>
        </w:rPr>
        <w:t>oppgaver</w:t>
      </w:r>
      <w:r w:rsidRPr="00211DAE">
        <w:t xml:space="preserve">. Denne funksjonen </w:t>
      </w:r>
      <w:r w:rsidR="001863C8" w:rsidRPr="00211DAE">
        <w:t xml:space="preserve">lager </w:t>
      </w:r>
      <w:r w:rsidRPr="00211DAE">
        <w:t xml:space="preserve">i sin tur to ulike versjoner avhengig av om redigeringsmodus er av eller på. Alle funksjonene får også med seg hvilken indeks i </w:t>
      </w:r>
      <w:r w:rsidRPr="00CC027C">
        <w:rPr>
          <w:rStyle w:val="LS2CodeBodytext"/>
        </w:rPr>
        <w:t>oppgaver</w:t>
      </w:r>
      <w:r w:rsidRPr="00211DAE">
        <w:t xml:space="preserve"> det er snakk om. Variabelen </w:t>
      </w:r>
      <w:r w:rsidRPr="00CC027C">
        <w:rPr>
          <w:rStyle w:val="LS2CodeBodytext"/>
        </w:rPr>
        <w:t>i</w:t>
      </w:r>
      <w:r w:rsidRPr="00211DAE">
        <w:t xml:space="preserve"> telles opp i </w:t>
      </w:r>
      <w:r w:rsidRPr="00CC027C">
        <w:rPr>
          <w:rStyle w:val="LS2CodeBodytext"/>
        </w:rPr>
        <w:t>vis()</w:t>
      </w:r>
      <w:r w:rsidRPr="00211DAE">
        <w:t xml:space="preserve"> og sendes med til </w:t>
      </w:r>
      <w:r w:rsidRPr="00CC027C">
        <w:rPr>
          <w:rStyle w:val="LS2CodeBodytext"/>
        </w:rPr>
        <w:t>lagHtmlRad()</w:t>
      </w:r>
      <w:r w:rsidRPr="00211DAE">
        <w:t xml:space="preserve"> som parameter.</w:t>
      </w:r>
    </w:p>
    <w:p w14:paraId="5A06415F" w14:textId="77777777" w:rsidR="00291DB3" w:rsidRPr="00211DAE" w:rsidRDefault="007B48DD" w:rsidP="00B179A8">
      <w:pPr>
        <w:pStyle w:val="b1af"/>
      </w:pPr>
      <w:r w:rsidRPr="00211DAE">
        <w:t>For ordens skyld kan vi også se på CSS-en til dette eksemplet:</w:t>
      </w:r>
    </w:p>
    <w:p w14:paraId="3D06BAD8" w14:textId="6B64342A" w:rsidR="00291DB3" w:rsidRPr="00017038" w:rsidRDefault="007B48DD" w:rsidP="00477818">
      <w:pPr>
        <w:pStyle w:val="eks1aff"/>
        <w:rPr>
          <w:rFonts w:ascii="Consolas" w:hAnsi="Consolas"/>
        </w:rPr>
      </w:pPr>
      <w:r w:rsidRPr="00017038">
        <w:rPr>
          <w:rFonts w:ascii="Consolas" w:hAnsi="Consolas"/>
          <w:lang w:val="nb-NO"/>
        </w:rPr>
        <w:lastRenderedPageBreak/>
        <w:t xml:space="preserve">    </w:t>
      </w:r>
      <w:r w:rsidRPr="0009731A">
        <w:rPr>
          <w:rStyle w:val="LS2Tag"/>
        </w:rPr>
        <w:t>table</w:t>
      </w:r>
      <w:r w:rsidRPr="00017038">
        <w:rPr>
          <w:rFonts w:ascii="Consolas" w:hAnsi="Consolas"/>
        </w:rPr>
        <w:t xml:space="preserve">, </w:t>
      </w:r>
      <w:r w:rsidRPr="0009731A">
        <w:rPr>
          <w:rStyle w:val="LS2Tag"/>
        </w:rPr>
        <w:t>tr</w:t>
      </w:r>
      <w:r w:rsidRPr="00017038">
        <w:rPr>
          <w:rFonts w:ascii="Consolas" w:hAnsi="Consolas"/>
        </w:rPr>
        <w:t xml:space="preserve">, </w:t>
      </w:r>
      <w:r w:rsidRPr="0009731A">
        <w:rPr>
          <w:rStyle w:val="LS2Tag"/>
        </w:rPr>
        <w:t>td</w:t>
      </w:r>
      <w:r w:rsidRPr="00017038">
        <w:rPr>
          <w:rFonts w:ascii="Consolas" w:hAnsi="Consolas"/>
        </w:rPr>
        <w:t xml:space="preserve">, </w:t>
      </w:r>
      <w:proofErr w:type="spellStart"/>
      <w:r w:rsidRPr="0009731A">
        <w:rPr>
          <w:rStyle w:val="LS2Tag"/>
        </w:rPr>
        <w:t>th</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border</w:t>
      </w:r>
      <w:r w:rsidRPr="00017038">
        <w:rPr>
          <w:rFonts w:ascii="Consolas" w:hAnsi="Consolas"/>
        </w:rPr>
        <w:t xml:space="preserve">: </w:t>
      </w:r>
      <w:r w:rsidRPr="004565A1">
        <w:rPr>
          <w:rStyle w:val="LS2NumVal"/>
        </w:rPr>
        <w:t>1px</w:t>
      </w:r>
      <w:r w:rsidRPr="00017038">
        <w:rPr>
          <w:rFonts w:ascii="Consolas" w:hAnsi="Consolas"/>
        </w:rPr>
        <w:t xml:space="preserve"> </w:t>
      </w:r>
      <w:r w:rsidRPr="00196DBF">
        <w:rPr>
          <w:rStyle w:val="LS2Attribute"/>
        </w:rPr>
        <w:t>solid</w:t>
      </w:r>
      <w:r w:rsidRPr="00017038">
        <w:rPr>
          <w:rFonts w:ascii="Consolas" w:hAnsi="Consolas"/>
        </w:rPr>
        <w:t xml:space="preserve"> </w:t>
      </w:r>
      <w:proofErr w:type="spellStart"/>
      <w:r w:rsidRPr="00017038">
        <w:rPr>
          <w:rFonts w:ascii="Consolas" w:hAnsi="Consolas"/>
        </w:rPr>
        <w:t>lightgray</w:t>
      </w:r>
      <w:proofErr w:type="spellEnd"/>
      <w:r w:rsidRPr="00017038">
        <w:rPr>
          <w:rFonts w:ascii="Consolas" w:hAnsi="Consolas"/>
        </w:rPr>
        <w:t>;</w:t>
      </w:r>
      <w:r w:rsidRPr="00017038">
        <w:rPr>
          <w:rFonts w:ascii="Consolas" w:hAnsi="Consolas"/>
        </w:rPr>
        <w:br/>
        <w:t xml:space="preserve">        </w:t>
      </w:r>
      <w:r w:rsidRPr="00F23A28">
        <w:rPr>
          <w:rStyle w:val="LS2CSS-property"/>
        </w:rPr>
        <w:t>border-collapse</w:t>
      </w:r>
      <w:r w:rsidRPr="00017038">
        <w:rPr>
          <w:rFonts w:ascii="Consolas" w:hAnsi="Consolas"/>
        </w:rPr>
        <w:t xml:space="preserve">: </w:t>
      </w:r>
      <w:r w:rsidRPr="00196DBF">
        <w:rPr>
          <w:rStyle w:val="LS2Attribute"/>
        </w:rPr>
        <w:t>collapse</w:t>
      </w:r>
      <w:r w:rsidRPr="00017038">
        <w:rPr>
          <w:rFonts w:ascii="Consolas" w:hAnsi="Consolas"/>
        </w:rPr>
        <w:t>;</w:t>
      </w:r>
      <w:r w:rsidRPr="00017038">
        <w:rPr>
          <w:rFonts w:ascii="Consolas" w:hAnsi="Consolas"/>
        </w:rPr>
        <w:br/>
        <w:t xml:space="preserve">    }</w:t>
      </w:r>
      <w:r w:rsidRPr="00017038">
        <w:rPr>
          <w:rFonts w:ascii="Consolas" w:hAnsi="Consolas"/>
        </w:rPr>
        <w:br/>
        <w:t xml:space="preserve">    </w:t>
      </w:r>
      <w:r w:rsidRPr="0009731A">
        <w:rPr>
          <w:rStyle w:val="LS2Tag"/>
        </w:rPr>
        <w:t>td</w:t>
      </w:r>
      <w:r w:rsidRPr="00017038">
        <w:rPr>
          <w:rFonts w:ascii="Consolas" w:hAnsi="Consolas"/>
        </w:rPr>
        <w:t xml:space="preserve">, </w:t>
      </w:r>
      <w:proofErr w:type="spellStart"/>
      <w:r w:rsidRPr="0009731A">
        <w:rPr>
          <w:rStyle w:val="LS2Tag"/>
        </w:rPr>
        <w:t>th</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padding</w:t>
      </w:r>
      <w:r w:rsidRPr="00017038">
        <w:rPr>
          <w:rFonts w:ascii="Consolas" w:hAnsi="Consolas"/>
        </w:rPr>
        <w:t xml:space="preserve">: </w:t>
      </w:r>
      <w:r w:rsidRPr="004565A1">
        <w:rPr>
          <w:rStyle w:val="LS2NumVal"/>
        </w:rPr>
        <w:t>4px</w:t>
      </w:r>
      <w:r w:rsidRPr="00017038">
        <w:rPr>
          <w:rFonts w:ascii="Consolas" w:hAnsi="Consolas"/>
        </w:rPr>
        <w:t>;</w:t>
      </w:r>
      <w:r w:rsidRPr="00017038">
        <w:rPr>
          <w:rFonts w:ascii="Consolas" w:hAnsi="Consolas"/>
        </w:rPr>
        <w:br/>
        <w:t xml:space="preserve">    }</w:t>
      </w:r>
      <w:r w:rsidRPr="00017038">
        <w:rPr>
          <w:rFonts w:ascii="Consolas" w:hAnsi="Consolas"/>
        </w:rPr>
        <w:br/>
        <w:t xml:space="preserve">    </w:t>
      </w:r>
      <w:proofErr w:type="spellStart"/>
      <w:r w:rsidRPr="0009731A">
        <w:rPr>
          <w:rStyle w:val="LS2Tag"/>
        </w:rPr>
        <w:t>th</w:t>
      </w:r>
      <w:proofErr w:type="spellEnd"/>
      <w:r w:rsidRPr="00017038">
        <w:rPr>
          <w:rFonts w:ascii="Consolas" w:hAnsi="Consolas"/>
        </w:rPr>
        <w:t xml:space="preserve"> {</w:t>
      </w:r>
      <w:r w:rsidRPr="00017038">
        <w:rPr>
          <w:rFonts w:ascii="Consolas" w:hAnsi="Consolas"/>
        </w:rPr>
        <w:br/>
        <w:t xml:space="preserve">        </w:t>
      </w:r>
      <w:r w:rsidRPr="00BC5F17">
        <w:rPr>
          <w:rStyle w:val="LS2CSS-property"/>
        </w:rPr>
        <w:t>background-color</w:t>
      </w:r>
      <w:r w:rsidRPr="00017038">
        <w:rPr>
          <w:rFonts w:ascii="Consolas" w:hAnsi="Consolas"/>
        </w:rPr>
        <w:t xml:space="preserve">: </w:t>
      </w:r>
      <w:proofErr w:type="spellStart"/>
      <w:r w:rsidRPr="0009731A">
        <w:rPr>
          <w:rStyle w:val="LS2Attribute"/>
        </w:rPr>
        <w:t>darkblue</w:t>
      </w:r>
      <w:proofErr w:type="spellEnd"/>
      <w:r w:rsidRPr="00017038">
        <w:rPr>
          <w:rFonts w:ascii="Consolas" w:hAnsi="Consolas"/>
        </w:rPr>
        <w:t>;</w:t>
      </w:r>
      <w:r w:rsidRPr="00017038">
        <w:rPr>
          <w:rFonts w:ascii="Consolas" w:hAnsi="Consolas"/>
        </w:rPr>
        <w:br/>
        <w:t xml:space="preserve">        </w:t>
      </w:r>
      <w:r w:rsidRPr="00BC5F17">
        <w:rPr>
          <w:rStyle w:val="LS2CSS-property"/>
        </w:rPr>
        <w:t>border</w:t>
      </w:r>
      <w:r w:rsidRPr="00017038">
        <w:rPr>
          <w:rFonts w:ascii="Consolas" w:hAnsi="Consolas"/>
        </w:rPr>
        <w:t xml:space="preserve">: </w:t>
      </w:r>
      <w:r w:rsidRPr="004565A1">
        <w:rPr>
          <w:rStyle w:val="LS2NumVal"/>
        </w:rPr>
        <w:t>1px</w:t>
      </w:r>
      <w:r w:rsidRPr="00017038">
        <w:rPr>
          <w:rFonts w:ascii="Consolas" w:hAnsi="Consolas"/>
        </w:rPr>
        <w:t xml:space="preserve"> </w:t>
      </w:r>
      <w:r w:rsidRPr="00196DBF">
        <w:rPr>
          <w:rStyle w:val="LS2Attribute"/>
        </w:rPr>
        <w:t>solid</w:t>
      </w:r>
      <w:r w:rsidRPr="00017038">
        <w:rPr>
          <w:rFonts w:ascii="Consolas" w:hAnsi="Consolas"/>
        </w:rPr>
        <w:t xml:space="preserve"> </w:t>
      </w:r>
      <w:proofErr w:type="spellStart"/>
      <w:r w:rsidRPr="0009731A">
        <w:rPr>
          <w:rStyle w:val="LS2Attribute"/>
        </w:rPr>
        <w:t>darkblue</w:t>
      </w:r>
      <w:proofErr w:type="spellEnd"/>
      <w:r w:rsidRPr="00017038">
        <w:rPr>
          <w:rFonts w:ascii="Consolas" w:hAnsi="Consolas"/>
        </w:rPr>
        <w:t>;</w:t>
      </w:r>
      <w:r w:rsidRPr="00017038">
        <w:rPr>
          <w:rFonts w:ascii="Consolas" w:hAnsi="Consolas"/>
        </w:rPr>
        <w:br/>
        <w:t xml:space="preserve">        </w:t>
      </w:r>
      <w:r w:rsidRPr="00BC5F17">
        <w:rPr>
          <w:rStyle w:val="LS2CSS-property"/>
        </w:rPr>
        <w:t>color</w:t>
      </w:r>
      <w:r w:rsidRPr="00017038">
        <w:rPr>
          <w:rFonts w:ascii="Consolas" w:hAnsi="Consolas"/>
        </w:rPr>
        <w:t xml:space="preserve">: </w:t>
      </w:r>
      <w:r w:rsidRPr="00196DBF">
        <w:rPr>
          <w:rStyle w:val="LS2Attribute"/>
        </w:rPr>
        <w:t>white</w:t>
      </w:r>
      <w:r w:rsidRPr="00017038">
        <w:rPr>
          <w:rFonts w:ascii="Consolas" w:hAnsi="Consolas"/>
        </w:rPr>
        <w:t>;</w:t>
      </w:r>
      <w:r w:rsidRPr="00017038">
        <w:rPr>
          <w:rFonts w:ascii="Consolas" w:hAnsi="Consolas"/>
        </w:rPr>
        <w:br/>
        <w:t xml:space="preserve">    }</w:t>
      </w:r>
      <w:r w:rsidRPr="00017038">
        <w:rPr>
          <w:rFonts w:ascii="Consolas" w:hAnsi="Consolas"/>
        </w:rPr>
        <w:br/>
        <w:t xml:space="preserve">    </w:t>
      </w:r>
      <w:proofErr w:type="spellStart"/>
      <w:r w:rsidRPr="0009731A">
        <w:rPr>
          <w:rStyle w:val="LS2Tag"/>
        </w:rPr>
        <w:t>tr</w:t>
      </w:r>
      <w:r>
        <w:rPr>
          <w:rStyle w:val="LS2Information"/>
        </w:rPr>
        <w:t>:nth-child</w:t>
      </w:r>
      <w:proofErr w:type="spellEnd"/>
      <w:r w:rsidRPr="00017038">
        <w:rPr>
          <w:rFonts w:ascii="Consolas" w:hAnsi="Consolas"/>
        </w:rPr>
        <w:t>(</w:t>
      </w:r>
      <w:r w:rsidRPr="0009731A">
        <w:rPr>
          <w:rStyle w:val="LS2Tag"/>
        </w:rPr>
        <w:t>even</w:t>
      </w:r>
      <w:r w:rsidRPr="00017038">
        <w:rPr>
          <w:rFonts w:ascii="Consolas" w:hAnsi="Consolas"/>
        </w:rPr>
        <w:t>) {</w:t>
      </w:r>
      <w:r w:rsidRPr="00017038">
        <w:rPr>
          <w:rFonts w:ascii="Consolas" w:hAnsi="Consolas"/>
        </w:rPr>
        <w:br/>
        <w:t xml:space="preserve">        </w:t>
      </w:r>
      <w:r w:rsidRPr="00BC5F17">
        <w:rPr>
          <w:rStyle w:val="LS2CSS-property"/>
        </w:rPr>
        <w:t>background</w:t>
      </w:r>
      <w:r w:rsidRPr="00017038">
        <w:rPr>
          <w:rFonts w:ascii="Consolas" w:hAnsi="Consolas"/>
        </w:rPr>
        <w:t xml:space="preserve">: </w:t>
      </w:r>
      <w:proofErr w:type="spellStart"/>
      <w:r w:rsidRPr="0009731A">
        <w:rPr>
          <w:rStyle w:val="LS2Attribute"/>
        </w:rPr>
        <w:t>antiquewhite</w:t>
      </w:r>
      <w:proofErr w:type="spellEnd"/>
      <w:r w:rsidRPr="00017038">
        <w:rPr>
          <w:rFonts w:ascii="Consolas" w:hAnsi="Consolas"/>
        </w:rPr>
        <w:t>;</w:t>
      </w:r>
      <w:r w:rsidRPr="00017038">
        <w:rPr>
          <w:rFonts w:ascii="Consolas" w:hAnsi="Consolas"/>
        </w:rPr>
        <w:br/>
        <w:t xml:space="preserve">    }</w:t>
      </w:r>
    </w:p>
    <w:p w14:paraId="463AC86F" w14:textId="77777777" w:rsidR="00291DB3" w:rsidRPr="00211DAE" w:rsidRDefault="007B48DD" w:rsidP="00477818">
      <w:pPr>
        <w:pStyle w:val="b1aff"/>
      </w:pPr>
      <w:r w:rsidRPr="00CC027C">
        <w:rPr>
          <w:rStyle w:val="LS2CodeBodytext"/>
        </w:rPr>
        <w:t>border-collapse: collapse</w:t>
      </w:r>
      <w:r w:rsidRPr="00211DAE">
        <w:t xml:space="preserve"> må til for at vi ikke skal få doble rammer. </w:t>
      </w:r>
      <w:r w:rsidRPr="00CC027C">
        <w:rPr>
          <w:rStyle w:val="LS2CodeBodytext"/>
        </w:rPr>
        <w:t>tr:nth-child(even)</w:t>
      </w:r>
      <w:r w:rsidRPr="00211DAE">
        <w:t xml:space="preserve"> angir CSS for partallsradene i tabellen, slik at vi kan få til alternerende bakgrunn.</w:t>
      </w:r>
    </w:p>
    <w:p w14:paraId="58282D9A" w14:textId="0B3A052F" w:rsidR="00291DB3" w:rsidRPr="00211DAE" w:rsidRDefault="007B48DD" w:rsidP="00B179A8">
      <w:pPr>
        <w:pStyle w:val="b1af"/>
      </w:pPr>
      <w:r w:rsidRPr="00211DAE">
        <w:t xml:space="preserve">I en virkelig applikasjon ville denne applikasjonen være koblet til en </w:t>
      </w:r>
      <w:r w:rsidRPr="00FE1A1D">
        <w:rPr>
          <w:rStyle w:val="LS2Kursiv"/>
        </w:rPr>
        <w:t>backend</w:t>
      </w:r>
      <w:r w:rsidRPr="00211DAE">
        <w:t>. Vi skal ikke lære å lage vår egen backend i denne boken, men vi skal i et senere kapittel se på hvordan vi kan bruke Google Firebase til å lagre dataene vi ønsker</w:t>
      </w:r>
      <w:r w:rsidR="00D77916">
        <w:t>,</w:t>
      </w:r>
      <w:r w:rsidRPr="00211DAE">
        <w:t xml:space="preserve"> i skyen.</w:t>
      </w:r>
    </w:p>
    <w:p w14:paraId="186A60A3" w14:textId="77777777" w:rsidR="00291DB3" w:rsidRPr="00211DAE" w:rsidRDefault="007B48DD" w:rsidP="001931F7">
      <w:pPr>
        <w:pStyle w:val="m1tt"/>
      </w:pPr>
      <w:bookmarkStart w:id="887" w:name="vinlotterix"/>
      <w:bookmarkStart w:id="888" w:name="_Toc29047915"/>
      <w:r w:rsidRPr="001931F7">
        <w:t>V</w:t>
      </w:r>
      <w:r w:rsidRPr="00C7731B">
        <w:t>inl</w:t>
      </w:r>
      <w:r w:rsidRPr="001931F7">
        <w:t>otterix</w:t>
      </w:r>
      <w:bookmarkEnd w:id="887"/>
      <w:bookmarkEnd w:id="888"/>
    </w:p>
    <w:p w14:paraId="440A1213" w14:textId="558BAE1D" w:rsidR="00291DB3" w:rsidRPr="00211DAE" w:rsidRDefault="007B48DD" w:rsidP="00C628A3">
      <w:pPr>
        <w:pStyle w:val="b1af-f"/>
      </w:pPr>
      <w:r w:rsidRPr="00211DAE">
        <w:t>Nå kan vi lage ferdig en funksjonell versjon av case</w:t>
      </w:r>
      <w:r w:rsidR="00E246B2">
        <w:t>n</w:t>
      </w:r>
      <w:r w:rsidRPr="00211DAE">
        <w:t xml:space="preserve"> vår, Vinlotterix. Den kan kjøres direkte på denne adressen: https://getacademy.github.io/Vinlotterix/v2/index.html</w:t>
      </w:r>
    </w:p>
    <w:p w14:paraId="516439F8" w14:textId="6AA3749F" w:rsidR="00291DB3" w:rsidRPr="00211DAE" w:rsidRDefault="007B48DD" w:rsidP="00B179A8">
      <w:pPr>
        <w:pStyle w:val="b1af"/>
      </w:pPr>
      <w:r w:rsidRPr="00211DAE">
        <w:t xml:space="preserve">Koden kan </w:t>
      </w:r>
      <w:r w:rsidR="00E36B70">
        <w:t>ses</w:t>
      </w:r>
      <w:r w:rsidRPr="00211DAE">
        <w:t xml:space="preserve"> i sin helhet her: https://github.com/GetAcademy/Vinlotterix/tree/master/v2</w:t>
      </w:r>
    </w:p>
    <w:p w14:paraId="0D10BB7C" w14:textId="292A3CC5" w:rsidR="00291DB3" w:rsidRPr="00503824" w:rsidRDefault="00D77916" w:rsidP="00B179A8">
      <w:pPr>
        <w:pStyle w:val="b1af"/>
        <w:rPr>
          <w:lang w:val="en-US"/>
        </w:rPr>
      </w:pPr>
      <w:r>
        <w:t xml:space="preserve">Det som er annerledes fra </w:t>
      </w:r>
      <w:r w:rsidR="007B48DD" w:rsidRPr="00211DAE">
        <w:t>forrige versjon</w:t>
      </w:r>
      <w:r>
        <w:t>, er at vi</w:t>
      </w:r>
      <w:r w:rsidR="007B48DD" w:rsidRPr="00211DAE">
        <w:t xml:space="preserve"> har delt opp i flere filer. </w:t>
      </w:r>
      <w:r w:rsidR="007B48DD" w:rsidRPr="00503824">
        <w:rPr>
          <w:lang w:val="en-US"/>
        </w:rPr>
        <w:t>Her head-</w:t>
      </w:r>
      <w:proofErr w:type="spellStart"/>
      <w:r w:rsidR="007B48DD" w:rsidRPr="00503824">
        <w:rPr>
          <w:lang w:val="en-US"/>
        </w:rPr>
        <w:t>elementet</w:t>
      </w:r>
      <w:proofErr w:type="spellEnd"/>
      <w:r w:rsidR="007B48DD" w:rsidRPr="00503824">
        <w:rPr>
          <w:lang w:val="en-US"/>
        </w:rPr>
        <w:t xml:space="preserve"> </w:t>
      </w:r>
      <w:proofErr w:type="spellStart"/>
      <w:r w:rsidR="007B48DD" w:rsidRPr="00503824">
        <w:rPr>
          <w:lang w:val="en-US"/>
        </w:rPr>
        <w:t>i</w:t>
      </w:r>
      <w:proofErr w:type="spellEnd"/>
      <w:r w:rsidR="007B48DD" w:rsidRPr="00503824">
        <w:rPr>
          <w:lang w:val="en-US"/>
        </w:rPr>
        <w:t xml:space="preserve"> index.html:</w:t>
      </w:r>
    </w:p>
    <w:p w14:paraId="55F53619" w14:textId="77777777" w:rsidR="00291DB3" w:rsidRPr="00017038" w:rsidRDefault="007B48DD" w:rsidP="00477818">
      <w:pPr>
        <w:pStyle w:val="eks1aff"/>
        <w:rPr>
          <w:rFonts w:ascii="Consolas" w:hAnsi="Consolas"/>
        </w:rPr>
      </w:pPr>
      <w:r>
        <w:rPr>
          <w:rStyle w:val="LS2Tag"/>
        </w:rPr>
        <w:t>&lt;head&gt;</w:t>
      </w:r>
      <w:r w:rsidRPr="00017038">
        <w:rPr>
          <w:rFonts w:ascii="Consolas" w:hAnsi="Consolas"/>
        </w:rPr>
        <w:br/>
        <w:t xml:space="preserve">    </w:t>
      </w:r>
      <w:r>
        <w:rPr>
          <w:rStyle w:val="LS2Tag"/>
        </w:rPr>
        <w:t>&lt;link</w:t>
      </w:r>
      <w:r>
        <w:rPr>
          <w:rStyle w:val="LS2Attribute"/>
        </w:rPr>
        <w:t xml:space="preserve"> </w:t>
      </w:r>
      <w:proofErr w:type="spellStart"/>
      <w:r>
        <w:rPr>
          <w:rStyle w:val="LS2Attribute"/>
        </w:rPr>
        <w:t>rel</w:t>
      </w:r>
      <w:proofErr w:type="spellEnd"/>
      <w:r>
        <w:rPr>
          <w:rStyle w:val="LS2Attribute"/>
        </w:rPr>
        <w:t>=</w:t>
      </w:r>
      <w:r>
        <w:rPr>
          <w:rStyle w:val="LS2String"/>
        </w:rPr>
        <w:t>"stylesheet"</w:t>
      </w:r>
      <w:r>
        <w:rPr>
          <w:rStyle w:val="LS2Attribute"/>
        </w:rPr>
        <w:t xml:space="preserve"> </w:t>
      </w:r>
      <w:proofErr w:type="spellStart"/>
      <w:r>
        <w:rPr>
          <w:rStyle w:val="LS2Attribute"/>
        </w:rPr>
        <w:t>href</w:t>
      </w:r>
      <w:proofErr w:type="spellEnd"/>
      <w:r>
        <w:rPr>
          <w:rStyle w:val="LS2Attribute"/>
        </w:rPr>
        <w:t>=</w:t>
      </w:r>
      <w:r>
        <w:rPr>
          <w:rStyle w:val="LS2String"/>
        </w:rPr>
        <w:t>"</w:t>
      </w:r>
      <w:proofErr w:type="spellStart"/>
      <w:r>
        <w:rPr>
          <w:rStyle w:val="LS2String"/>
        </w:rPr>
        <w:t>css</w:t>
      </w:r>
      <w:proofErr w:type="spellEnd"/>
      <w:r>
        <w:rPr>
          <w:rStyle w:val="LS2String"/>
        </w:rPr>
        <w:t>/vinlotterix.css"</w:t>
      </w:r>
      <w:r w:rsidRPr="00017038">
        <w:rPr>
          <w:rFonts w:ascii="Consolas" w:hAnsi="Consolas"/>
        </w:rPr>
        <w:t xml:space="preserve"> </w:t>
      </w:r>
      <w:r>
        <w:rPr>
          <w:rStyle w:val="LS2Tag"/>
        </w:rPr>
        <w: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/model.js"</w:t>
      </w:r>
      <w:r>
        <w:rPr>
          <w:rStyle w:val="LS2Tag"/>
        </w:rPr>
        <w:t>&gt;&lt;/script&gt;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/common.js"</w:t>
      </w:r>
      <w:r>
        <w:rPr>
          <w:rStyle w:val="LS2Tag"/>
        </w:rPr>
        <w:t>&gt;&lt;/script&gt;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/personer.js"</w:t>
      </w:r>
      <w:r>
        <w:rPr>
          <w:rStyle w:val="LS2Tag"/>
        </w:rPr>
        <w:t>&gt;&lt;/script&gt;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w:t>
      </w:r>
      <w:proofErr w:type="spellStart"/>
      <w:r>
        <w:rPr>
          <w:rStyle w:val="LS2String"/>
        </w:rPr>
        <w:t>js</w:t>
      </w:r>
      <w:proofErr w:type="spellEnd"/>
      <w:r>
        <w:rPr>
          <w:rStyle w:val="LS2String"/>
        </w:rPr>
        <w:t>/vinnere.js"</w:t>
      </w:r>
      <w:r>
        <w:rPr>
          <w:rStyle w:val="LS2Tag"/>
        </w:rPr>
        <w:t>&gt;&lt;/script&gt;</w:t>
      </w:r>
      <w:r w:rsidRPr="00017038">
        <w:rPr>
          <w:rFonts w:ascii="Consolas" w:hAnsi="Consolas"/>
        </w:rPr>
        <w:br/>
      </w:r>
      <w:r>
        <w:rPr>
          <w:rStyle w:val="LS2Tag"/>
        </w:rPr>
        <w:t>&lt;/head&gt;</w:t>
      </w:r>
    </w:p>
    <w:p w14:paraId="4BE37BB2" w14:textId="25036DDE" w:rsidR="00892C3F" w:rsidRDefault="007B48DD" w:rsidP="00477818">
      <w:pPr>
        <w:pStyle w:val="b1aff"/>
      </w:pPr>
      <w:r w:rsidRPr="00211DAE">
        <w:t xml:space="preserve">Vi har altså samlet all </w:t>
      </w:r>
      <w:r w:rsidR="00D77916">
        <w:t>CSS</w:t>
      </w:r>
      <w:r w:rsidR="00D77916" w:rsidRPr="00211DAE">
        <w:t xml:space="preserve"> </w:t>
      </w:r>
      <w:r w:rsidRPr="00211DAE">
        <w:t xml:space="preserve">i én fil, som ligger i en egen undermappe. </w:t>
      </w:r>
      <w:r w:rsidR="00D77916">
        <w:t>I tillegg</w:t>
      </w:r>
      <w:r w:rsidR="00D77916" w:rsidRPr="00211DAE">
        <w:t xml:space="preserve"> </w:t>
      </w:r>
      <w:r w:rsidRPr="00211DAE">
        <w:t xml:space="preserve">har vi fire </w:t>
      </w:r>
      <w:r w:rsidR="00A03F38">
        <w:t>JavaScript</w:t>
      </w:r>
      <w:r w:rsidRPr="00211DAE">
        <w:t>-filer:</w:t>
      </w:r>
    </w:p>
    <w:p w14:paraId="4B5D3BF2" w14:textId="032C2AA8" w:rsidR="00892C3F" w:rsidRDefault="00820476" w:rsidP="00820476">
      <w:pPr>
        <w:pStyle w:val="b1lff"/>
        <w:ind w:left="720" w:hanging="360"/>
      </w:pPr>
      <w:r>
        <w:t>1</w:t>
      </w:r>
      <w:r>
        <w:tab/>
      </w:r>
      <w:r w:rsidR="007B48DD" w:rsidRPr="00211DAE">
        <w:t>model.js</w:t>
      </w:r>
      <w:r w:rsidR="00892C3F">
        <w:t xml:space="preserve"> – </w:t>
      </w:r>
      <w:r w:rsidR="007B48DD" w:rsidRPr="00211DAE">
        <w:t>modellen, slik den er fra start</w:t>
      </w:r>
    </w:p>
    <w:p w14:paraId="15653625" w14:textId="65E7A830" w:rsidR="00892C3F" w:rsidRDefault="00820476" w:rsidP="00820476">
      <w:pPr>
        <w:pStyle w:val="b1lf"/>
        <w:ind w:left="720" w:hanging="360"/>
      </w:pPr>
      <w:r>
        <w:t>2</w:t>
      </w:r>
      <w:r>
        <w:tab/>
      </w:r>
      <w:r w:rsidR="00D77916">
        <w:t>p</w:t>
      </w:r>
      <w:r w:rsidR="007B48DD" w:rsidRPr="00211DAE">
        <w:t>ersoner.js</w:t>
      </w:r>
      <w:r w:rsidR="00892C3F">
        <w:t xml:space="preserve"> – </w:t>
      </w:r>
      <w:r w:rsidR="007B48DD" w:rsidRPr="00211DAE">
        <w:t>view og controller til siden</w:t>
      </w:r>
      <w:r w:rsidR="00741CE8">
        <w:t xml:space="preserve"> </w:t>
      </w:r>
      <w:r w:rsidR="00741CE8" w:rsidRPr="008130AD">
        <w:t>«</w:t>
      </w:r>
      <w:r w:rsidR="007B48DD" w:rsidRPr="00211DAE">
        <w:t>Personer</w:t>
      </w:r>
      <w:r w:rsidR="00B10D65">
        <w:t>»</w:t>
      </w:r>
    </w:p>
    <w:p w14:paraId="06EA7706" w14:textId="6F92983F" w:rsidR="00892C3F" w:rsidRDefault="00820476" w:rsidP="00820476">
      <w:pPr>
        <w:pStyle w:val="b1lf"/>
        <w:ind w:left="720" w:hanging="360"/>
      </w:pPr>
      <w:r>
        <w:t>3</w:t>
      </w:r>
      <w:r>
        <w:tab/>
      </w:r>
      <w:r w:rsidR="007B48DD" w:rsidRPr="00211DAE">
        <w:t>vinnere.js</w:t>
      </w:r>
      <w:r w:rsidR="00ED5E2D">
        <w:t xml:space="preserve"> – </w:t>
      </w:r>
      <w:r w:rsidR="007B48DD" w:rsidRPr="00211DAE">
        <w:t>view til siden</w:t>
      </w:r>
      <w:r w:rsidR="00741CE8">
        <w:t xml:space="preserve"> </w:t>
      </w:r>
      <w:r w:rsidR="00741CE8" w:rsidRPr="008130AD">
        <w:t>«</w:t>
      </w:r>
      <w:r w:rsidR="007B48DD" w:rsidRPr="00211DAE">
        <w:t>Vinnere</w:t>
      </w:r>
      <w:r w:rsidR="00B10D65">
        <w:t>»</w:t>
      </w:r>
    </w:p>
    <w:p w14:paraId="3B2943CF" w14:textId="118D2A0B" w:rsidR="00291DB3" w:rsidRPr="00211DAE" w:rsidRDefault="00820476" w:rsidP="00820476">
      <w:pPr>
        <w:pStyle w:val="b1lf"/>
        <w:ind w:left="720" w:hanging="360"/>
      </w:pPr>
      <w:r w:rsidRPr="00211DAE">
        <w:lastRenderedPageBreak/>
        <w:t>4</w:t>
      </w:r>
      <w:r w:rsidRPr="00211DAE">
        <w:tab/>
      </w:r>
      <w:r w:rsidR="007B48DD" w:rsidRPr="00211DAE">
        <w:t>common.js</w:t>
      </w:r>
      <w:r w:rsidR="00ED5E2D">
        <w:t xml:space="preserve"> – </w:t>
      </w:r>
      <w:r w:rsidR="007B48DD" w:rsidRPr="00211DAE">
        <w:t>funksjoner som brukes i mer enn én av de andre filene.</w:t>
      </w:r>
    </w:p>
    <w:p w14:paraId="391B372A" w14:textId="1DABCE97" w:rsidR="00291DB3" w:rsidRPr="00211DAE" w:rsidRDefault="007B48DD" w:rsidP="00903237">
      <w:pPr>
        <w:pStyle w:val="b1aff"/>
      </w:pPr>
      <w:r w:rsidRPr="00211DAE">
        <w:t xml:space="preserve">HTML-koden i body-taggen </w:t>
      </w:r>
      <w:r w:rsidR="00166A72">
        <w:t>likn</w:t>
      </w:r>
      <w:r w:rsidRPr="00211DAE">
        <w:t>er veldig på det vi hadde i forrige versjon:</w:t>
      </w:r>
    </w:p>
    <w:p w14:paraId="69A3CCD6" w14:textId="099E94A4" w:rsidR="00291DB3" w:rsidRPr="00017038" w:rsidRDefault="007B48DD" w:rsidP="00473131">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"page"</w:t>
      </w:r>
      <w:r w:rsidRPr="00211DAE">
        <w:rPr>
          <w:rStyle w:val="LS2Attribute"/>
          <w:lang w:val="nb-NO"/>
        </w:rPr>
        <w:t xml:space="preserve"> id=</w:t>
      </w:r>
      <w:r w:rsidRPr="00211DAE">
        <w:rPr>
          <w:rStyle w:val="LS2String"/>
          <w:lang w:val="nb-NO"/>
        </w:rPr>
        <w:t>"page"</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"header"</w:t>
      </w:r>
      <w:r w:rsidRPr="00211DAE">
        <w:rPr>
          <w:rStyle w:val="LS2Attribute"/>
          <w:lang w:val="nb-NO"/>
        </w:rPr>
        <w:t xml:space="preserve"> id=</w:t>
      </w:r>
      <w:r w:rsidRPr="00211DAE">
        <w:rPr>
          <w:rStyle w:val="LS2String"/>
          <w:lang w:val="nb-NO"/>
        </w:rPr>
        <w:t>"header"</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w:t>
      </w:r>
      <w:r w:rsidRPr="00211DAE">
        <w:rPr>
          <w:rStyle w:val="LS2Attribute"/>
          <w:lang w:val="nb-NO"/>
        </w:rPr>
        <w:t xml:space="preserve"> onclick=</w:t>
      </w:r>
      <w:r w:rsidRPr="00211DAE">
        <w:rPr>
          <w:rStyle w:val="LS2String"/>
          <w:lang w:val="nb-NO"/>
        </w:rPr>
        <w:t>"visOgSkjulMeny()"</w:t>
      </w:r>
      <w:r w:rsidRPr="00211DAE">
        <w:rPr>
          <w:rStyle w:val="LS2Tag"/>
          <w:lang w:val="nb-NO"/>
        </w:rPr>
        <w:t>&gt;</w:t>
      </w:r>
      <w:r w:rsidRPr="00211DAE">
        <w:rPr>
          <w:rFonts w:ascii="Segoe UI Symbol" w:hAnsi="Segoe UI Symbol" w:cs="Segoe UI Symbol"/>
          <w:lang w:val="nb-NO"/>
        </w:rPr>
        <w:t>☰</w:t>
      </w:r>
      <w:r w:rsidRPr="00211DAE">
        <w:rPr>
          <w:rStyle w:val="LS2Tag"/>
          <w:lang w:val="nb-NO"/>
        </w:rPr>
        <w:t>&lt;/button&gt;</w:t>
      </w:r>
      <w:r w:rsidRPr="00017038">
        <w:rPr>
          <w:rFonts w:ascii="Consolas" w:hAnsi="Consolas"/>
          <w:lang w:val="nb-NO"/>
        </w:rPr>
        <w:t xml:space="preserve"> </w:t>
      </w:r>
      <w:r w:rsidR="00B000DA" w:rsidRPr="00017038">
        <w:rPr>
          <w:rFonts w:ascii="Consolas" w:hAnsi="Consolas"/>
          <w:lang w:val="nb-NO"/>
        </w:rPr>
        <w:br/>
        <w:t xml:space="preserve">        </w:t>
      </w:r>
      <w:r w:rsidRPr="00017038">
        <w:rPr>
          <w:rFonts w:ascii="Consolas" w:hAnsi="Consolas"/>
          <w:lang w:val="nb-NO"/>
        </w:rPr>
        <w:t xml:space="preserve">Vinlotterix </w:t>
      </w:r>
      <w:r>
        <w:rPr>
          <w:rFonts w:ascii="Segoe UI Emoji" w:hAnsi="Segoe UI Emoji" w:cs="Segoe UI Emoji"/>
        </w:rPr>
        <w: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&gt;&lt;/div&gt;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"meny"</w:t>
      </w:r>
      <w:r w:rsidRPr="00211DAE">
        <w:rPr>
          <w:rStyle w:val="LS2Attribute"/>
          <w:lang w:val="nb-NO"/>
        </w:rPr>
        <w:t xml:space="preserve"> id=</w:t>
      </w:r>
      <w:r w:rsidRPr="00211DAE">
        <w:rPr>
          <w:rStyle w:val="LS2String"/>
          <w:lang w:val="nb-NO"/>
        </w:rPr>
        <w:t>"meny"</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 fixed"</w:t>
      </w:r>
      <w:r w:rsidRPr="00211DAE">
        <w:rPr>
          <w:rStyle w:val="LS2Attribute"/>
          <w:lang w:val="nb-NO"/>
        </w:rPr>
        <w:t xml:space="preserve"> onclick=</w:t>
      </w:r>
      <w:r w:rsidRPr="00211DAE">
        <w:rPr>
          <w:rStyle w:val="LS2String"/>
          <w:lang w:val="nb-NO"/>
        </w:rPr>
        <w:t>"visPersoner()"</w:t>
      </w:r>
      <w:r w:rsidRPr="00211DAE">
        <w:rPr>
          <w:rStyle w:val="LS2Tag"/>
          <w:lang w:val="nb-NO"/>
        </w:rPr>
        <w:t>&gt;</w:t>
      </w:r>
      <w:r w:rsidR="00C555BD">
        <w:rPr>
          <w:rStyle w:val="LS2Tag"/>
          <w:lang w:val="nb-NO"/>
        </w:rPr>
        <w:br/>
        <w:t xml:space="preserve">            </w:t>
      </w:r>
      <w:r w:rsidRPr="00017038">
        <w:rPr>
          <w:rFonts w:ascii="Consolas" w:hAnsi="Consolas"/>
          <w:lang w:val="nb-NO"/>
        </w:rPr>
        <w:t>Personer</w:t>
      </w:r>
      <w:r w:rsidR="00C555BD" w:rsidRPr="00017038">
        <w:rPr>
          <w:rFonts w:ascii="Consolas" w:hAnsi="Consolas"/>
          <w:lang w:val="nb-NO"/>
        </w:rPr>
        <w:br/>
        <w:t xml:space="preserve">        </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 fixed"</w:t>
      </w:r>
      <w:r w:rsidRPr="00211DAE">
        <w:rPr>
          <w:rStyle w:val="LS2Attribute"/>
          <w:lang w:val="nb-NO"/>
        </w:rPr>
        <w:t xml:space="preserve"> onclick=</w:t>
      </w:r>
      <w:r w:rsidRPr="00211DAE">
        <w:rPr>
          <w:rStyle w:val="LS2String"/>
          <w:lang w:val="nb-NO"/>
        </w:rPr>
        <w:t>"visTrekninger()"</w:t>
      </w:r>
      <w:r w:rsidRPr="00211DAE">
        <w:rPr>
          <w:rStyle w:val="LS2Tag"/>
          <w:lang w:val="nb-NO"/>
        </w:rPr>
        <w:t>&gt;</w:t>
      </w:r>
      <w:r w:rsidR="00C555BD">
        <w:rPr>
          <w:rStyle w:val="LS2Tag"/>
          <w:lang w:val="nb-NO"/>
        </w:rPr>
        <w:br/>
        <w:t xml:space="preserve">            </w:t>
      </w:r>
      <w:r w:rsidRPr="00017038">
        <w:rPr>
          <w:rFonts w:ascii="Consolas" w:hAnsi="Consolas"/>
          <w:lang w:val="nb-NO"/>
        </w:rPr>
        <w:t>Vinnere</w:t>
      </w:r>
      <w:r w:rsidR="00477818" w:rsidRPr="00017038">
        <w:rPr>
          <w:rFonts w:ascii="Consolas" w:hAnsi="Consolas"/>
          <w:lang w:val="nb-NO"/>
        </w:rPr>
        <w:br/>
      </w:r>
      <w:r w:rsidR="00C555BD" w:rsidRPr="00017038">
        <w:rPr>
          <w:rFonts w:ascii="Consolas" w:hAnsi="Consolas"/>
          <w:lang w:val="nb-NO"/>
        </w:rPr>
        <w:t xml:space="preserve">        </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&lt;/div&gt;</w:t>
      </w:r>
    </w:p>
    <w:p w14:paraId="4BF61165" w14:textId="3D082D63" w:rsidR="00291DB3" w:rsidRPr="00211DAE" w:rsidRDefault="007B48DD" w:rsidP="00473131">
      <w:pPr>
        <w:pStyle w:val="b1aff"/>
      </w:pPr>
      <w:r w:rsidRPr="00211DAE">
        <w:t xml:space="preserve">Vi har en header med overskrift og en knapp for å vise eller skjule menyen. Vi har en tom div til hovedinnholdet på siden. Denne fylles ved hjelp av </w:t>
      </w:r>
      <w:r w:rsidR="00A03F38">
        <w:t>JavaScript</w:t>
      </w:r>
      <w:r w:rsidRPr="00211DAE">
        <w:t xml:space="preserve"> ut fra brukerens valg. Så har vi en meny med to knapper</w:t>
      </w:r>
      <w:r w:rsidR="00D77916">
        <w:t xml:space="preserve"> –</w:t>
      </w:r>
      <w:r w:rsidR="00D77916" w:rsidRPr="00211DAE">
        <w:t xml:space="preserve"> </w:t>
      </w:r>
      <w:r w:rsidRPr="00211DAE">
        <w:t>en knapp for hver av de to sidene i applikasjonen.</w:t>
      </w:r>
    </w:p>
    <w:p w14:paraId="3A063FDC" w14:textId="09E6361E" w:rsidR="00291DB3" w:rsidRPr="00211DAE" w:rsidRDefault="007B48DD" w:rsidP="00B179A8">
      <w:pPr>
        <w:pStyle w:val="b1af"/>
      </w:pPr>
      <w:r w:rsidRPr="00211DAE">
        <w:t>I index.html har vi så</w:t>
      </w:r>
      <w:r w:rsidR="000729EE">
        <w:t xml:space="preserve"> bare </w:t>
      </w:r>
      <w:r w:rsidRPr="00211DAE">
        <w:t>denne Javascipt-koden:</w:t>
      </w:r>
    </w:p>
    <w:p w14:paraId="1CCCB18B" w14:textId="77777777" w:rsidR="00291DB3" w:rsidRPr="00017038" w:rsidRDefault="007B48DD" w:rsidP="00473131">
      <w:pPr>
        <w:pStyle w:val="eks1aff"/>
        <w:rPr>
          <w:rFonts w:ascii="Consolas" w:hAnsi="Consolas"/>
          <w:lang w:val="nb-NO"/>
        </w:rPr>
      </w:pPr>
      <w:r w:rsidRPr="00017038">
        <w:rPr>
          <w:rFonts w:ascii="Consolas" w:hAnsi="Consolas"/>
          <w:lang w:val="nb-NO"/>
        </w:rPr>
        <w:t>visPersoner();</w:t>
      </w:r>
      <w:r w:rsidRPr="00017038">
        <w:rPr>
          <w:rFonts w:ascii="Consolas" w:hAnsi="Consolas"/>
          <w:lang w:val="nb-NO"/>
        </w:rPr>
        <w:br/>
      </w:r>
      <w:r w:rsidRPr="00017038">
        <w:rPr>
          <w:rFonts w:ascii="Consolas" w:hAnsi="Consolas"/>
          <w:lang w:val="nb-NO"/>
        </w:rPr>
        <w:br/>
      </w:r>
      <w:r w:rsidRPr="00CC5D44">
        <w:rPr>
          <w:rStyle w:val="LS2Tag"/>
          <w:bCs w:val="0"/>
          <w:lang w:val="nb-NO"/>
          <w:rPrChange w:id="88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90" w:author="Terje Kolderup" w:date="2020-01-29T09:55:00Z">
            <w:rPr>
              <w:lang w:val="nb-NO"/>
            </w:rPr>
          </w:rPrChange>
        </w:rPr>
        <w:t>visOgSkjulMeny</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891"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page</w:t>
      </w:r>
      <w:r w:rsidRPr="00017038">
        <w:rPr>
          <w:rFonts w:ascii="Consolas" w:hAnsi="Consolas"/>
          <w:lang w:val="nb-NO"/>
        </w:rPr>
        <w:t>').classList.toggle('</w:t>
      </w:r>
      <w:r w:rsidRPr="00211DAE">
        <w:rPr>
          <w:rStyle w:val="LS2String"/>
          <w:lang w:val="nb-NO"/>
        </w:rPr>
        <w:t>pageUtenMeny</w:t>
      </w:r>
      <w:r w:rsidRPr="00017038">
        <w:rPr>
          <w:rFonts w:ascii="Consolas" w:hAnsi="Consolas"/>
          <w:lang w:val="nb-NO"/>
        </w:rPr>
        <w:t>');</w:t>
      </w:r>
      <w:r w:rsidRPr="00017038">
        <w:rPr>
          <w:rFonts w:ascii="Consolas" w:hAnsi="Consolas"/>
          <w:lang w:val="nb-NO"/>
        </w:rPr>
        <w:br/>
        <w:t>}</w:t>
      </w:r>
    </w:p>
    <w:p w14:paraId="73C3D412" w14:textId="5FB6C150" w:rsidR="00291DB3" w:rsidRPr="00211DAE" w:rsidRDefault="007B48DD" w:rsidP="00473131">
      <w:pPr>
        <w:pStyle w:val="b1aff"/>
      </w:pPr>
      <w:r w:rsidRPr="00211DAE">
        <w:t xml:space="preserve">Funksjonen </w:t>
      </w:r>
      <w:r w:rsidRPr="00CC027C">
        <w:rPr>
          <w:rStyle w:val="LS2CodeBodytext"/>
        </w:rPr>
        <w:t>visPersoner()</w:t>
      </w:r>
      <w:r w:rsidRPr="00211DAE">
        <w:t xml:space="preserve"> kalles for å vise en side fra start. Funksjonen er definert i </w:t>
      </w:r>
      <w:r w:rsidRPr="00CC027C">
        <w:rPr>
          <w:rStyle w:val="LS2CodeBodytext"/>
        </w:rPr>
        <w:t>personer.js</w:t>
      </w:r>
      <w:r w:rsidRPr="00211DAE">
        <w:t xml:space="preserve">. Funksjonen </w:t>
      </w:r>
      <w:r w:rsidRPr="00CC027C">
        <w:rPr>
          <w:rStyle w:val="LS2CodeBodytext"/>
        </w:rPr>
        <w:t>visOgSkjulMeny()</w:t>
      </w:r>
      <w:r w:rsidRPr="00211DAE">
        <w:t xml:space="preserve"> viser eller skjuler menyen ved å skru av eller på en bestemt </w:t>
      </w:r>
      <w:r w:rsidR="00D77916">
        <w:t>CSS</w:t>
      </w:r>
      <w:r w:rsidRPr="00211DAE">
        <w:t xml:space="preserve">-klasse, </w:t>
      </w:r>
      <w:r w:rsidRPr="00CC027C">
        <w:rPr>
          <w:rStyle w:val="LS2CodeBodytext"/>
        </w:rPr>
        <w:t>pageUtenMeny</w:t>
      </w:r>
      <w:r w:rsidRPr="00211DAE">
        <w:t>.</w:t>
      </w:r>
    </w:p>
    <w:p w14:paraId="664CA2D6" w14:textId="2A0A70A7" w:rsidR="00291DB3" w:rsidRPr="00211DAE" w:rsidRDefault="001931F7" w:rsidP="00994459">
      <w:pPr>
        <w:pStyle w:val="b1af-f"/>
      </w:pPr>
      <w:r>
        <w:t>Siden «Vinnere»</w:t>
      </w:r>
      <w:r w:rsidR="007B48DD" w:rsidRPr="00211DAE">
        <w:t xml:space="preserve"> viser alle trekninger som har </w:t>
      </w:r>
      <w:r w:rsidR="00D77916">
        <w:t>blitt</w:t>
      </w:r>
      <w:r w:rsidR="00D77916" w:rsidRPr="00211DAE">
        <w:t xml:space="preserve"> </w:t>
      </w:r>
      <w:r w:rsidR="007B48DD" w:rsidRPr="00211DAE">
        <w:t>gjort. Man kan ikke gjøre noe på denne siden, så den har bare et view og ikke en controller:</w:t>
      </w:r>
    </w:p>
    <w:p w14:paraId="250FE9C6" w14:textId="77777777" w:rsidR="00291DB3" w:rsidRPr="00017038" w:rsidRDefault="007B48DD" w:rsidP="00473131">
      <w:pPr>
        <w:pStyle w:val="eks1aff"/>
        <w:rPr>
          <w:rFonts w:ascii="Consolas" w:hAnsi="Consolas"/>
          <w:lang w:val="nb-NO"/>
        </w:rPr>
      </w:pPr>
      <w:r w:rsidRPr="00CC5D44">
        <w:rPr>
          <w:rStyle w:val="LS2Tag"/>
          <w:bCs w:val="0"/>
          <w:lang w:val="nb-NO"/>
          <w:rPrChange w:id="892"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893" w:author="Terje Kolderup" w:date="2020-01-29T09:55:00Z">
            <w:rPr>
              <w:lang w:val="nb-NO"/>
            </w:rPr>
          </w:rPrChange>
        </w:rPr>
        <w:t>visTrekninger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cssClass </w:t>
      </w:r>
      <w:r w:rsidRPr="007A6D8D">
        <w:rPr>
          <w:rStyle w:val="LS2Operator"/>
          <w:lang w:val="nb-NO"/>
        </w:rPr>
        <w:t>=</w:t>
      </w:r>
      <w:r w:rsidRPr="00017038">
        <w:rPr>
          <w:rFonts w:ascii="Consolas" w:hAnsi="Consolas"/>
          <w:lang w:val="nb-NO"/>
        </w:rPr>
        <w:t xml:space="preserve"> '</w:t>
      </w:r>
      <w:r w:rsidRPr="00211DAE">
        <w:rPr>
          <w:rStyle w:val="LS2String"/>
          <w:lang w:val="nb-NO"/>
        </w:rPr>
        <w:t>førsteTrekning</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trekning </w:t>
      </w:r>
      <w:r w:rsidRPr="007A6D8D">
        <w:rPr>
          <w:rStyle w:val="LS2Keyword"/>
          <w:lang w:val="nb-NO"/>
        </w:rPr>
        <w:t>of</w:t>
      </w:r>
      <w:r w:rsidRPr="00017038">
        <w:rPr>
          <w:rFonts w:ascii="Consolas" w:hAnsi="Consolas"/>
          <w:lang w:val="nb-NO"/>
        </w:rPr>
        <w:t xml:space="preserve"> model.trekninger)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tid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t>
      </w:r>
      <w:r w:rsidRPr="00017038">
        <w:rPr>
          <w:rFonts w:ascii="Consolas" w:hAnsi="Consolas"/>
          <w:lang w:val="nb-NO"/>
          <w:rPrChange w:id="894" w:author="Terje Kolderup" w:date="2020-01-29T09:55:00Z">
            <w:rPr>
              <w:rStyle w:val="LS2Object"/>
              <w:lang w:val="nb-NO"/>
            </w:rPr>
          </w:rPrChange>
        </w:rPr>
        <w:t>Date</w:t>
      </w:r>
      <w:r w:rsidRPr="00017038">
        <w:rPr>
          <w:rFonts w:ascii="Consolas" w:hAnsi="Consolas"/>
          <w:lang w:val="nb-NO"/>
        </w:rPr>
        <w:t>(trekning.tid);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datoTekst </w:t>
      </w:r>
      <w:r w:rsidRPr="007A6D8D">
        <w:rPr>
          <w:rStyle w:val="LS2Operator"/>
          <w:lang w:val="nb-NO"/>
        </w:rPr>
        <w:t>=</w:t>
      </w:r>
      <w:r w:rsidRPr="00017038">
        <w:rPr>
          <w:rFonts w:ascii="Consolas" w:hAnsi="Consolas"/>
          <w:lang w:val="nb-NO"/>
        </w:rPr>
        <w:t xml:space="preserve"> lagDatoTekstForVisning(tid);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ukedag </w:t>
      </w:r>
      <w:r w:rsidRPr="007A6D8D">
        <w:rPr>
          <w:rStyle w:val="LS2Operator"/>
          <w:lang w:val="nb-NO"/>
        </w:rPr>
        <w:t>=</w:t>
      </w:r>
      <w:r w:rsidRPr="00017038">
        <w:rPr>
          <w:rFonts w:ascii="Consolas" w:hAnsi="Consolas"/>
          <w:lang w:val="nb-NO"/>
        </w:rPr>
        <w:t xml:space="preserve"> dagsNavn[tid.getDay()];</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vinnere </w:t>
      </w:r>
      <w:r w:rsidRPr="007A6D8D">
        <w:rPr>
          <w:rStyle w:val="LS2Operator"/>
          <w:lang w:val="nb-NO"/>
        </w:rPr>
        <w:t>=</w:t>
      </w:r>
      <w:r w:rsidRPr="00017038">
        <w:rPr>
          <w:rFonts w:ascii="Consolas" w:hAnsi="Consolas"/>
          <w:lang w:val="nb-NO"/>
        </w:rPr>
        <w:t xml:space="preserve"> trekning.vinnere;</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const</w:t>
      </w:r>
      <w:r w:rsidRPr="00017038">
        <w:rPr>
          <w:rFonts w:ascii="Consolas" w:hAnsi="Consolas"/>
          <w:lang w:val="nb-NO"/>
        </w:rPr>
        <w:t xml:space="preserve"> deltakere </w:t>
      </w:r>
      <w:r w:rsidRPr="007A6D8D">
        <w:rPr>
          <w:rStyle w:val="LS2Operator"/>
          <w:lang w:val="nb-NO"/>
        </w:rPr>
        <w:t>=</w:t>
      </w:r>
      <w:r w:rsidRPr="00017038">
        <w:rPr>
          <w:rFonts w:ascii="Consolas" w:hAnsi="Consolas"/>
          <w:lang w:val="nb-NO"/>
        </w:rPr>
        <w:t xml:space="preserve"> trekning.deltakere;</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vinnerOrd </w:t>
      </w:r>
      <w:r w:rsidRPr="007A6D8D">
        <w:rPr>
          <w:rStyle w:val="LS2Operator"/>
          <w:lang w:val="nb-NO"/>
        </w:rPr>
        <w:t>=</w:t>
      </w:r>
      <w:r w:rsidRPr="00017038">
        <w:rPr>
          <w:rFonts w:ascii="Consolas" w:hAnsi="Consolas"/>
          <w:lang w:val="nb-NO"/>
        </w:rPr>
        <w:t xml:space="preserve"> vinnere.length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w:t>
      </w:r>
      <w:r w:rsidRPr="00211DAE">
        <w:rPr>
          <w:rStyle w:val="LS2String"/>
          <w:lang w:val="nb-NO"/>
        </w:rPr>
        <w:t>Vinneren</w:t>
      </w:r>
      <w:r w:rsidRPr="00017038">
        <w:rPr>
          <w:rFonts w:ascii="Consolas" w:hAnsi="Consolas"/>
          <w:lang w:val="nb-NO"/>
        </w:rPr>
        <w:t>' : '</w:t>
      </w:r>
      <w:r w:rsidRPr="00211DAE">
        <w:rPr>
          <w:rStyle w:val="LS2String"/>
          <w:lang w:val="nb-NO"/>
        </w:rPr>
        <w:t>Vinnerne</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br/>
        <w:t xml:space="preserve">      </w:t>
      </w:r>
      <w:r w:rsidRPr="007A6D8D">
        <w:rPr>
          <w:rStyle w:val="LS2String"/>
          <w:lang w:val="nb-NO"/>
        </w:rPr>
        <w:t>`&lt;p&gt;</w:t>
      </w:r>
      <w:r w:rsidRPr="00017038">
        <w:rPr>
          <w:rFonts w:ascii="Consolas" w:hAnsi="Consolas"/>
          <w:lang w:val="nb-NO"/>
        </w:rPr>
        <w:br/>
      </w:r>
      <w:r w:rsidRPr="007A6D8D">
        <w:rPr>
          <w:rStyle w:val="LS2String"/>
          <w:lang w:val="nb-NO"/>
        </w:rPr>
        <w:t xml:space="preserve">          &lt;small&gt;</w:t>
      </w:r>
      <w:r w:rsidRPr="00017038">
        <w:rPr>
          <w:rFonts w:ascii="Consolas" w:hAnsi="Consolas"/>
          <w:lang w:val="nb-NO"/>
        </w:rPr>
        <w:t>${ukedag}</w:t>
      </w:r>
      <w:r w:rsidRPr="007A6D8D">
        <w:rPr>
          <w:rStyle w:val="LS2String"/>
          <w:lang w:val="nb-NO"/>
        </w:rPr>
        <w:t xml:space="preserve"> </w:t>
      </w:r>
      <w:r w:rsidRPr="00017038">
        <w:rPr>
          <w:rFonts w:ascii="Consolas" w:hAnsi="Consolas"/>
          <w:lang w:val="nb-NO"/>
        </w:rPr>
        <w:t>${datoTekst}</w:t>
      </w:r>
      <w:r w:rsidRPr="007A6D8D">
        <w:rPr>
          <w:rStyle w:val="LS2String"/>
          <w:lang w:val="nb-NO"/>
        </w:rPr>
        <w:t>&lt;/small&gt;&lt;br/&gt;</w:t>
      </w:r>
      <w:r w:rsidRPr="00017038">
        <w:rPr>
          <w:rFonts w:ascii="Consolas" w:hAnsi="Consolas"/>
          <w:lang w:val="nb-NO"/>
        </w:rPr>
        <w:br/>
      </w:r>
      <w:r w:rsidRPr="007A6D8D">
        <w:rPr>
          <w:rStyle w:val="LS2String"/>
          <w:lang w:val="nb-NO"/>
        </w:rPr>
        <w:t xml:space="preserve">          &lt;b class="</w:t>
      </w:r>
      <w:r w:rsidRPr="00017038">
        <w:rPr>
          <w:rFonts w:ascii="Consolas" w:hAnsi="Consolas"/>
          <w:lang w:val="nb-NO"/>
        </w:rPr>
        <w:t>${cssClass}</w:t>
      </w:r>
      <w:r w:rsidRPr="007A6D8D">
        <w:rPr>
          <w:rStyle w:val="LS2String"/>
          <w:lang w:val="nb-NO"/>
        </w:rPr>
        <w:t>"&gt;</w:t>
      </w:r>
      <w:r w:rsidR="00AC4DA0" w:rsidRPr="007A6D8D">
        <w:rPr>
          <w:rStyle w:val="LS2String"/>
          <w:lang w:val="nb-NO"/>
        </w:rPr>
        <w:br/>
        <w:t xml:space="preserve">              </w:t>
      </w:r>
      <w:r w:rsidRPr="00017038">
        <w:rPr>
          <w:rFonts w:ascii="Consolas" w:hAnsi="Consolas"/>
          <w:lang w:val="nb-NO"/>
        </w:rPr>
        <w:t>${vinnerOrd}</w:t>
      </w:r>
      <w:r w:rsidRPr="007A6D8D">
        <w:rPr>
          <w:rStyle w:val="LS2String"/>
          <w:lang w:val="nb-NO"/>
        </w:rPr>
        <w:t xml:space="preserve"> er </w:t>
      </w:r>
      <w:r w:rsidRPr="00017038">
        <w:rPr>
          <w:rFonts w:ascii="Consolas" w:hAnsi="Consolas"/>
          <w:lang w:val="nb-NO"/>
        </w:rPr>
        <w:t>${lagTekstListe(vinnere)}</w:t>
      </w:r>
      <w:r w:rsidRPr="007A6D8D">
        <w:rPr>
          <w:rStyle w:val="LS2String"/>
          <w:lang w:val="nb-NO"/>
        </w:rPr>
        <w:t>!</w:t>
      </w:r>
      <w:r w:rsidR="00AC4DA0" w:rsidRPr="007A6D8D">
        <w:rPr>
          <w:rStyle w:val="LS2String"/>
          <w:lang w:val="nb-NO"/>
        </w:rPr>
        <w:br/>
        <w:t xml:space="preserve">          </w:t>
      </w:r>
      <w:r w:rsidRPr="007A6D8D">
        <w:rPr>
          <w:rStyle w:val="LS2String"/>
          <w:lang w:val="nb-NO"/>
        </w:rPr>
        <w:t>&lt;/b&gt;&lt;br/&gt;</w:t>
      </w:r>
      <w:r w:rsidRPr="00017038">
        <w:rPr>
          <w:rFonts w:ascii="Consolas" w:hAnsi="Consolas"/>
          <w:lang w:val="nb-NO"/>
        </w:rPr>
        <w:br/>
      </w:r>
      <w:r w:rsidRPr="007A6D8D">
        <w:rPr>
          <w:rStyle w:val="LS2String"/>
          <w:lang w:val="nb-NO"/>
        </w:rPr>
        <w:t xml:space="preserve">          &lt;small&gt;</w:t>
      </w:r>
      <w:r w:rsidR="00AC4DA0" w:rsidRPr="007A6D8D">
        <w:rPr>
          <w:rStyle w:val="LS2String"/>
          <w:lang w:val="nb-NO"/>
        </w:rPr>
        <w:br/>
        <w:t xml:space="preserve">              </w:t>
      </w:r>
      <w:r w:rsidRPr="007A6D8D">
        <w:rPr>
          <w:rStyle w:val="LS2String"/>
          <w:lang w:val="nb-NO"/>
        </w:rPr>
        <w:t xml:space="preserve">Trukket fra totalt </w:t>
      </w:r>
      <w:r w:rsidRPr="00017038">
        <w:rPr>
          <w:rFonts w:ascii="Consolas" w:hAnsi="Consolas"/>
          <w:lang w:val="nb-NO"/>
        </w:rPr>
        <w:t>${deltakere.length}</w:t>
      </w:r>
      <w:r w:rsidRPr="007A6D8D">
        <w:rPr>
          <w:rStyle w:val="LS2String"/>
          <w:lang w:val="nb-NO"/>
        </w:rPr>
        <w:t xml:space="preserve"> personer: </w:t>
      </w:r>
      <w:r w:rsidR="00AC4DA0" w:rsidRPr="007A6D8D">
        <w:rPr>
          <w:rStyle w:val="LS2String"/>
          <w:lang w:val="nb-NO"/>
        </w:rPr>
        <w:br/>
        <w:t xml:space="preserve">              </w:t>
      </w:r>
      <w:r w:rsidRPr="00017038">
        <w:rPr>
          <w:rFonts w:ascii="Consolas" w:hAnsi="Consolas"/>
          <w:lang w:val="nb-NO"/>
        </w:rPr>
        <w:t>${lagTekstListe(deltakere)}</w:t>
      </w:r>
      <w:r w:rsidR="00AC4DA0" w:rsidRPr="00017038">
        <w:rPr>
          <w:rFonts w:ascii="Consolas" w:hAnsi="Consolas"/>
          <w:lang w:val="nb-NO"/>
        </w:rPr>
        <w:br/>
        <w:t xml:space="preserve">          </w:t>
      </w:r>
      <w:r w:rsidRPr="007A6D8D">
        <w:rPr>
          <w:rStyle w:val="LS2String"/>
          <w:lang w:val="nb-NO"/>
        </w:rPr>
        <w:t>&lt;/small&gt;</w:t>
      </w:r>
      <w:r w:rsidRPr="00017038">
        <w:rPr>
          <w:rFonts w:ascii="Consolas" w:hAnsi="Consolas"/>
          <w:lang w:val="nb-NO"/>
        </w:rPr>
        <w:br/>
      </w:r>
      <w:r w:rsidRPr="007A6D8D">
        <w:rPr>
          <w:rStyle w:val="LS2String"/>
          <w:lang w:val="nb-NO"/>
        </w:rPr>
        <w:t xml:space="preserve">      &lt;/p&gt;`</w:t>
      </w:r>
      <w:r w:rsidRPr="00017038">
        <w:rPr>
          <w:rFonts w:ascii="Consolas" w:hAnsi="Consolas"/>
          <w:lang w:val="nb-NO"/>
        </w:rPr>
        <w:t>;</w:t>
      </w:r>
      <w:r w:rsidRPr="00017038">
        <w:rPr>
          <w:rFonts w:ascii="Consolas" w:hAnsi="Consolas"/>
          <w:lang w:val="nb-NO"/>
        </w:rPr>
        <w:br/>
        <w:t xml:space="preserve">    cssClass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Change w:id="89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t>}</w:t>
      </w:r>
    </w:p>
    <w:p w14:paraId="6E881855" w14:textId="69935183" w:rsidR="00291DB3" w:rsidRPr="00211DAE" w:rsidRDefault="007B48DD" w:rsidP="00473131">
      <w:pPr>
        <w:pStyle w:val="b1aff"/>
      </w:pPr>
      <w:r w:rsidRPr="00211DAE">
        <w:t xml:space="preserve">Funksjonen bygger opp et </w:t>
      </w:r>
      <w:r w:rsidR="00631D50">
        <w:t>HTML</w:t>
      </w:r>
      <w:r w:rsidRPr="00211DAE">
        <w:t xml:space="preserve">-uttrykk for hele siden og starter med en blank verdi, </w:t>
      </w:r>
      <w:r w:rsidRPr="00CC027C">
        <w:rPr>
          <w:rStyle w:val="LS2CodeBodytext"/>
        </w:rPr>
        <w:t>''</w:t>
      </w:r>
      <w:r w:rsidRPr="00211DAE">
        <w:t xml:space="preserve">. Neste linje setter navnet på en </w:t>
      </w:r>
      <w:r w:rsidR="00D77916">
        <w:t>CSS</w:t>
      </w:r>
      <w:r w:rsidRPr="00211DAE">
        <w:t xml:space="preserve">-klasse i en variabel. Dette bruker vi til å formatere den nyeste trekningen litt annerledes enn de andre. Sist i for-løkken har vi nemlig </w:t>
      </w:r>
      <w:r w:rsidRPr="00CC027C">
        <w:rPr>
          <w:rStyle w:val="LS2CodeBodytext"/>
        </w:rPr>
        <w:t>cssClass = ''</w:t>
      </w:r>
      <w:r w:rsidRPr="00211DAE">
        <w:t>, som gjør at de andre linjene ikke får denne formateringen.</w:t>
      </w:r>
    </w:p>
    <w:p w14:paraId="761A790D" w14:textId="77777777" w:rsidR="00291DB3" w:rsidRPr="00211DAE" w:rsidRDefault="007B48DD" w:rsidP="00B179A8">
      <w:pPr>
        <w:pStyle w:val="b1af"/>
      </w:pPr>
      <w:r w:rsidRPr="00211DAE">
        <w:t>For-løkken lager HTML for hver trekning.</w:t>
      </w:r>
    </w:p>
    <w:p w14:paraId="70A2D172" w14:textId="77777777" w:rsidR="00291DB3" w:rsidRPr="00211DAE" w:rsidRDefault="007B48DD" w:rsidP="00A01741">
      <w:pPr>
        <w:pStyle w:val="m1tt"/>
      </w:pPr>
      <w:bookmarkStart w:id="896" w:name="slette-eller-bytte-ut-elementer-i-en-lis"/>
      <w:bookmarkStart w:id="897" w:name="_Toc29047917"/>
      <w:r w:rsidRPr="00211DAE">
        <w:t>Slette eller bytte ut elementer i en liste</w:t>
      </w:r>
      <w:bookmarkEnd w:id="896"/>
      <w:bookmarkEnd w:id="897"/>
    </w:p>
    <w:p w14:paraId="3149E7A5" w14:textId="16FFF210" w:rsidR="00291DB3" w:rsidRPr="00211DAE" w:rsidRDefault="007B48DD" w:rsidP="00C628A3">
      <w:pPr>
        <w:pStyle w:val="b1af-f"/>
      </w:pPr>
      <w:r w:rsidRPr="00211DAE">
        <w:t>I kapitlet om lister gikk vi gjennom noen vanlige operasjoner. Nå som vi har introdusert objekter, kan vi se på de samme operasjonene igjen</w:t>
      </w:r>
      <w:r w:rsidR="00ED5E2D">
        <w:t xml:space="preserve"> –</w:t>
      </w:r>
      <w:r w:rsidR="00EF6F84">
        <w:t xml:space="preserve"> </w:t>
      </w:r>
      <w:r w:rsidRPr="00211DAE">
        <w:t xml:space="preserve">denne gangen ut fra lister </w:t>
      </w:r>
      <w:r w:rsidR="00EF6F84">
        <w:t>med</w:t>
      </w:r>
      <w:r w:rsidR="00EF6F84" w:rsidRPr="00211DAE">
        <w:t xml:space="preserve"> </w:t>
      </w:r>
      <w:r w:rsidRPr="00211DAE">
        <w:t>objekter.</w:t>
      </w:r>
    </w:p>
    <w:p w14:paraId="7B4867B3" w14:textId="73F620BB" w:rsidR="00291DB3" w:rsidRPr="00211DAE" w:rsidRDefault="007B48DD" w:rsidP="00B179A8">
      <w:pPr>
        <w:pStyle w:val="b1af"/>
      </w:pPr>
      <w:r w:rsidRPr="00211DAE">
        <w:t xml:space="preserve">Å slette elementer med </w:t>
      </w:r>
      <w:r w:rsidRPr="00C57878">
        <w:rPr>
          <w:rStyle w:val="LS2CodeBodytext"/>
        </w:rPr>
        <w:t>splice()</w:t>
      </w:r>
      <w:r w:rsidRPr="00211DAE">
        <w:t xml:space="preserve"> fungerer på samme måte selv om listen består av objekter. Koden under sletter fortsatt ett element fra index 3:</w:t>
      </w:r>
    </w:p>
    <w:p w14:paraId="23BF382A" w14:textId="77777777" w:rsidR="00291DB3" w:rsidRPr="00017038" w:rsidRDefault="007B48DD" w:rsidP="00473131">
      <w:pPr>
        <w:pStyle w:val="eks1aff"/>
        <w:rPr>
          <w:rFonts w:ascii="Consolas" w:hAnsi="Consolas"/>
          <w:lang w:val="nb-NO"/>
        </w:rPr>
      </w:pPr>
      <w:r w:rsidRPr="00017038">
        <w:rPr>
          <w:rFonts w:ascii="Consolas" w:hAnsi="Consolas"/>
          <w:lang w:val="nb-NO"/>
        </w:rPr>
        <w:t>liste.</w:t>
      </w:r>
      <w:r w:rsidRPr="00EF2694">
        <w:rPr>
          <w:rFonts w:ascii="Consolas" w:hAnsi="Consolas"/>
          <w:highlight w:val="yellow"/>
          <w:lang w:val="nb-NO"/>
          <w:rPrChange w:id="898" w:author="Terje Kolderup" w:date="2020-01-29T15:34:00Z">
            <w:rPr>
              <w:rFonts w:ascii="Consolas" w:hAnsi="Consolas"/>
              <w:lang w:val="nb-NO"/>
            </w:rPr>
          </w:rPrChange>
        </w:rPr>
        <w:t>splice</w:t>
      </w:r>
      <w:r w:rsidRPr="00017038">
        <w:rPr>
          <w:rFonts w:ascii="Consolas" w:hAnsi="Consolas"/>
          <w:lang w:val="nb-NO"/>
        </w:rPr>
        <w:t>(</w:t>
      </w:r>
      <w:r w:rsidRPr="00211DAE">
        <w:rPr>
          <w:rStyle w:val="LS2NumVal"/>
          <w:lang w:val="nb-NO"/>
        </w:rPr>
        <w:t>3</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p>
    <w:p w14:paraId="79DA59BA" w14:textId="32B95315" w:rsidR="00291DB3" w:rsidRPr="00211DAE" w:rsidRDefault="007B48DD" w:rsidP="00473131">
      <w:pPr>
        <w:pStyle w:val="b1aff"/>
      </w:pPr>
      <w:r w:rsidRPr="00211DAE">
        <w:t>Dersom vi skal bytte ut elementer, fungerer også det på samme måte, men verdiene vi skal sette inn</w:t>
      </w:r>
      <w:r w:rsidR="00EF6F84">
        <w:t>,</w:t>
      </w:r>
      <w:r w:rsidRPr="00211DAE">
        <w:t xml:space="preserve"> må da være objekter. Om vi har en liste </w:t>
      </w:r>
      <w:r w:rsidR="00B1523C">
        <w:t>med</w:t>
      </w:r>
      <w:r w:rsidR="00B1523C" w:rsidRPr="00211DAE">
        <w:t xml:space="preserve"> </w:t>
      </w:r>
      <w:r w:rsidRPr="00211DAE">
        <w:t>personer med fornavn og etternavn og skal sette inn tre nye personer før personen med indeks 7, blir det slik:</w:t>
      </w:r>
    </w:p>
    <w:p w14:paraId="48B136CC" w14:textId="77777777" w:rsidR="00291DB3" w:rsidRPr="00017038" w:rsidRDefault="007B48DD" w:rsidP="00473131">
      <w:pPr>
        <w:pStyle w:val="eks1aff"/>
        <w:rPr>
          <w:rFonts w:ascii="Consolas" w:hAnsi="Consolas"/>
          <w:lang w:val="nb-NO"/>
        </w:rPr>
      </w:pPr>
      <w:r w:rsidRPr="00017038">
        <w:rPr>
          <w:rFonts w:ascii="Consolas" w:hAnsi="Consolas"/>
          <w:lang w:val="nb-NO"/>
        </w:rPr>
        <w:t>tall.splice(</w:t>
      </w:r>
      <w:r w:rsidRPr="00211DAE">
        <w:rPr>
          <w:rStyle w:val="LS2NumVal"/>
          <w:lang w:val="nb-NO"/>
        </w:rPr>
        <w:t>7</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Olsen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Pål</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Nilsen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Espen</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Hansen</w:t>
      </w:r>
      <w:r w:rsidRPr="00017038">
        <w:rPr>
          <w:rFonts w:ascii="Consolas" w:hAnsi="Consolas"/>
          <w:lang w:val="nb-NO"/>
        </w:rPr>
        <w:t>'});</w:t>
      </w:r>
    </w:p>
    <w:p w14:paraId="518FFE42" w14:textId="77777777" w:rsidR="00291DB3" w:rsidRPr="00211DAE" w:rsidRDefault="007B48DD" w:rsidP="00473131">
      <w:pPr>
        <w:pStyle w:val="b1aff"/>
      </w:pPr>
      <w:r w:rsidRPr="00211DAE">
        <w:lastRenderedPageBreak/>
        <w:t xml:space="preserve">Hadde vi brukt </w:t>
      </w:r>
      <w:r w:rsidRPr="00CC027C">
        <w:rPr>
          <w:rStyle w:val="LS2CodeBodytext"/>
        </w:rPr>
        <w:t>1</w:t>
      </w:r>
      <w:r w:rsidRPr="00211DAE">
        <w:t xml:space="preserve"> istedenfor </w:t>
      </w:r>
      <w:r w:rsidRPr="00CC027C">
        <w:rPr>
          <w:rStyle w:val="LS2CodeBodytext"/>
        </w:rPr>
        <w:t>0</w:t>
      </w:r>
      <w:r w:rsidRPr="00211DAE">
        <w:t xml:space="preserve">, hadde personen med indeks </w:t>
      </w:r>
      <w:r w:rsidRPr="001931F7">
        <w:rPr>
          <w:rStyle w:val="LS2CodeBodytext"/>
          <w:rPrChange w:id="899" w:author="Terje Kolderup" w:date="2020-01-24T09:32:00Z">
            <w:rPr/>
          </w:rPrChange>
        </w:rPr>
        <w:t>7</w:t>
      </w:r>
      <w:r w:rsidRPr="00211DAE">
        <w:t xml:space="preserve"> blitt byttet ut med Per og Pål, mens i koden over blir Per og Pål lagt til.</w:t>
      </w:r>
    </w:p>
    <w:p w14:paraId="1C1A1520" w14:textId="77777777" w:rsidR="00291DB3" w:rsidRPr="00211DAE" w:rsidRDefault="007B48DD" w:rsidP="00A01741">
      <w:pPr>
        <w:pStyle w:val="m1tt"/>
      </w:pPr>
      <w:bookmarkStart w:id="900" w:name="sortere-og-reversere-1"/>
      <w:bookmarkStart w:id="901" w:name="_Toc29047918"/>
      <w:r w:rsidRPr="00211DAE">
        <w:t>Sortere og reversere</w:t>
      </w:r>
      <w:bookmarkEnd w:id="900"/>
      <w:bookmarkEnd w:id="901"/>
    </w:p>
    <w:p w14:paraId="2FA93CBA" w14:textId="111C5EF3" w:rsidR="00291DB3" w:rsidRPr="00211DAE" w:rsidRDefault="007B48DD" w:rsidP="00C628A3">
      <w:pPr>
        <w:pStyle w:val="b1af-f"/>
      </w:pPr>
      <w:r w:rsidRPr="00211DAE">
        <w:t xml:space="preserve">Funksjonen </w:t>
      </w:r>
      <w:r w:rsidRPr="00B21A25">
        <w:rPr>
          <w:rStyle w:val="LS2CodeBodytext"/>
        </w:rPr>
        <w:t>reverse()</w:t>
      </w:r>
      <w:r w:rsidRPr="00211DAE">
        <w:t xml:space="preserve"> fungerer på samme måte som for lister uten objekter, mens </w:t>
      </w:r>
      <w:r w:rsidRPr="00B21A25">
        <w:rPr>
          <w:rStyle w:val="LS2CodeBodytext"/>
        </w:rPr>
        <w:t>sort()</w:t>
      </w:r>
      <w:r w:rsidRPr="00211DAE">
        <w:t xml:space="preserve"> ikke gjør det. I utgangspunktet vil </w:t>
      </w:r>
      <w:r w:rsidRPr="00B21A25">
        <w:rPr>
          <w:rStyle w:val="LS2CodeBodytext"/>
        </w:rPr>
        <w:t>sort()</w:t>
      </w:r>
      <w:r w:rsidRPr="00211DAE">
        <w:t xml:space="preserve"> sortere tekstlig. Det innebærer faktisk at en liste med tall ikke blir sortert riktig</w:t>
      </w:r>
      <w:r w:rsidR="00EF6F84">
        <w:t>.</w:t>
      </w:r>
    </w:p>
    <w:p w14:paraId="0A8B65B8" w14:textId="77777777" w:rsidR="00291DB3" w:rsidRPr="00211DAE" w:rsidRDefault="007B48DD" w:rsidP="00B179A8">
      <w:pPr>
        <w:pStyle w:val="b1af"/>
      </w:pPr>
      <w:r w:rsidRPr="00211DAE">
        <w:t>La oss se på et eksempel:</w:t>
      </w:r>
    </w:p>
    <w:p w14:paraId="20C9F586" w14:textId="77777777" w:rsidR="00291DB3" w:rsidRPr="00017038" w:rsidRDefault="007B48DD" w:rsidP="00473131">
      <w:pPr>
        <w:pStyle w:val="eks1aff"/>
        <w:rPr>
          <w:rFonts w:ascii="Consolas" w:hAnsi="Consolas"/>
          <w:lang w:val="nb-NO"/>
        </w:rPr>
      </w:pPr>
      <w:r w:rsidRPr="007A6D8D">
        <w:rPr>
          <w:rStyle w:val="LS2Keyword"/>
          <w:lang w:val="nb-NO"/>
        </w:rPr>
        <w:t>let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NumVal"/>
          <w:lang w:val="nb-NO"/>
        </w:rPr>
        <w:t>9</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tall.</w:t>
      </w:r>
      <w:r w:rsidRPr="00EF2694">
        <w:rPr>
          <w:rFonts w:ascii="Consolas" w:hAnsi="Consolas"/>
          <w:highlight w:val="yellow"/>
          <w:lang w:val="nb-NO"/>
          <w:rPrChange w:id="902" w:author="Terje Kolderup" w:date="2020-01-29T15:34:00Z">
            <w:rPr>
              <w:rFonts w:ascii="Consolas" w:hAnsi="Consolas"/>
              <w:lang w:val="nb-NO"/>
            </w:rPr>
          </w:rPrChange>
        </w:rPr>
        <w:t>sort</w:t>
      </w:r>
      <w:r w:rsidRPr="00017038">
        <w:rPr>
          <w:rFonts w:ascii="Consolas" w:hAnsi="Consolas"/>
          <w:lang w:val="nb-NO"/>
        </w:rPr>
        <w:t>()</w:t>
      </w:r>
    </w:p>
    <w:p w14:paraId="7EDCD990" w14:textId="77777777" w:rsidR="00291DB3" w:rsidRPr="00211DAE" w:rsidRDefault="007B48DD" w:rsidP="00473131">
      <w:pPr>
        <w:pStyle w:val="b1aff"/>
      </w:pPr>
      <w:r w:rsidRPr="00211DAE">
        <w:t xml:space="preserve">Etter koden over vil </w:t>
      </w:r>
      <w:r w:rsidRPr="00CC027C">
        <w:rPr>
          <w:rStyle w:val="LS2CodeBodytext"/>
        </w:rPr>
        <w:t>tall</w:t>
      </w:r>
      <w:r w:rsidRPr="00211DAE">
        <w:t xml:space="preserve"> inneholde dette: </w:t>
      </w:r>
      <w:r w:rsidRPr="00CC027C">
        <w:rPr>
          <w:rStyle w:val="LS2CodeBodytext"/>
        </w:rPr>
        <w:t>[1, 10, 2, 3, 4, 5, 6, 7, 8, 9]</w:t>
      </w:r>
      <w:r w:rsidRPr="00211DAE">
        <w:t>. Tallene sorteres altså som tekst.</w:t>
      </w:r>
    </w:p>
    <w:p w14:paraId="799358E1" w14:textId="77777777" w:rsidR="00291DB3" w:rsidRPr="00211DAE" w:rsidRDefault="007B48DD" w:rsidP="00B179A8">
      <w:pPr>
        <w:pStyle w:val="b1af"/>
      </w:pPr>
      <w:r w:rsidRPr="00211DAE">
        <w:t xml:space="preserve">Funksjonen </w:t>
      </w:r>
      <w:r w:rsidRPr="00C57878">
        <w:rPr>
          <w:rStyle w:val="LS2CodeBodytext"/>
        </w:rPr>
        <w:t>sort()</w:t>
      </w:r>
      <w:r w:rsidRPr="00211DAE">
        <w:t xml:space="preserve"> endrer på den listen den blir kalt ut fra. I tillegg returnerer den den endrede listen.</w:t>
      </w:r>
    </w:p>
    <w:p w14:paraId="24C59B6A" w14:textId="61128C55" w:rsidR="00291DB3" w:rsidRPr="00211DAE" w:rsidRDefault="00EF6F84" w:rsidP="003E669D">
      <w:pPr>
        <w:pStyle w:val="b1af"/>
        <w:ind w:right="104"/>
      </w:pPr>
      <w:r>
        <w:t>Hvis vi vil</w:t>
      </w:r>
      <w:r w:rsidRPr="00211DAE">
        <w:t xml:space="preserve"> </w:t>
      </w:r>
      <w:r w:rsidR="007B48DD" w:rsidRPr="00211DAE">
        <w:t>sortere som tall, må vi angi en sammen</w:t>
      </w:r>
      <w:r w:rsidR="00166A72">
        <w:t>likn</w:t>
      </w:r>
      <w:r w:rsidR="007B48DD" w:rsidRPr="00211DAE">
        <w:t>ingsfunksjon som tar to verdier som parametre</w:t>
      </w:r>
      <w:r>
        <w:t>.</w:t>
      </w:r>
      <w:r w:rsidR="007B48DD" w:rsidRPr="00211DAE">
        <w:t xml:space="preserve"> </w:t>
      </w:r>
      <w:r>
        <w:t>L</w:t>
      </w:r>
      <w:r w:rsidRPr="00211DAE">
        <w:t xml:space="preserve">a </w:t>
      </w:r>
      <w:r w:rsidR="007B48DD" w:rsidRPr="00211DAE">
        <w:t xml:space="preserve">oss kalle dem </w:t>
      </w:r>
      <w:r w:rsidR="007B48DD" w:rsidRPr="00C57878">
        <w:rPr>
          <w:rStyle w:val="LS2CodeBodytext"/>
        </w:rPr>
        <w:t>a</w:t>
      </w:r>
      <w:r w:rsidR="007B48DD" w:rsidRPr="00211DAE">
        <w:t xml:space="preserve"> og </w:t>
      </w:r>
      <w:r w:rsidR="007B48DD" w:rsidRPr="00C57878">
        <w:rPr>
          <w:rStyle w:val="LS2CodeBodytext"/>
        </w:rPr>
        <w:t>b</w:t>
      </w:r>
      <w:r w:rsidR="007B48DD" w:rsidRPr="00211DAE">
        <w:t xml:space="preserve">. Funksjonen skal returnere tallet </w:t>
      </w:r>
      <w:r w:rsidR="007B48DD" w:rsidRPr="00C57878">
        <w:rPr>
          <w:rStyle w:val="LS2CodeBodytext"/>
        </w:rPr>
        <w:t>0</w:t>
      </w:r>
      <w:r w:rsidR="007B48DD" w:rsidRPr="00211DAE">
        <w:t xml:space="preserve"> </w:t>
      </w:r>
      <w:r>
        <w:t>hvis</w:t>
      </w:r>
      <w:r w:rsidRPr="00211DAE">
        <w:t xml:space="preserve"> </w:t>
      </w:r>
      <w:r w:rsidR="007B48DD" w:rsidRPr="00C57878">
        <w:rPr>
          <w:rStyle w:val="LS2CodeBodytext"/>
        </w:rPr>
        <w:t>a</w:t>
      </w:r>
      <w:r w:rsidR="007B48DD" w:rsidRPr="00211DAE">
        <w:t xml:space="preserve"> og </w:t>
      </w:r>
      <w:r w:rsidR="007B48DD" w:rsidRPr="00C57878">
        <w:rPr>
          <w:rStyle w:val="LS2CodeBodytext"/>
        </w:rPr>
        <w:t>b</w:t>
      </w:r>
      <w:r w:rsidR="007B48DD" w:rsidRPr="00211DAE">
        <w:t xml:space="preserve"> er like, et negativt tall (for eksempel </w:t>
      </w:r>
      <w:r w:rsidR="007B48DD" w:rsidRPr="00C57878">
        <w:rPr>
          <w:rStyle w:val="LS2CodeBodytext"/>
        </w:rPr>
        <w:t>-1</w:t>
      </w:r>
      <w:r w:rsidR="007B48DD" w:rsidRPr="00211DAE">
        <w:t xml:space="preserve">) hvis </w:t>
      </w:r>
      <w:r w:rsidR="007B48DD" w:rsidRPr="00C57878">
        <w:rPr>
          <w:rStyle w:val="LS2CodeBodytext"/>
        </w:rPr>
        <w:t>a</w:t>
      </w:r>
      <w:r w:rsidR="007B48DD" w:rsidRPr="00211DAE">
        <w:t xml:space="preserve"> kommer først</w:t>
      </w:r>
      <w:r>
        <w:t>,</w:t>
      </w:r>
      <w:r w:rsidR="007B48DD" w:rsidRPr="00211DAE">
        <w:t xml:space="preserve"> og et positivt tall (for eksempel </w:t>
      </w:r>
      <w:r w:rsidR="007B48DD" w:rsidRPr="00C57878">
        <w:rPr>
          <w:rStyle w:val="LS2CodeBodytext"/>
        </w:rPr>
        <w:t>+1</w:t>
      </w:r>
      <w:r w:rsidR="007B48DD" w:rsidRPr="00211DAE">
        <w:t xml:space="preserve">) hvis </w:t>
      </w:r>
      <w:r w:rsidRPr="00C57878">
        <w:rPr>
          <w:rStyle w:val="LS2CodeBodytext"/>
        </w:rPr>
        <w:t>b</w:t>
      </w:r>
      <w:r w:rsidR="007B48DD" w:rsidRPr="00211DAE">
        <w:t xml:space="preserve"> kommer først.</w:t>
      </w:r>
    </w:p>
    <w:p w14:paraId="4BE7E5BC" w14:textId="77777777" w:rsidR="00291DB3" w:rsidRPr="00211DAE" w:rsidRDefault="007B48DD" w:rsidP="00B179A8">
      <w:pPr>
        <w:pStyle w:val="b1af"/>
      </w:pPr>
      <w:r w:rsidRPr="00211DAE">
        <w:t>Dermed kan vi sortere som tall slik:</w:t>
      </w:r>
    </w:p>
    <w:p w14:paraId="1A6527EE" w14:textId="77777777" w:rsidR="00291DB3" w:rsidRPr="00017038" w:rsidRDefault="007B48DD" w:rsidP="00473131">
      <w:pPr>
        <w:pStyle w:val="eks1aff"/>
        <w:rPr>
          <w:rFonts w:ascii="Consolas" w:hAnsi="Consolas"/>
        </w:rPr>
      </w:pPr>
      <w:proofErr w:type="spellStart"/>
      <w:proofErr w:type="gramStart"/>
      <w:r w:rsidRPr="00017038">
        <w:rPr>
          <w:rFonts w:ascii="Consolas" w:hAnsi="Consolas"/>
        </w:rPr>
        <w:t>tall.sort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a </w:t>
      </w:r>
      <w:r>
        <w:rPr>
          <w:rStyle w:val="LS2Operator"/>
        </w:rPr>
        <w:t>===</w:t>
      </w:r>
      <w:r w:rsidRPr="00017038">
        <w:rPr>
          <w:rFonts w:ascii="Consolas" w:hAnsi="Consolas"/>
        </w:rPr>
        <w:t xml:space="preserve"> b </w:t>
      </w:r>
      <w:r>
        <w:rPr>
          <w:rStyle w:val="LS2Operator"/>
        </w:rPr>
        <w:t>?</w:t>
      </w:r>
      <w:r w:rsidRPr="00017038">
        <w:rPr>
          <w:rFonts w:ascii="Consolas" w:hAnsi="Consolas"/>
        </w:rPr>
        <w:t xml:space="preserve"> </w:t>
      </w:r>
      <w:r>
        <w:rPr>
          <w:rStyle w:val="LS2NumVal"/>
        </w:rPr>
        <w:t>0</w:t>
      </w:r>
      <w:r w:rsidRPr="00017038">
        <w:rPr>
          <w:rFonts w:ascii="Consolas" w:hAnsi="Consolas"/>
        </w:rPr>
        <w:t xml:space="preserve"> : a </w:t>
      </w:r>
      <w:r>
        <w:rPr>
          <w:rStyle w:val="LS2Operator"/>
        </w:rPr>
        <w:t>&lt;</w:t>
      </w:r>
      <w:r w:rsidRPr="00017038">
        <w:rPr>
          <w:rFonts w:ascii="Consolas" w:hAnsi="Consolas"/>
        </w:rPr>
        <w:t xml:space="preserve"> b </w:t>
      </w:r>
      <w:r>
        <w:rPr>
          <w:rStyle w:val="LS2Operator"/>
        </w:rPr>
        <w:t>?</w:t>
      </w:r>
      <w:r w:rsidRPr="00017038">
        <w:rPr>
          <w:rFonts w:ascii="Consolas" w:hAnsi="Consolas"/>
        </w:rPr>
        <w:t xml:space="preserve"> </w:t>
      </w:r>
      <w:r>
        <w:rPr>
          <w:rStyle w:val="LS2NumVal"/>
        </w:rPr>
        <w:t>-</w:t>
      </w:r>
      <w:proofErr w:type="gramStart"/>
      <w:r>
        <w:rPr>
          <w:rStyle w:val="LS2NumVal"/>
        </w:rPr>
        <w:t>1</w:t>
      </w:r>
      <w:r w:rsidRPr="00017038">
        <w:rPr>
          <w:rFonts w:ascii="Consolas" w:hAnsi="Consolas"/>
        </w:rPr>
        <w:t xml:space="preserve"> :</w:t>
      </w:r>
      <w:proofErr w:type="gramEnd"/>
      <w:r w:rsidRPr="00017038">
        <w:rPr>
          <w:rFonts w:ascii="Consolas" w:hAnsi="Consolas"/>
        </w:rPr>
        <w:t xml:space="preserve"> </w:t>
      </w:r>
      <w:r>
        <w:rPr>
          <w:rStyle w:val="LS2NumVal"/>
        </w:rPr>
        <w:t>1</w:t>
      </w:r>
      <w:r w:rsidRPr="00017038">
        <w:rPr>
          <w:rFonts w:ascii="Consolas" w:hAnsi="Consolas"/>
        </w:rPr>
        <w:t>);</w:t>
      </w:r>
    </w:p>
    <w:p w14:paraId="35B985A4" w14:textId="77777777" w:rsidR="00291DB3" w:rsidRPr="00211DAE" w:rsidRDefault="007B48DD" w:rsidP="00473131">
      <w:pPr>
        <w:pStyle w:val="b1aff"/>
      </w:pPr>
      <w:r w:rsidRPr="00211DAE">
        <w:t>Akkurat for tall kan dette imidlertid skrives enda enklere:</w:t>
      </w:r>
    </w:p>
    <w:p w14:paraId="2948B68D" w14:textId="77777777" w:rsidR="00291DB3" w:rsidRPr="00017038" w:rsidRDefault="007B48DD" w:rsidP="00473131">
      <w:pPr>
        <w:pStyle w:val="eks1aff"/>
        <w:rPr>
          <w:rFonts w:ascii="Consolas" w:hAnsi="Consolas"/>
        </w:rPr>
      </w:pPr>
      <w:proofErr w:type="spellStart"/>
      <w:proofErr w:type="gramStart"/>
      <w:r w:rsidRPr="00017038">
        <w:rPr>
          <w:rFonts w:ascii="Consolas" w:hAnsi="Consolas"/>
        </w:rPr>
        <w:t>tall.sort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a </w:t>
      </w:r>
      <w:r w:rsidRPr="00C4714E">
        <w:rPr>
          <w:rStyle w:val="LS2Operator"/>
        </w:rPr>
        <w:t>-</w:t>
      </w:r>
      <w:r w:rsidRPr="00017038">
        <w:rPr>
          <w:rFonts w:ascii="Consolas" w:hAnsi="Consolas"/>
        </w:rPr>
        <w:t xml:space="preserve"> b);</w:t>
      </w:r>
    </w:p>
    <w:p w14:paraId="65900E1F" w14:textId="78B75D20" w:rsidR="00291DB3" w:rsidRPr="00211DAE" w:rsidRDefault="007B48DD" w:rsidP="00473131">
      <w:pPr>
        <w:pStyle w:val="b1aff"/>
      </w:pPr>
      <w:r w:rsidRPr="00211DAE">
        <w:t xml:space="preserve">Hvis </w:t>
      </w:r>
      <w:r w:rsidRPr="00CC027C">
        <w:rPr>
          <w:rStyle w:val="LS2CodeBodytext"/>
        </w:rPr>
        <w:t>a</w:t>
      </w:r>
      <w:r w:rsidRPr="00211DAE">
        <w:t xml:space="preserve"> og </w:t>
      </w:r>
      <w:r w:rsidRPr="00CC027C">
        <w:rPr>
          <w:rStyle w:val="LS2CodeBodytext"/>
        </w:rPr>
        <w:t>b</w:t>
      </w:r>
      <w:r w:rsidRPr="00211DAE">
        <w:t xml:space="preserve"> er like, blir </w:t>
      </w:r>
      <w:r w:rsidRPr="00CC027C">
        <w:rPr>
          <w:rStyle w:val="LS2CodeBodytext"/>
        </w:rPr>
        <w:t>a</w:t>
      </w:r>
      <w:r w:rsidR="00EF6F84">
        <w:rPr>
          <w:rStyle w:val="LS2CodeBodytext"/>
        </w:rPr>
        <w:t xml:space="preserve"> –</w:t>
      </w:r>
      <w:r w:rsidRPr="00CC027C">
        <w:rPr>
          <w:rStyle w:val="LS2CodeBodytext"/>
        </w:rPr>
        <w:t xml:space="preserve"> b</w:t>
      </w:r>
      <w:r w:rsidRPr="00211DAE">
        <w:t xml:space="preserve"> lik </w:t>
      </w:r>
      <w:r w:rsidRPr="00CC027C">
        <w:rPr>
          <w:rStyle w:val="LS2CodeBodytext"/>
        </w:rPr>
        <w:t>0</w:t>
      </w:r>
      <w:r w:rsidRPr="00211DAE">
        <w:t xml:space="preserve">, som det skal. Dersom </w:t>
      </w:r>
      <w:r w:rsidRPr="00CC027C">
        <w:rPr>
          <w:rStyle w:val="LS2CodeBodytext"/>
        </w:rPr>
        <w:t>a</w:t>
      </w:r>
      <w:r w:rsidRPr="00211DAE">
        <w:t xml:space="preserve"> kommer først, er </w:t>
      </w:r>
      <w:r w:rsidRPr="00CC027C">
        <w:rPr>
          <w:rStyle w:val="LS2CodeBodytext"/>
        </w:rPr>
        <w:t>a</w:t>
      </w:r>
      <w:r w:rsidRPr="00211DAE">
        <w:t xml:space="preserve"> mindre enn </w:t>
      </w:r>
      <w:r w:rsidRPr="00CC027C">
        <w:rPr>
          <w:rStyle w:val="LS2CodeBodytext"/>
        </w:rPr>
        <w:t>b</w:t>
      </w:r>
      <w:r w:rsidRPr="00211DAE">
        <w:t xml:space="preserve"> og </w:t>
      </w:r>
      <w:r w:rsidRPr="00CC027C">
        <w:rPr>
          <w:rStyle w:val="LS2CodeBodytext"/>
        </w:rPr>
        <w:t xml:space="preserve">a </w:t>
      </w:r>
      <w:r w:rsidR="00EF6F84">
        <w:rPr>
          <w:rStyle w:val="LS2CodeBodytext"/>
        </w:rPr>
        <w:t>–</w:t>
      </w:r>
      <w:r w:rsidRPr="00CC027C">
        <w:rPr>
          <w:rStyle w:val="LS2CodeBodytext"/>
        </w:rPr>
        <w:t xml:space="preserve"> b</w:t>
      </w:r>
      <w:r w:rsidRPr="00211DAE">
        <w:t xml:space="preserve"> vil bli negativt, som det skal. Til </w:t>
      </w:r>
      <w:r w:rsidR="00EF6F84">
        <w:t>slutt</w:t>
      </w:r>
      <w:r w:rsidRPr="00211DAE">
        <w:t xml:space="preserve"> vil </w:t>
      </w:r>
      <w:r w:rsidRPr="00CC027C">
        <w:rPr>
          <w:rStyle w:val="LS2CodeBodytext"/>
        </w:rPr>
        <w:t xml:space="preserve">a </w:t>
      </w:r>
      <w:r w:rsidR="00EF6F84">
        <w:rPr>
          <w:rStyle w:val="LS2CodeBodytext"/>
        </w:rPr>
        <w:t>–</w:t>
      </w:r>
      <w:r w:rsidRPr="00CC027C">
        <w:rPr>
          <w:rStyle w:val="LS2CodeBodytext"/>
        </w:rPr>
        <w:t xml:space="preserve"> b</w:t>
      </w:r>
      <w:r w:rsidRPr="00211DAE">
        <w:t xml:space="preserve"> bli positivt når </w:t>
      </w:r>
      <w:r w:rsidRPr="00CC027C">
        <w:rPr>
          <w:rStyle w:val="LS2CodeBodytext"/>
        </w:rPr>
        <w:t>a</w:t>
      </w:r>
      <w:r w:rsidRPr="00211DAE">
        <w:t xml:space="preserve"> er større enn </w:t>
      </w:r>
      <w:r w:rsidRPr="00CC027C">
        <w:rPr>
          <w:rStyle w:val="LS2CodeBodytext"/>
        </w:rPr>
        <w:t>b</w:t>
      </w:r>
      <w:r w:rsidRPr="00211DAE">
        <w:t xml:space="preserve"> og </w:t>
      </w:r>
      <w:r w:rsidRPr="00CC027C">
        <w:rPr>
          <w:rStyle w:val="LS2CodeBodytext"/>
        </w:rPr>
        <w:t>b</w:t>
      </w:r>
      <w:r w:rsidRPr="00211DAE">
        <w:t xml:space="preserve"> skal komme først.</w:t>
      </w:r>
    </w:p>
    <w:p w14:paraId="627A9F5D" w14:textId="7295BECE" w:rsidR="00291DB3" w:rsidRPr="00211DAE" w:rsidRDefault="00EF6F84" w:rsidP="00B179A8">
      <w:pPr>
        <w:pStyle w:val="b1af"/>
      </w:pPr>
      <w:r>
        <w:t>Hvis vi vil</w:t>
      </w:r>
      <w:r w:rsidR="007B48DD" w:rsidRPr="00211DAE">
        <w:t xml:space="preserve"> sortere synkende i motsetning til stigende, må vi returnere positive og negative tall i de motsatte tilfellene av tidligere:</w:t>
      </w:r>
    </w:p>
    <w:p w14:paraId="1540A667" w14:textId="77777777" w:rsidR="00291DB3" w:rsidRPr="00017038" w:rsidRDefault="007B48DD" w:rsidP="00473131">
      <w:pPr>
        <w:pStyle w:val="eks1aff"/>
        <w:rPr>
          <w:rFonts w:ascii="Consolas" w:hAnsi="Consolas"/>
        </w:rPr>
      </w:pPr>
      <w:proofErr w:type="spellStart"/>
      <w:proofErr w:type="gramStart"/>
      <w:r w:rsidRPr="00017038">
        <w:rPr>
          <w:rFonts w:ascii="Consolas" w:hAnsi="Consolas"/>
        </w:rPr>
        <w:t>tall.sort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b </w:t>
      </w:r>
      <w:r w:rsidRPr="00C4714E">
        <w:rPr>
          <w:rStyle w:val="LS2Operator"/>
        </w:rPr>
        <w:t>-</w:t>
      </w:r>
      <w:r w:rsidRPr="00017038">
        <w:rPr>
          <w:rFonts w:ascii="Consolas" w:hAnsi="Consolas"/>
        </w:rPr>
        <w:t xml:space="preserve"> a);</w:t>
      </w:r>
    </w:p>
    <w:p w14:paraId="6C3C7B4E" w14:textId="711F1112" w:rsidR="00291DB3" w:rsidRPr="00211DAE" w:rsidRDefault="007B48DD" w:rsidP="00473131">
      <w:pPr>
        <w:pStyle w:val="b1aff"/>
      </w:pPr>
      <w:r w:rsidRPr="00211DAE">
        <w:t xml:space="preserve">Når vi skal sortere lister </w:t>
      </w:r>
      <w:r w:rsidR="00EF6F84">
        <w:t>med</w:t>
      </w:r>
      <w:r w:rsidR="00EF6F84" w:rsidRPr="00211DAE">
        <w:t xml:space="preserve"> </w:t>
      </w:r>
      <w:r w:rsidRPr="00211DAE">
        <w:t>objekter, må vi også bruke en samm</w:t>
      </w:r>
      <w:r w:rsidR="00166A72">
        <w:t>likn</w:t>
      </w:r>
      <w:r w:rsidRPr="00211DAE">
        <w:t xml:space="preserve">ingsfunksjon. Dersom feltet vi skal sortere etter er et tall, blir det enkelt. Slik kan vi for eksempel sortere etter feltet </w:t>
      </w:r>
      <w:r w:rsidRPr="00CC027C">
        <w:rPr>
          <w:rStyle w:val="LS2CodeBodytext"/>
        </w:rPr>
        <w:t>alder</w:t>
      </w:r>
      <w:r w:rsidRPr="00211DAE">
        <w:t>:</w:t>
      </w:r>
    </w:p>
    <w:p w14:paraId="675360E3" w14:textId="222EC3DD" w:rsidR="00291DB3" w:rsidRPr="00017038" w:rsidRDefault="007B48DD" w:rsidP="00473131">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Olsen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19</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Pål</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Nilsen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18</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Espen</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Hansen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17</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personer.sort((a, b) </w:t>
      </w:r>
      <w:r w:rsidRPr="00211DAE">
        <w:rPr>
          <w:rStyle w:val="LS2Operator"/>
          <w:lang w:val="nb-NO"/>
        </w:rPr>
        <w:t>=&gt;</w:t>
      </w:r>
      <w:r w:rsidRPr="00017038">
        <w:rPr>
          <w:rFonts w:ascii="Consolas" w:hAnsi="Consolas"/>
          <w:lang w:val="nb-NO"/>
        </w:rPr>
        <w:t xml:space="preserve"> a.alder </w:t>
      </w:r>
      <w:r w:rsidRPr="007A6D8D">
        <w:rPr>
          <w:rStyle w:val="LS2Operator"/>
          <w:lang w:val="nb-NO"/>
        </w:rPr>
        <w:t>-</w:t>
      </w:r>
      <w:r w:rsidRPr="00017038">
        <w:rPr>
          <w:rFonts w:ascii="Consolas" w:hAnsi="Consolas"/>
          <w:lang w:val="nb-NO"/>
        </w:rPr>
        <w:t xml:space="preserve"> b.alder);</w:t>
      </w:r>
    </w:p>
    <w:p w14:paraId="04B8C08E" w14:textId="7E7552D0" w:rsidR="00291DB3" w:rsidRPr="00211DAE" w:rsidRDefault="007B48DD" w:rsidP="00473131">
      <w:pPr>
        <w:pStyle w:val="b1aff"/>
      </w:pPr>
      <w:r w:rsidRPr="00211DAE">
        <w:t xml:space="preserve">Hvis vi vil sortere listen etter </w:t>
      </w:r>
      <w:r w:rsidRPr="00CC027C">
        <w:rPr>
          <w:rStyle w:val="LS2CodeBodytext"/>
        </w:rPr>
        <w:t>etternavn</w:t>
      </w:r>
      <w:r w:rsidRPr="00211DAE">
        <w:t>, er det nærliggende å gjør</w:t>
      </w:r>
      <w:r w:rsidR="00EF6F84">
        <w:t>e</w:t>
      </w:r>
      <w:r w:rsidRPr="00211DAE">
        <w:t xml:space="preserve"> det slik:</w:t>
      </w:r>
    </w:p>
    <w:p w14:paraId="3EBFC421" w14:textId="77777777" w:rsidR="00291DB3" w:rsidRPr="00017038" w:rsidRDefault="007B48DD" w:rsidP="00473131">
      <w:pPr>
        <w:pStyle w:val="eks1aff"/>
        <w:rPr>
          <w:rFonts w:ascii="Consolas" w:hAnsi="Consolas"/>
          <w:lang w:val="nb-NO"/>
        </w:rPr>
      </w:pPr>
      <w:r w:rsidRPr="00017038">
        <w:rPr>
          <w:rFonts w:ascii="Consolas" w:hAnsi="Consolas"/>
          <w:lang w:val="nb-NO"/>
        </w:rPr>
        <w:lastRenderedPageBreak/>
        <w:t xml:space="preserve">personer.sort(((a,b) </w:t>
      </w:r>
      <w:r w:rsidRPr="00211DAE">
        <w:rPr>
          <w:rStyle w:val="LS2Operator"/>
          <w:lang w:val="nb-NO"/>
        </w:rPr>
        <w:t>=&gt;</w:t>
      </w:r>
      <w:r w:rsidRPr="00017038">
        <w:rPr>
          <w:rFonts w:ascii="Consolas" w:hAnsi="Consolas"/>
          <w:lang w:val="nb-NO"/>
        </w:rPr>
        <w:t xml:space="preserve"> a.etternavn </w:t>
      </w:r>
      <w:r w:rsidRPr="00211DAE">
        <w:rPr>
          <w:rStyle w:val="LS2Operator"/>
          <w:lang w:val="nb-NO"/>
        </w:rPr>
        <w:t>===</w:t>
      </w:r>
      <w:r w:rsidRPr="00017038">
        <w:rPr>
          <w:rFonts w:ascii="Consolas" w:hAnsi="Consolas"/>
          <w:lang w:val="nb-NO"/>
        </w:rPr>
        <w:t xml:space="preserve"> b.etternavn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 </w:t>
      </w:r>
      <w:r w:rsidRPr="00017038">
        <w:rPr>
          <w:rFonts w:ascii="Consolas" w:hAnsi="Consolas"/>
          <w:lang w:val="nb-NO"/>
        </w:rPr>
        <w:br/>
        <w:t xml:space="preserve">                        a.etternavn </w:t>
      </w:r>
      <w:r w:rsidRPr="00211DAE">
        <w:rPr>
          <w:rStyle w:val="LS2Operator"/>
          <w:lang w:val="nb-NO"/>
        </w:rPr>
        <w:t>&lt;</w:t>
      </w:r>
      <w:r w:rsidRPr="00017038">
        <w:rPr>
          <w:rFonts w:ascii="Consolas" w:hAnsi="Consolas"/>
          <w:lang w:val="nb-NO"/>
        </w:rPr>
        <w:t xml:space="preserve"> b.etternavn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 </w:t>
      </w:r>
      <w:r w:rsidRPr="00211DAE">
        <w:rPr>
          <w:rStyle w:val="LS2NumVal"/>
          <w:lang w:val="nb-NO"/>
        </w:rPr>
        <w:t>-1</w:t>
      </w:r>
      <w:r w:rsidRPr="00017038">
        <w:rPr>
          <w:rFonts w:ascii="Consolas" w:hAnsi="Consolas"/>
          <w:lang w:val="nb-NO"/>
        </w:rPr>
        <w:t>);</w:t>
      </w:r>
    </w:p>
    <w:p w14:paraId="5DD3F6D6" w14:textId="4FDEDD1E" w:rsidR="00291DB3" w:rsidRPr="00211DAE" w:rsidRDefault="007B48DD" w:rsidP="00473131">
      <w:pPr>
        <w:pStyle w:val="b1aff"/>
      </w:pPr>
      <w:r w:rsidRPr="00211DAE">
        <w:t xml:space="preserve">Men også dette kan forenkles, ved hjelp av funksjonen </w:t>
      </w:r>
      <w:r w:rsidRPr="00CC027C">
        <w:rPr>
          <w:rStyle w:val="LS2CodeBodytext"/>
        </w:rPr>
        <w:t>localCompare</w:t>
      </w:r>
      <w:r w:rsidRPr="00211DAE">
        <w:t xml:space="preserve">. </w:t>
      </w:r>
      <w:r w:rsidRPr="00CC027C">
        <w:rPr>
          <w:rStyle w:val="LS2CodeBodytext"/>
        </w:rPr>
        <w:t>'Anders'.localeCompare('Bertil')</w:t>
      </w:r>
      <w:r w:rsidRPr="00211DAE">
        <w:t xml:space="preserve"> gir </w:t>
      </w:r>
      <w:r w:rsidR="00EF6F84">
        <w:rPr>
          <w:rStyle w:val="LS2CodeBodytext"/>
        </w:rPr>
        <w:t>–</w:t>
      </w:r>
      <w:r w:rsidRPr="00CC027C">
        <w:rPr>
          <w:rStyle w:val="LS2CodeBodytext"/>
        </w:rPr>
        <w:t>1</w:t>
      </w:r>
      <w:r w:rsidRPr="00211DAE">
        <w:t xml:space="preserve"> fordi </w:t>
      </w:r>
      <w:r w:rsidRPr="00CC027C">
        <w:rPr>
          <w:rStyle w:val="LS2CodeBodytext"/>
        </w:rPr>
        <w:t>'Anders'</w:t>
      </w:r>
      <w:r w:rsidRPr="00211DAE">
        <w:t xml:space="preserve"> kommer før </w:t>
      </w:r>
      <w:r w:rsidRPr="00CC027C">
        <w:rPr>
          <w:rStyle w:val="LS2CodeBodytext"/>
        </w:rPr>
        <w:t>'Bertil'</w:t>
      </w:r>
      <w:r w:rsidRPr="00211DAE">
        <w:t xml:space="preserve"> i en sorteringsrekkefølge. For felt som er tekst</w:t>
      </w:r>
      <w:r w:rsidR="00EF6F84">
        <w:t>,</w:t>
      </w:r>
      <w:r w:rsidRPr="00211DAE">
        <w:t xml:space="preserve"> kan vi dermed forenkle slik:</w:t>
      </w:r>
    </w:p>
    <w:p w14:paraId="27B14935" w14:textId="77777777" w:rsidR="00291DB3" w:rsidRPr="00017038" w:rsidRDefault="007B48DD" w:rsidP="00BC5311">
      <w:pPr>
        <w:pStyle w:val="eks1aff"/>
        <w:rPr>
          <w:rFonts w:ascii="Consolas" w:hAnsi="Consolas"/>
          <w:lang w:val="nb-NO"/>
        </w:rPr>
      </w:pPr>
      <w:r w:rsidRPr="00017038">
        <w:rPr>
          <w:rFonts w:ascii="Consolas" w:hAnsi="Consolas"/>
          <w:lang w:val="nb-NO"/>
        </w:rPr>
        <w:t xml:space="preserve">personer.sort(((a,b) </w:t>
      </w:r>
      <w:r w:rsidRPr="00211DAE">
        <w:rPr>
          <w:rStyle w:val="LS2Operator"/>
          <w:lang w:val="nb-NO"/>
        </w:rPr>
        <w:t>=&gt;</w:t>
      </w:r>
      <w:r w:rsidRPr="00017038">
        <w:rPr>
          <w:rFonts w:ascii="Consolas" w:hAnsi="Consolas"/>
          <w:lang w:val="nb-NO"/>
        </w:rPr>
        <w:t xml:space="preserve"> a.etternavn.localCompare(b.etternavn));</w:t>
      </w:r>
    </w:p>
    <w:p w14:paraId="57524B72" w14:textId="4A19BE2D" w:rsidR="00291DB3" w:rsidRPr="00211DAE" w:rsidRDefault="00EF6F84" w:rsidP="00BC5311">
      <w:pPr>
        <w:pStyle w:val="b1aff"/>
      </w:pPr>
      <w:r>
        <w:t>Hvis vi vil</w:t>
      </w:r>
      <w:r w:rsidR="007B48DD" w:rsidRPr="00211DAE">
        <w:t xml:space="preserve"> bytte fra stigende til synkende sortering her, kan vi bytte til </w:t>
      </w:r>
      <w:r w:rsidR="007B48DD" w:rsidRPr="00CC027C">
        <w:rPr>
          <w:rStyle w:val="LS2CodeBodytext"/>
        </w:rPr>
        <w:t>b.etternavn.localCompare(a.etternavn)</w:t>
      </w:r>
      <w:r w:rsidR="00ED5E2D">
        <w:t xml:space="preserve"> – </w:t>
      </w:r>
      <w:r w:rsidR="007B48DD" w:rsidRPr="00211DAE">
        <w:t xml:space="preserve">eller gange med </w:t>
      </w:r>
      <w:r>
        <w:rPr>
          <w:rStyle w:val="LS2CodeBodytext"/>
        </w:rPr>
        <w:t>–</w:t>
      </w:r>
      <w:r w:rsidR="007B48DD" w:rsidRPr="00CC027C">
        <w:rPr>
          <w:rStyle w:val="LS2CodeBodytext"/>
        </w:rPr>
        <w:t>1</w:t>
      </w:r>
      <w:r w:rsidR="007B48DD" w:rsidRPr="00211DAE">
        <w:t xml:space="preserve"> som i </w:t>
      </w:r>
      <w:r>
        <w:rPr>
          <w:rStyle w:val="LS2CodeBodytext"/>
        </w:rPr>
        <w:t>–</w:t>
      </w:r>
      <w:r w:rsidR="007B48DD" w:rsidRPr="00CC027C">
        <w:rPr>
          <w:rStyle w:val="LS2CodeBodytext"/>
        </w:rPr>
        <w:t>1</w:t>
      </w:r>
      <w:r w:rsidR="00E9752B">
        <w:rPr>
          <w:rStyle w:val="LS2CodeBodytext"/>
        </w:rPr>
        <w:t xml:space="preserve"> </w:t>
      </w:r>
      <w:commentRangeStart w:id="903"/>
      <w:commentRangeStart w:id="904"/>
      <w:commentRangeStart w:id="905"/>
      <w:del w:id="906" w:author="Terje Kolderup" w:date="2020-01-29T14:24:00Z">
        <w:r w:rsidR="00E9752B" w:rsidDel="00833B4A">
          <w:rPr>
            <w:rStyle w:val="LS2CodeBodytext"/>
          </w:rPr>
          <w:delText>×</w:delText>
        </w:r>
        <w:r w:rsidR="007B48DD" w:rsidRPr="00CC027C" w:rsidDel="00833B4A">
          <w:rPr>
            <w:rStyle w:val="LS2CodeBodytext"/>
          </w:rPr>
          <w:delText xml:space="preserve"> </w:delText>
        </w:r>
      </w:del>
      <w:commentRangeEnd w:id="903"/>
      <w:ins w:id="907" w:author="Terje Kolderup" w:date="2020-01-29T14:24:00Z">
        <w:r w:rsidR="00833B4A">
          <w:rPr>
            <w:rStyle w:val="LS2CodeBodytext"/>
          </w:rPr>
          <w:t>*</w:t>
        </w:r>
        <w:r w:rsidR="00833B4A" w:rsidRPr="00CC027C">
          <w:rPr>
            <w:rStyle w:val="LS2CodeBodytext"/>
          </w:rPr>
          <w:t xml:space="preserve"> </w:t>
        </w:r>
      </w:ins>
      <w:r w:rsidR="001931F7">
        <w:rPr>
          <w:rStyle w:val="CommentReference"/>
          <w:rFonts w:asciiTheme="minorHAnsi" w:eastAsiaTheme="minorHAnsi" w:hAnsiTheme="minorHAnsi" w:cstheme="minorBidi"/>
          <w:lang w:val="en-US"/>
        </w:rPr>
        <w:commentReference w:id="903"/>
      </w:r>
      <w:commentRangeEnd w:id="904"/>
      <w:r w:rsidR="0002436E">
        <w:rPr>
          <w:rStyle w:val="CommentReference"/>
        </w:rPr>
        <w:commentReference w:id="904"/>
      </w:r>
      <w:commentRangeEnd w:id="905"/>
      <w:r w:rsidR="00833B4A">
        <w:rPr>
          <w:rStyle w:val="CommentReference"/>
        </w:rPr>
        <w:commentReference w:id="905"/>
      </w:r>
      <w:r w:rsidR="007B48DD" w:rsidRPr="00CC027C">
        <w:rPr>
          <w:rStyle w:val="LS2CodeBodytext"/>
        </w:rPr>
        <w:t>a.etternavn.localCompare(b.etternavn)</w:t>
      </w:r>
      <w:r w:rsidR="007B48DD" w:rsidRPr="00211DAE">
        <w:t>.</w:t>
      </w:r>
    </w:p>
    <w:p w14:paraId="0B25426A" w14:textId="77777777" w:rsidR="00291DB3" w:rsidRPr="00211DAE" w:rsidRDefault="007B48DD" w:rsidP="00B179A8">
      <w:pPr>
        <w:pStyle w:val="b1af"/>
      </w:pPr>
      <w:r w:rsidRPr="00211DAE">
        <w:t>Skal vi sortere først etter etternavn og så etter fornavn, må vi bruke kodeferdighetene våre og tenke litt selv:</w:t>
      </w:r>
    </w:p>
    <w:p w14:paraId="2F71827F" w14:textId="77777777" w:rsidR="00291DB3" w:rsidRPr="00017038" w:rsidRDefault="007B48DD" w:rsidP="00BC5311">
      <w:pPr>
        <w:pStyle w:val="eks1aff"/>
        <w:rPr>
          <w:rFonts w:ascii="Consolas" w:hAnsi="Consolas"/>
          <w:lang w:val="nb-NO"/>
        </w:rPr>
      </w:pPr>
      <w:proofErr w:type="spellStart"/>
      <w:proofErr w:type="gramStart"/>
      <w:r w:rsidRPr="00017038">
        <w:rPr>
          <w:rFonts w:ascii="Consolas" w:hAnsi="Consolas"/>
        </w:rPr>
        <w:t>personer.sort</w:t>
      </w:r>
      <w:proofErr w:type="spellEnd"/>
      <w:proofErr w:type="gramEnd"/>
      <w:r w:rsidRPr="00017038">
        <w:rPr>
          <w:rFonts w:ascii="Consolas" w:hAnsi="Consolas"/>
        </w:rPr>
        <w:t xml:space="preserve">((a, b) </w:t>
      </w:r>
      <w:r>
        <w:rPr>
          <w:rStyle w:val="LS2Operator"/>
        </w:rPr>
        <w:t>=&gt;</w:t>
      </w:r>
      <w:r w:rsidRPr="00017038">
        <w:rPr>
          <w:rFonts w:ascii="Consolas" w:hAnsi="Consolas"/>
        </w:rPr>
        <w:t xml:space="preserve"> {</w:t>
      </w:r>
      <w:r w:rsidRPr="00017038">
        <w:rPr>
          <w:rFonts w:ascii="Consolas" w:hAnsi="Consolas"/>
        </w:rPr>
        <w:br/>
        <w:t xml:space="preserve">  </w:t>
      </w:r>
      <w:r w:rsidRPr="006D51B7">
        <w:rPr>
          <w:rStyle w:val="LS2Keyword"/>
        </w:rPr>
        <w:t>let</w:t>
      </w:r>
      <w:r w:rsidRPr="00017038">
        <w:rPr>
          <w:rFonts w:ascii="Consolas" w:hAnsi="Consolas"/>
        </w:rPr>
        <w:t xml:space="preserve"> step1 </w:t>
      </w:r>
      <w:r w:rsidRPr="00C4714E">
        <w:rPr>
          <w:rStyle w:val="LS2Operator"/>
        </w:rPr>
        <w:t>=</w:t>
      </w:r>
      <w:r w:rsidRPr="00017038">
        <w:rPr>
          <w:rFonts w:ascii="Consolas" w:hAnsi="Consolas"/>
        </w:rPr>
        <w:t xml:space="preserve"> </w:t>
      </w:r>
      <w:proofErr w:type="spellStart"/>
      <w:r w:rsidRPr="00017038">
        <w:rPr>
          <w:rFonts w:ascii="Consolas" w:hAnsi="Consolas"/>
        </w:rPr>
        <w:t>a.etternavn.localeCompare</w:t>
      </w:r>
      <w:proofErr w:type="spellEnd"/>
      <w:r w:rsidRPr="00017038">
        <w:rPr>
          <w:rFonts w:ascii="Consolas" w:hAnsi="Consolas"/>
        </w:rPr>
        <w:t>(</w:t>
      </w:r>
      <w:proofErr w:type="spellStart"/>
      <w:r w:rsidRPr="00017038">
        <w:rPr>
          <w:rFonts w:ascii="Consolas" w:hAnsi="Consolas"/>
        </w:rPr>
        <w:t>b.etternavn</w:t>
      </w:r>
      <w:proofErr w:type="spellEnd"/>
      <w:r w:rsidRPr="00017038">
        <w:rPr>
          <w:rFonts w:ascii="Consolas" w:hAnsi="Consolas"/>
        </w:rPr>
        <w:t>);</w:t>
      </w:r>
      <w:r w:rsidRPr="00017038">
        <w:rPr>
          <w:rFonts w:ascii="Consolas" w:hAnsi="Consolas"/>
        </w:rPr>
        <w:br/>
        <w:t xml:space="preserve">  </w:t>
      </w:r>
      <w:r w:rsidRPr="00E96D36">
        <w:rPr>
          <w:rStyle w:val="LS2Keyword"/>
        </w:rPr>
        <w:t>return</w:t>
      </w:r>
      <w:r w:rsidRPr="00017038">
        <w:rPr>
          <w:rFonts w:ascii="Consolas" w:hAnsi="Consolas"/>
        </w:rPr>
        <w:t xml:space="preserve"> step1 </w:t>
      </w:r>
      <w:r>
        <w:rPr>
          <w:rStyle w:val="LS2Operator"/>
        </w:rPr>
        <w:t>!=</w:t>
      </w:r>
      <w:r w:rsidRPr="00017038">
        <w:rPr>
          <w:rFonts w:ascii="Consolas" w:hAnsi="Consolas"/>
        </w:rPr>
        <w:t xml:space="preserve"> </w:t>
      </w:r>
      <w:r w:rsidRPr="00211DAE">
        <w:rPr>
          <w:rStyle w:val="LS2NumVal"/>
          <w:lang w:val="nb-NO"/>
        </w:rPr>
        <w:t>0</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step1 : a.fornavn.localeCompare(b.fornavn);</w:t>
      </w:r>
      <w:r w:rsidRPr="00017038">
        <w:rPr>
          <w:rFonts w:ascii="Consolas" w:hAnsi="Consolas"/>
          <w:lang w:val="nb-NO"/>
        </w:rPr>
        <w:br/>
        <w:t>});</w:t>
      </w:r>
    </w:p>
    <w:p w14:paraId="30A81F80" w14:textId="77777777" w:rsidR="00291DB3" w:rsidRPr="00211DAE" w:rsidRDefault="007B48DD" w:rsidP="00BC5311">
      <w:pPr>
        <w:pStyle w:val="b1aff"/>
      </w:pPr>
      <w:r w:rsidRPr="00211DAE">
        <w:t xml:space="preserve">Her bruker vi krøllparenteser og </w:t>
      </w:r>
      <w:r w:rsidRPr="00C40CA7">
        <w:rPr>
          <w:rStyle w:val="LS2CodeBodytext"/>
        </w:rPr>
        <w:t>return</w:t>
      </w:r>
      <w:r w:rsidRPr="00211DAE">
        <w:t xml:space="preserve"> i lambdauttrykket, for å kunne ha flere kodelinjer.</w:t>
      </w:r>
    </w:p>
    <w:p w14:paraId="3CCD316A" w14:textId="4F133248" w:rsidR="00291DB3" w:rsidRPr="00211DAE" w:rsidRDefault="007B48DD" w:rsidP="00B179A8">
      <w:pPr>
        <w:pStyle w:val="b1af"/>
      </w:pPr>
      <w:r w:rsidRPr="00211DAE">
        <w:t xml:space="preserve">Dette kan imidlertid forenkles ved hjelp av et lite triks. Hvis vi har to tall </w:t>
      </w:r>
      <w:r w:rsidRPr="00C57878">
        <w:rPr>
          <w:rStyle w:val="LS2CodeBodytext"/>
        </w:rPr>
        <w:t>m</w:t>
      </w:r>
      <w:r w:rsidRPr="00211DAE">
        <w:t xml:space="preserve"> og </w:t>
      </w:r>
      <w:r w:rsidRPr="00C57878">
        <w:rPr>
          <w:rStyle w:val="LS2CodeBodytext"/>
        </w:rPr>
        <w:t>n</w:t>
      </w:r>
      <w:r w:rsidRPr="00211DAE">
        <w:t xml:space="preserve"> i det logiske utrykket </w:t>
      </w:r>
      <w:r w:rsidRPr="00C57878">
        <w:rPr>
          <w:rStyle w:val="LS2CodeBodytext"/>
        </w:rPr>
        <w:t>m || n</w:t>
      </w:r>
      <w:r w:rsidRPr="00211DAE">
        <w:t xml:space="preserve">, vil først </w:t>
      </w:r>
      <w:r w:rsidRPr="00C57878">
        <w:rPr>
          <w:rStyle w:val="LS2CodeBodytext"/>
        </w:rPr>
        <w:t>m</w:t>
      </w:r>
      <w:r w:rsidRPr="00211DAE">
        <w:t xml:space="preserve"> tolkes som en logisk verdi. </w:t>
      </w:r>
      <w:r w:rsidRPr="00C57878">
        <w:rPr>
          <w:rStyle w:val="LS2CodeBodytext"/>
        </w:rPr>
        <w:t>0</w:t>
      </w:r>
      <w:r w:rsidRPr="00211DAE">
        <w:t xml:space="preserve"> vil tolkes som </w:t>
      </w:r>
      <w:r w:rsidRPr="00C57878">
        <w:rPr>
          <w:rStyle w:val="LS2CodeBodytext"/>
        </w:rPr>
        <w:t>false</w:t>
      </w:r>
      <w:r w:rsidRPr="00211DAE">
        <w:t xml:space="preserve"> og alt annet som </w:t>
      </w:r>
      <w:r w:rsidRPr="00C57878">
        <w:rPr>
          <w:rStyle w:val="LS2CodeBodytext"/>
        </w:rPr>
        <w:t>true</w:t>
      </w:r>
      <w:r w:rsidRPr="00211DAE">
        <w:t xml:space="preserve">. Hvis </w:t>
      </w:r>
      <w:r w:rsidRPr="00C57878">
        <w:rPr>
          <w:rStyle w:val="LS2CodeBodytext"/>
        </w:rPr>
        <w:t>m</w:t>
      </w:r>
      <w:r w:rsidRPr="00211DAE">
        <w:t xml:space="preserve"> er </w:t>
      </w:r>
      <w:r w:rsidRPr="00C57878">
        <w:rPr>
          <w:rStyle w:val="LS2CodeBodytext"/>
        </w:rPr>
        <w:t>true</w:t>
      </w:r>
      <w:r w:rsidRPr="00211DAE">
        <w:t xml:space="preserve">, er verdien av det logiske uttrykket </w:t>
      </w:r>
      <w:r w:rsidRPr="00C57878">
        <w:rPr>
          <w:rStyle w:val="LS2CodeBodytext"/>
        </w:rPr>
        <w:t>true</w:t>
      </w:r>
      <w:r w:rsidRPr="00211DAE">
        <w:t xml:space="preserve">, men pussig nok returneres selve tallet som er lagret i </w:t>
      </w:r>
      <w:r w:rsidRPr="00C57878">
        <w:rPr>
          <w:rStyle w:val="LS2CodeBodytext"/>
        </w:rPr>
        <w:t>m</w:t>
      </w:r>
      <w:r w:rsidRPr="00211DAE">
        <w:t>. På samme måte</w:t>
      </w:r>
      <w:r w:rsidR="00E9752B">
        <w:t xml:space="preserve"> er det slik at</w:t>
      </w:r>
      <w:r w:rsidRPr="00211DAE">
        <w:t xml:space="preserve"> hvis (og bare hvis) </w:t>
      </w:r>
      <w:r w:rsidRPr="00C57878">
        <w:rPr>
          <w:rStyle w:val="LS2CodeBodytext"/>
        </w:rPr>
        <w:t>m</w:t>
      </w:r>
      <w:r w:rsidRPr="00211DAE">
        <w:t xml:space="preserve"> er </w:t>
      </w:r>
      <w:r w:rsidRPr="00C57878">
        <w:rPr>
          <w:rStyle w:val="LS2CodeBodytext"/>
        </w:rPr>
        <w:t>0</w:t>
      </w:r>
      <w:r w:rsidRPr="00211DAE">
        <w:t xml:space="preserve"> og dermed </w:t>
      </w:r>
      <w:r w:rsidRPr="00C57878">
        <w:rPr>
          <w:rStyle w:val="LS2CodeBodytext"/>
        </w:rPr>
        <w:t>false</w:t>
      </w:r>
      <w:r w:rsidRPr="00211DAE">
        <w:t xml:space="preserve">, evalueres </w:t>
      </w:r>
      <w:r w:rsidRPr="00C57878">
        <w:rPr>
          <w:rStyle w:val="LS2CodeBodytext"/>
        </w:rPr>
        <w:t>n</w:t>
      </w:r>
      <w:r w:rsidR="00ED5E2D">
        <w:t xml:space="preserve"> – </w:t>
      </w:r>
      <w:r w:rsidRPr="00211DAE">
        <w:t xml:space="preserve">og verdien som returneres er da verdien av </w:t>
      </w:r>
      <w:r w:rsidRPr="00C57878">
        <w:rPr>
          <w:rStyle w:val="LS2CodeBodytext"/>
        </w:rPr>
        <w:t>n</w:t>
      </w:r>
      <w:r w:rsidR="00ED5E2D">
        <w:t xml:space="preserve"> – </w:t>
      </w:r>
      <w:r w:rsidRPr="00211DAE">
        <w:t>ikke</w:t>
      </w:r>
      <w:r w:rsidR="00E9752B">
        <w:t xml:space="preserve"> som</w:t>
      </w:r>
      <w:r w:rsidRPr="00211DAE">
        <w:t xml:space="preserve"> </w:t>
      </w:r>
      <w:r w:rsidRPr="00C57878">
        <w:rPr>
          <w:rStyle w:val="LS2CodeBodytext"/>
        </w:rPr>
        <w:t>true</w:t>
      </w:r>
      <w:r w:rsidRPr="00211DAE">
        <w:t xml:space="preserve"> eller </w:t>
      </w:r>
      <w:r w:rsidRPr="00C57878">
        <w:rPr>
          <w:rStyle w:val="LS2CodeBodytext"/>
        </w:rPr>
        <w:t>false</w:t>
      </w:r>
      <w:r w:rsidRPr="00211DAE">
        <w:t>. Dette er nettopp den logikken vi ønsker, og vi kan skrive det hele slik:</w:t>
      </w:r>
    </w:p>
    <w:p w14:paraId="26ED8707" w14:textId="03FDE341" w:rsidR="00291DB3" w:rsidRPr="00017038" w:rsidRDefault="007B48DD" w:rsidP="00BC5311">
      <w:pPr>
        <w:pStyle w:val="eks1aff"/>
        <w:rPr>
          <w:rFonts w:ascii="Consolas" w:hAnsi="Consolas"/>
          <w:rPrChange w:id="908" w:author="Terje Kolderup" w:date="2020-01-29T10:02:00Z">
            <w:rPr>
              <w:lang w:val="nb-NO"/>
            </w:rPr>
          </w:rPrChange>
        </w:rPr>
      </w:pPr>
      <w:proofErr w:type="spellStart"/>
      <w:proofErr w:type="gramStart"/>
      <w:r w:rsidRPr="00017038">
        <w:rPr>
          <w:rFonts w:ascii="Consolas" w:hAnsi="Consolas"/>
          <w:rPrChange w:id="909" w:author="Terje Kolderup" w:date="2020-01-29T10:02:00Z">
            <w:rPr>
              <w:lang w:val="nb-NO"/>
            </w:rPr>
          </w:rPrChange>
        </w:rPr>
        <w:t>personer.sort</w:t>
      </w:r>
      <w:proofErr w:type="spellEnd"/>
      <w:proofErr w:type="gramEnd"/>
      <w:r w:rsidRPr="00017038">
        <w:rPr>
          <w:rFonts w:ascii="Consolas" w:hAnsi="Consolas"/>
          <w:rPrChange w:id="910" w:author="Terje Kolderup" w:date="2020-01-29T10:02:00Z">
            <w:rPr>
              <w:lang w:val="nb-NO"/>
            </w:rPr>
          </w:rPrChange>
        </w:rPr>
        <w:t xml:space="preserve">((a, b) </w:t>
      </w:r>
      <w:r w:rsidRPr="00D148A9">
        <w:rPr>
          <w:rStyle w:val="LS2Operator"/>
          <w:rPrChange w:id="911" w:author="Terje Kolderup" w:date="2020-01-29T10:02:00Z">
            <w:rPr>
              <w:rStyle w:val="LS2Operator"/>
              <w:lang w:val="nb-NO"/>
            </w:rPr>
          </w:rPrChange>
        </w:rPr>
        <w:t>=&gt;</w:t>
      </w:r>
      <w:r w:rsidRPr="00017038">
        <w:rPr>
          <w:rFonts w:ascii="Consolas" w:hAnsi="Consolas"/>
          <w:rPrChange w:id="912" w:author="Terje Kolderup" w:date="2020-01-29T10:02:00Z">
            <w:rPr>
              <w:lang w:val="nb-NO"/>
            </w:rPr>
          </w:rPrChange>
        </w:rPr>
        <w:t xml:space="preserve"> </w:t>
      </w:r>
      <w:proofErr w:type="spellStart"/>
      <w:r w:rsidRPr="00017038">
        <w:rPr>
          <w:rFonts w:ascii="Consolas" w:hAnsi="Consolas"/>
          <w:rPrChange w:id="913" w:author="Terje Kolderup" w:date="2020-01-29T10:02:00Z">
            <w:rPr>
              <w:lang w:val="nb-NO"/>
            </w:rPr>
          </w:rPrChange>
        </w:rPr>
        <w:t>a.etternavn.localeCompare</w:t>
      </w:r>
      <w:proofErr w:type="spellEnd"/>
      <w:r w:rsidRPr="00017038">
        <w:rPr>
          <w:rFonts w:ascii="Consolas" w:hAnsi="Consolas"/>
          <w:rPrChange w:id="914" w:author="Terje Kolderup" w:date="2020-01-29T10:02:00Z">
            <w:rPr>
              <w:lang w:val="nb-NO"/>
            </w:rPr>
          </w:rPrChange>
        </w:rPr>
        <w:t>(</w:t>
      </w:r>
      <w:proofErr w:type="spellStart"/>
      <w:r w:rsidRPr="00017038">
        <w:rPr>
          <w:rFonts w:ascii="Consolas" w:hAnsi="Consolas"/>
          <w:rPrChange w:id="915" w:author="Terje Kolderup" w:date="2020-01-29T10:02:00Z">
            <w:rPr>
              <w:lang w:val="nb-NO"/>
            </w:rPr>
          </w:rPrChange>
        </w:rPr>
        <w:t>b.etternavn</w:t>
      </w:r>
      <w:proofErr w:type="spellEnd"/>
      <w:r w:rsidRPr="00017038">
        <w:rPr>
          <w:rFonts w:ascii="Consolas" w:hAnsi="Consolas"/>
          <w:rPrChange w:id="916" w:author="Terje Kolderup" w:date="2020-01-29T10:02:00Z">
            <w:rPr>
              <w:lang w:val="nb-NO"/>
            </w:rPr>
          </w:rPrChange>
        </w:rPr>
        <w:t xml:space="preserve">) </w:t>
      </w:r>
      <w:r w:rsidRPr="00017038">
        <w:rPr>
          <w:rFonts w:ascii="Consolas" w:hAnsi="Consolas"/>
          <w:rPrChange w:id="917" w:author="Terje Kolderup" w:date="2020-01-29T10:02:00Z">
            <w:rPr>
              <w:lang w:val="nb-NO"/>
            </w:rPr>
          </w:rPrChange>
        </w:rPr>
        <w:br/>
        <w:t xml:space="preserve">                     </w:t>
      </w:r>
      <w:r w:rsidRPr="00D148A9">
        <w:rPr>
          <w:rStyle w:val="LS2Operator"/>
          <w:rPrChange w:id="918" w:author="Terje Kolderup" w:date="2020-01-29T10:02:00Z">
            <w:rPr>
              <w:rStyle w:val="LS2Operator"/>
              <w:lang w:val="nb-NO"/>
            </w:rPr>
          </w:rPrChange>
        </w:rPr>
        <w:t>||</w:t>
      </w:r>
      <w:r w:rsidRPr="00017038">
        <w:rPr>
          <w:rFonts w:ascii="Consolas" w:hAnsi="Consolas"/>
          <w:rPrChange w:id="919" w:author="Terje Kolderup" w:date="2020-01-29T10:02:00Z">
            <w:rPr>
              <w:lang w:val="nb-NO"/>
            </w:rPr>
          </w:rPrChange>
        </w:rPr>
        <w:t xml:space="preserve"> </w:t>
      </w:r>
      <w:proofErr w:type="spellStart"/>
      <w:r w:rsidRPr="00017038">
        <w:rPr>
          <w:rFonts w:ascii="Consolas" w:hAnsi="Consolas"/>
          <w:rPrChange w:id="920" w:author="Terje Kolderup" w:date="2020-01-29T10:02:00Z">
            <w:rPr>
              <w:lang w:val="nb-NO"/>
            </w:rPr>
          </w:rPrChange>
        </w:rPr>
        <w:t>a.fornavn.localeCompare</w:t>
      </w:r>
      <w:proofErr w:type="spellEnd"/>
      <w:r w:rsidRPr="00017038">
        <w:rPr>
          <w:rFonts w:ascii="Consolas" w:hAnsi="Consolas"/>
          <w:rPrChange w:id="921" w:author="Terje Kolderup" w:date="2020-01-29T10:02:00Z">
            <w:rPr>
              <w:lang w:val="nb-NO"/>
            </w:rPr>
          </w:rPrChange>
        </w:rPr>
        <w:t>(</w:t>
      </w:r>
      <w:proofErr w:type="spellStart"/>
      <w:r w:rsidRPr="00017038">
        <w:rPr>
          <w:rFonts w:ascii="Consolas" w:hAnsi="Consolas"/>
          <w:rPrChange w:id="922" w:author="Terje Kolderup" w:date="2020-01-29T10:02:00Z">
            <w:rPr>
              <w:lang w:val="nb-NO"/>
            </w:rPr>
          </w:rPrChange>
        </w:rPr>
        <w:t>b.fornavn</w:t>
      </w:r>
      <w:proofErr w:type="spellEnd"/>
      <w:r w:rsidRPr="00017038">
        <w:rPr>
          <w:rFonts w:ascii="Consolas" w:hAnsi="Consolas"/>
          <w:rPrChange w:id="923" w:author="Terje Kolderup" w:date="2020-01-29T10:02:00Z">
            <w:rPr>
              <w:lang w:val="nb-NO"/>
            </w:rPr>
          </w:rPrChange>
        </w:rPr>
        <w:t>));</w:t>
      </w:r>
    </w:p>
    <w:p w14:paraId="0161D104" w14:textId="77777777" w:rsidR="00291DB3" w:rsidRPr="00211DAE" w:rsidRDefault="007B48DD" w:rsidP="00A01741">
      <w:pPr>
        <w:pStyle w:val="m1tt"/>
      </w:pPr>
      <w:bookmarkStart w:id="924" w:name="søke-og-filtrere"/>
      <w:bookmarkStart w:id="925" w:name="_Toc29047919"/>
      <w:r w:rsidRPr="00211DAE">
        <w:t>Søke og filtrere</w:t>
      </w:r>
      <w:bookmarkEnd w:id="924"/>
      <w:bookmarkEnd w:id="925"/>
    </w:p>
    <w:p w14:paraId="209C4625" w14:textId="33A336B5" w:rsidR="00291DB3" w:rsidRPr="00211DAE" w:rsidRDefault="007B48DD" w:rsidP="00C628A3">
      <w:pPr>
        <w:pStyle w:val="b1af-f"/>
      </w:pPr>
      <w:r w:rsidRPr="00211DAE">
        <w:t xml:space="preserve">I gjennomgangen av lister med enkle verdier så vi på </w:t>
      </w:r>
      <w:r w:rsidR="00E9752B">
        <w:t>hvordan vi kan</w:t>
      </w:r>
      <w:r w:rsidR="00E9752B" w:rsidRPr="00211DAE">
        <w:t xml:space="preserve"> </w:t>
      </w:r>
      <w:r w:rsidRPr="00211DAE">
        <w:t>sjekke om en liste inneholder en bestemt verdi. Det tilsvarende med objekter blir at vi vil ha ut hele objektet</w:t>
      </w:r>
      <w:r w:rsidR="00ED5E2D">
        <w:t xml:space="preserve"> – </w:t>
      </w:r>
      <w:r w:rsidRPr="00211DAE">
        <w:t>eller alle objektene</w:t>
      </w:r>
      <w:r w:rsidR="00E9752B">
        <w:t xml:space="preserve"> –</w:t>
      </w:r>
      <w:r w:rsidR="00E9752B" w:rsidRPr="00211DAE">
        <w:t xml:space="preserve"> </w:t>
      </w:r>
      <w:r w:rsidRPr="00211DAE">
        <w:t>som har en bestemt verdi i et bestemt felt. For eksempel kan vi finne alle som er yngre enn 18 år slik:</w:t>
      </w:r>
    </w:p>
    <w:p w14:paraId="263BBC0E"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personerUnder18 </w:t>
      </w:r>
      <w:r w:rsidRPr="007A6D8D">
        <w:rPr>
          <w:rStyle w:val="LS2Operator"/>
          <w:lang w:val="nb-NO"/>
        </w:rPr>
        <w:t>=</w:t>
      </w:r>
      <w:r w:rsidRPr="00017038">
        <w:rPr>
          <w:rFonts w:ascii="Consolas" w:hAnsi="Consolas"/>
          <w:lang w:val="nb-NO"/>
        </w:rPr>
        <w:t xml:space="preserve"> personer.</w:t>
      </w:r>
      <w:r w:rsidRPr="00EF2694">
        <w:rPr>
          <w:rFonts w:ascii="Consolas" w:hAnsi="Consolas"/>
          <w:highlight w:val="yellow"/>
          <w:lang w:val="nb-NO"/>
          <w:rPrChange w:id="926" w:author="Terje Kolderup" w:date="2020-01-29T15:35:00Z">
            <w:rPr>
              <w:rFonts w:ascii="Consolas" w:hAnsi="Consolas"/>
              <w:lang w:val="nb-NO"/>
            </w:rPr>
          </w:rPrChange>
        </w:rPr>
        <w:t>filter</w:t>
      </w:r>
      <w:r w:rsidRPr="00017038">
        <w:rPr>
          <w:rFonts w:ascii="Consolas" w:hAnsi="Consolas"/>
          <w:lang w:val="nb-NO"/>
        </w:rPr>
        <w:t xml:space="preserve">(p </w:t>
      </w:r>
      <w:r w:rsidRPr="00211DAE">
        <w:rPr>
          <w:rStyle w:val="LS2Operator"/>
          <w:lang w:val="nb-NO"/>
        </w:rPr>
        <w:t>=&gt;</w:t>
      </w:r>
      <w:r w:rsidRPr="00017038">
        <w:rPr>
          <w:rFonts w:ascii="Consolas" w:hAnsi="Consolas"/>
          <w:lang w:val="nb-NO"/>
        </w:rPr>
        <w:t xml:space="preserve"> p.alder </w:t>
      </w:r>
      <w:r w:rsidRPr="00211DAE">
        <w:rPr>
          <w:rStyle w:val="LS2Operator"/>
          <w:lang w:val="nb-NO"/>
        </w:rPr>
        <w:t>&lt;</w:t>
      </w:r>
      <w:r w:rsidRPr="00017038">
        <w:rPr>
          <w:rFonts w:ascii="Consolas" w:hAnsi="Consolas"/>
          <w:lang w:val="nb-NO"/>
        </w:rPr>
        <w:t xml:space="preserve"> </w:t>
      </w:r>
      <w:r w:rsidRPr="00211DAE">
        <w:rPr>
          <w:rStyle w:val="LS2NumVal"/>
          <w:lang w:val="nb-NO"/>
        </w:rPr>
        <w:t>18</w:t>
      </w:r>
      <w:r w:rsidRPr="00017038">
        <w:rPr>
          <w:rFonts w:ascii="Consolas" w:hAnsi="Consolas"/>
          <w:lang w:val="nb-NO"/>
        </w:rPr>
        <w:t>);</w:t>
      </w:r>
    </w:p>
    <w:p w14:paraId="5CAA366B" w14:textId="2C2D7A23" w:rsidR="00291DB3" w:rsidRPr="00211DAE" w:rsidRDefault="007B48DD" w:rsidP="00BC5311">
      <w:pPr>
        <w:pStyle w:val="b1aff"/>
      </w:pPr>
      <w:r w:rsidRPr="00211DAE">
        <w:t xml:space="preserve">Eller </w:t>
      </w:r>
      <w:r w:rsidR="00D7377B">
        <w:t xml:space="preserve">vi kan finne </w:t>
      </w:r>
      <w:r w:rsidRPr="00211DAE">
        <w:t>alle med etternavn Hansen slik:</w:t>
      </w:r>
    </w:p>
    <w:p w14:paraId="08F69A74"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hansens </w:t>
      </w:r>
      <w:r w:rsidRPr="007A6D8D">
        <w:rPr>
          <w:rStyle w:val="LS2Operator"/>
          <w:lang w:val="nb-NO"/>
        </w:rPr>
        <w:t>=</w:t>
      </w:r>
      <w:r w:rsidRPr="00017038">
        <w:rPr>
          <w:rFonts w:ascii="Consolas" w:hAnsi="Consolas"/>
          <w:lang w:val="nb-NO"/>
        </w:rPr>
        <w:t xml:space="preserve"> personer.filter(p </w:t>
      </w:r>
      <w:r w:rsidRPr="00211DAE">
        <w:rPr>
          <w:rStyle w:val="LS2Operator"/>
          <w:lang w:val="nb-NO"/>
        </w:rPr>
        <w:t>=&gt;</w:t>
      </w:r>
      <w:r w:rsidRPr="00017038">
        <w:rPr>
          <w:rFonts w:ascii="Consolas" w:hAnsi="Consolas"/>
          <w:lang w:val="nb-NO"/>
        </w:rPr>
        <w:t xml:space="preserve"> p.etternavn </w:t>
      </w:r>
      <w:r w:rsidRPr="00211DAE">
        <w:rPr>
          <w:rStyle w:val="LS2Operator"/>
          <w:lang w:val="nb-NO"/>
        </w:rPr>
        <w:t>===</w:t>
      </w:r>
      <w:r w:rsidRPr="00017038">
        <w:rPr>
          <w:rFonts w:ascii="Consolas" w:hAnsi="Consolas"/>
          <w:lang w:val="nb-NO"/>
        </w:rPr>
        <w:t xml:space="preserve"> '</w:t>
      </w:r>
      <w:r w:rsidRPr="00211DAE">
        <w:rPr>
          <w:rStyle w:val="LS2String"/>
          <w:lang w:val="nb-NO"/>
        </w:rPr>
        <w:t>Hansen</w:t>
      </w:r>
      <w:r w:rsidRPr="00017038">
        <w:rPr>
          <w:rFonts w:ascii="Consolas" w:hAnsi="Consolas"/>
          <w:lang w:val="nb-NO"/>
        </w:rPr>
        <w:t>');</w:t>
      </w:r>
    </w:p>
    <w:p w14:paraId="778FFB66" w14:textId="77777777" w:rsidR="00291DB3" w:rsidRPr="00211DAE" w:rsidRDefault="007B48DD" w:rsidP="00BC5311">
      <w:pPr>
        <w:pStyle w:val="b1aff"/>
      </w:pPr>
      <w:r w:rsidRPr="00211DAE">
        <w:t xml:space="preserve">Om vi søker etter et felt med unik verdi, forventer vi ofte ett objekt som resultat. Funksjonen </w:t>
      </w:r>
      <w:r w:rsidRPr="00C40CA7">
        <w:rPr>
          <w:rStyle w:val="LS2CodeBodytext"/>
        </w:rPr>
        <w:t>filter()</w:t>
      </w:r>
      <w:r w:rsidRPr="00211DAE">
        <w:t xml:space="preserve"> returnerer alltid en liste, men vi kan bare hente ut det første elementet slik:</w:t>
      </w:r>
    </w:p>
    <w:p w14:paraId="69AC7F26" w14:textId="77777777" w:rsidR="00291DB3" w:rsidRPr="00017038" w:rsidRDefault="007B48DD" w:rsidP="00BC5311">
      <w:pPr>
        <w:pStyle w:val="eks1aff"/>
        <w:rPr>
          <w:rFonts w:ascii="Consolas" w:hAnsi="Consolas"/>
          <w:lang w:val="nb-NO"/>
        </w:rPr>
      </w:pPr>
      <w:r w:rsidRPr="007A6D8D">
        <w:rPr>
          <w:rStyle w:val="LS2Keyword"/>
          <w:lang w:val="nb-NO"/>
        </w:rPr>
        <w:lastRenderedPageBreak/>
        <w:t>let</w:t>
      </w:r>
      <w:r w:rsidRPr="00017038">
        <w:rPr>
          <w:rFonts w:ascii="Consolas" w:hAnsi="Consolas"/>
          <w:lang w:val="nb-NO"/>
        </w:rPr>
        <w:t xml:space="preserve"> person </w:t>
      </w:r>
      <w:r w:rsidRPr="007A6D8D">
        <w:rPr>
          <w:rStyle w:val="LS2Operator"/>
          <w:lang w:val="nb-NO"/>
        </w:rPr>
        <w:t>=</w:t>
      </w:r>
      <w:r w:rsidRPr="00017038">
        <w:rPr>
          <w:rFonts w:ascii="Consolas" w:hAnsi="Consolas"/>
          <w:lang w:val="nb-NO"/>
        </w:rPr>
        <w:t xml:space="preserve"> personer.filter(p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w:t>
      </w:r>
      <w:r w:rsidRPr="00211DAE">
        <w:rPr>
          <w:rStyle w:val="LS2NumVal"/>
          <w:lang w:val="nb-NO"/>
        </w:rPr>
        <w:t>1037</w:t>
      </w:r>
      <w:r w:rsidRPr="00017038">
        <w:rPr>
          <w:rFonts w:ascii="Consolas" w:hAnsi="Consolas"/>
          <w:lang w:val="nb-NO"/>
        </w:rPr>
        <w:t>)[</w:t>
      </w:r>
      <w:r w:rsidRPr="00211DAE">
        <w:rPr>
          <w:rStyle w:val="LS2NumVal"/>
          <w:lang w:val="nb-NO"/>
        </w:rPr>
        <w:t>0</w:t>
      </w:r>
      <w:r w:rsidRPr="00017038">
        <w:rPr>
          <w:rFonts w:ascii="Consolas" w:hAnsi="Consolas"/>
          <w:lang w:val="nb-NO"/>
        </w:rPr>
        <w:t>];</w:t>
      </w:r>
    </w:p>
    <w:p w14:paraId="1996C1D4" w14:textId="77777777" w:rsidR="00291DB3" w:rsidRPr="00211DAE" w:rsidRDefault="007B48DD" w:rsidP="00A01741">
      <w:pPr>
        <w:pStyle w:val="m1tt"/>
      </w:pPr>
      <w:bookmarkStart w:id="927" w:name="lage-en-liste-basert-på-en-annen-liste"/>
      <w:bookmarkStart w:id="928" w:name="_Toc29047920"/>
      <w:r w:rsidRPr="00211DAE">
        <w:t>Lage en liste basert på en annen liste</w:t>
      </w:r>
      <w:bookmarkEnd w:id="927"/>
      <w:bookmarkEnd w:id="928"/>
    </w:p>
    <w:p w14:paraId="4796A081" w14:textId="177696B2" w:rsidR="00291DB3" w:rsidRPr="00211DAE" w:rsidRDefault="007B48DD" w:rsidP="00C628A3">
      <w:pPr>
        <w:pStyle w:val="b1af-f"/>
      </w:pPr>
      <w:r w:rsidRPr="00211DAE">
        <w:t xml:space="preserve">Om hvert objekt også har feltene </w:t>
      </w:r>
      <w:r w:rsidRPr="00B21A25">
        <w:rPr>
          <w:rStyle w:val="LS2CodeBodytext"/>
        </w:rPr>
        <w:t>fornavn</w:t>
      </w:r>
      <w:r w:rsidRPr="00211DAE">
        <w:t xml:space="preserve"> og </w:t>
      </w:r>
      <w:r w:rsidRPr="00B21A25">
        <w:rPr>
          <w:rStyle w:val="LS2CodeBodytext"/>
        </w:rPr>
        <w:t>etternavn</w:t>
      </w:r>
      <w:r w:rsidRPr="00211DAE">
        <w:t xml:space="preserve">, kan </w:t>
      </w:r>
      <w:r w:rsidRPr="00B21A25">
        <w:rPr>
          <w:rStyle w:val="LS2CodeBodytext"/>
        </w:rPr>
        <w:t>map()</w:t>
      </w:r>
      <w:r w:rsidRPr="00211DAE">
        <w:t xml:space="preserve"> brukes til å lage en liste over fulle navn:</w:t>
      </w:r>
    </w:p>
    <w:p w14:paraId="7898616E" w14:textId="77777777" w:rsidR="00291DB3" w:rsidRPr="00017038" w:rsidRDefault="007B48DD" w:rsidP="00BC5311">
      <w:pPr>
        <w:pStyle w:val="eks1aff"/>
        <w:rPr>
          <w:rFonts w:ascii="Consolas" w:hAnsi="Consolas"/>
          <w:lang w:val="nb-NO"/>
        </w:rPr>
      </w:pPr>
      <w:r w:rsidRPr="00DE5FA2">
        <w:rPr>
          <w:rStyle w:val="LS2Keyword"/>
          <w:lang w:val="nb-NO"/>
        </w:rPr>
        <w:t>let</w:t>
      </w:r>
      <w:r w:rsidRPr="00017038">
        <w:rPr>
          <w:rFonts w:ascii="Consolas" w:hAnsi="Consolas"/>
          <w:lang w:val="nb-NO"/>
        </w:rPr>
        <w:t xml:space="preserve"> listeFulleNavn </w:t>
      </w:r>
      <w:r w:rsidRPr="00DE5FA2">
        <w:rPr>
          <w:rStyle w:val="LS2Operator"/>
          <w:lang w:val="nb-NO"/>
        </w:rPr>
        <w:t>=</w:t>
      </w:r>
      <w:r w:rsidRPr="00017038">
        <w:rPr>
          <w:rFonts w:ascii="Consolas" w:hAnsi="Consolas"/>
          <w:lang w:val="nb-NO"/>
        </w:rPr>
        <w:t xml:space="preserve"> personer.</w:t>
      </w:r>
      <w:r w:rsidRPr="00EF2694">
        <w:rPr>
          <w:rFonts w:ascii="Consolas" w:hAnsi="Consolas"/>
          <w:highlight w:val="yellow"/>
          <w:lang w:val="nb-NO"/>
          <w:rPrChange w:id="929" w:author="Terje Kolderup" w:date="2020-01-29T15:35:00Z">
            <w:rPr>
              <w:rFonts w:ascii="Consolas" w:hAnsi="Consolas"/>
              <w:lang w:val="nb-NO"/>
            </w:rPr>
          </w:rPrChange>
        </w:rPr>
        <w:t>map</w:t>
      </w:r>
      <w:r w:rsidRPr="00017038">
        <w:rPr>
          <w:rFonts w:ascii="Consolas" w:hAnsi="Consolas"/>
          <w:lang w:val="nb-NO"/>
        </w:rPr>
        <w:t xml:space="preserve">(p </w:t>
      </w:r>
      <w:r w:rsidRPr="00211DAE">
        <w:rPr>
          <w:rStyle w:val="LS2Operator"/>
          <w:lang w:val="nb-NO"/>
        </w:rPr>
        <w:t>=&gt;</w:t>
      </w:r>
      <w:r w:rsidRPr="00017038">
        <w:rPr>
          <w:rFonts w:ascii="Consolas" w:hAnsi="Consolas"/>
          <w:lang w:val="nb-NO"/>
        </w:rPr>
        <w:t xml:space="preserve"> p.fornavn </w:t>
      </w:r>
      <w:r w:rsidRPr="00DE5FA2">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 xml:space="preserve">' </w:t>
      </w:r>
      <w:r w:rsidRPr="00DE5FA2">
        <w:rPr>
          <w:rStyle w:val="LS2Operator"/>
          <w:lang w:val="nb-NO"/>
        </w:rPr>
        <w:t>+</w:t>
      </w:r>
      <w:r w:rsidRPr="00017038">
        <w:rPr>
          <w:rFonts w:ascii="Consolas" w:hAnsi="Consolas"/>
          <w:lang w:val="nb-NO"/>
        </w:rPr>
        <w:t xml:space="preserve"> p.etternavn);</w:t>
      </w:r>
    </w:p>
    <w:p w14:paraId="08DEC0BC" w14:textId="739DAE49" w:rsidR="00291DB3" w:rsidRPr="00211DAE" w:rsidRDefault="007B48DD" w:rsidP="00BC5311">
      <w:pPr>
        <w:pStyle w:val="b1aff"/>
      </w:pPr>
      <w:r w:rsidRPr="00211DAE">
        <w:t xml:space="preserve">Ofte bruker vi </w:t>
      </w:r>
      <w:r w:rsidRPr="00C40CA7">
        <w:rPr>
          <w:rStyle w:val="LS2CodeBodytext"/>
        </w:rPr>
        <w:t>map()</w:t>
      </w:r>
      <w:r w:rsidRPr="00211DAE">
        <w:t xml:space="preserve"> for å hente ut verdien av ett felt for hvert objekt og lage en liste </w:t>
      </w:r>
      <w:r w:rsidR="00B1523C">
        <w:t>med</w:t>
      </w:r>
      <w:r w:rsidR="00B1523C" w:rsidRPr="00211DAE">
        <w:t xml:space="preserve"> </w:t>
      </w:r>
      <w:r w:rsidRPr="00211DAE">
        <w:t>dem. Slik kan vi lage en liste over alle verdiene for alder:</w:t>
      </w:r>
    </w:p>
    <w:p w14:paraId="6494A4DE"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listeAldersverdier </w:t>
      </w:r>
      <w:r w:rsidRPr="007A6D8D">
        <w:rPr>
          <w:rStyle w:val="LS2Operator"/>
          <w:lang w:val="nb-NO"/>
        </w:rPr>
        <w:t>=</w:t>
      </w:r>
      <w:r w:rsidRPr="00017038">
        <w:rPr>
          <w:rFonts w:ascii="Consolas" w:hAnsi="Consolas"/>
          <w:lang w:val="nb-NO"/>
        </w:rPr>
        <w:t xml:space="preserve"> personer.map(p </w:t>
      </w:r>
      <w:r w:rsidRPr="00211DAE">
        <w:rPr>
          <w:rStyle w:val="LS2Operator"/>
          <w:lang w:val="nb-NO"/>
        </w:rPr>
        <w:t>=&gt;</w:t>
      </w:r>
      <w:r w:rsidRPr="00017038">
        <w:rPr>
          <w:rFonts w:ascii="Consolas" w:hAnsi="Consolas"/>
          <w:lang w:val="nb-NO"/>
        </w:rPr>
        <w:t xml:space="preserve"> p.alder);</w:t>
      </w:r>
    </w:p>
    <w:p w14:paraId="3585B7CF" w14:textId="77777777" w:rsidR="00291DB3" w:rsidRPr="00211DAE" w:rsidRDefault="007B48DD" w:rsidP="00A01741">
      <w:pPr>
        <w:pStyle w:val="m1tt"/>
      </w:pPr>
      <w:bookmarkStart w:id="930" w:name="aggregeringer-1"/>
      <w:bookmarkStart w:id="931" w:name="_Toc29047921"/>
      <w:r w:rsidRPr="00211DAE">
        <w:t>Aggregeringer</w:t>
      </w:r>
      <w:bookmarkEnd w:id="930"/>
      <w:bookmarkEnd w:id="931"/>
    </w:p>
    <w:p w14:paraId="65E94DE6" w14:textId="03340F46" w:rsidR="00291DB3" w:rsidRPr="00211DAE" w:rsidRDefault="007B48DD" w:rsidP="00C628A3">
      <w:pPr>
        <w:pStyle w:val="b1af-f"/>
      </w:pPr>
      <w:r w:rsidRPr="00211DAE">
        <w:t xml:space="preserve">Funksjonen </w:t>
      </w:r>
      <w:r w:rsidRPr="00B21A25">
        <w:rPr>
          <w:rStyle w:val="LS2CodeBodytext"/>
        </w:rPr>
        <w:t>reduce</w:t>
      </w:r>
      <w:r w:rsidRPr="00211DAE">
        <w:t xml:space="preserve"> kan brukes direkte på lister </w:t>
      </w:r>
      <w:r w:rsidR="00EF6F84">
        <w:t>med</w:t>
      </w:r>
      <w:r w:rsidR="00EF6F84" w:rsidRPr="00211DAE">
        <w:t xml:space="preserve"> </w:t>
      </w:r>
      <w:r w:rsidRPr="00211DAE">
        <w:t>objekter:</w:t>
      </w:r>
    </w:p>
    <w:p w14:paraId="425E5841" w14:textId="77777777" w:rsidR="00291DB3" w:rsidRPr="00017038" w:rsidRDefault="007B48DD" w:rsidP="00BC5311">
      <w:pPr>
        <w:pStyle w:val="eks1aff"/>
        <w:rPr>
          <w:rFonts w:ascii="Consolas" w:hAnsi="Consolas"/>
        </w:rPr>
      </w:pPr>
      <w:r w:rsidRPr="006D51B7">
        <w:rPr>
          <w:rStyle w:val="LS2Keyword"/>
        </w:rPr>
        <w:t>let</w:t>
      </w:r>
      <w:r w:rsidRPr="00017038">
        <w:rPr>
          <w:rFonts w:ascii="Consolas" w:hAnsi="Consolas"/>
        </w:rPr>
        <w:t xml:space="preserve"> </w:t>
      </w:r>
      <w:proofErr w:type="spellStart"/>
      <w:r w:rsidRPr="00017038">
        <w:rPr>
          <w:rFonts w:ascii="Consolas" w:hAnsi="Consolas"/>
        </w:rPr>
        <w:t>sumAvAlder</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proofErr w:type="gramStart"/>
      <w:r w:rsidRPr="00017038">
        <w:rPr>
          <w:rFonts w:ascii="Consolas" w:hAnsi="Consolas"/>
        </w:rPr>
        <w:t>personer.</w:t>
      </w:r>
      <w:r w:rsidRPr="00EF2694">
        <w:rPr>
          <w:rFonts w:ascii="Consolas" w:hAnsi="Consolas"/>
          <w:highlight w:val="yellow"/>
          <w:rPrChange w:id="932" w:author="Terje Kolderup" w:date="2020-01-29T15:35:00Z">
            <w:rPr>
              <w:rFonts w:ascii="Consolas" w:hAnsi="Consolas"/>
            </w:rPr>
          </w:rPrChange>
        </w:rPr>
        <w:t>reduce</w:t>
      </w:r>
      <w:proofErr w:type="spellEnd"/>
      <w:proofErr w:type="gramEnd"/>
      <w:r w:rsidRPr="00017038">
        <w:rPr>
          <w:rFonts w:ascii="Consolas" w:hAnsi="Consolas"/>
        </w:rPr>
        <w:t xml:space="preserve">((sum, p) </w:t>
      </w:r>
      <w:r>
        <w:rPr>
          <w:rStyle w:val="LS2Operator"/>
        </w:rPr>
        <w:t>=&gt;</w:t>
      </w:r>
      <w:r w:rsidRPr="00017038">
        <w:rPr>
          <w:rFonts w:ascii="Consolas" w:hAnsi="Consolas"/>
        </w:rPr>
        <w:t xml:space="preserve"> </w:t>
      </w:r>
      <w:proofErr w:type="spellStart"/>
      <w:r w:rsidRPr="00017038">
        <w:rPr>
          <w:rFonts w:ascii="Consolas" w:hAnsi="Consolas"/>
        </w:rPr>
        <w:t>p.alder</w:t>
      </w:r>
      <w:proofErr w:type="spellEnd"/>
      <w:r w:rsidRPr="00017038">
        <w:rPr>
          <w:rFonts w:ascii="Consolas" w:hAnsi="Consolas"/>
        </w:rPr>
        <w:t xml:space="preserve"> </w:t>
      </w:r>
      <w:r w:rsidRPr="001B67AF">
        <w:rPr>
          <w:rStyle w:val="LS2Operator"/>
        </w:rPr>
        <w:t>+</w:t>
      </w:r>
      <w:r w:rsidRPr="00017038">
        <w:rPr>
          <w:rFonts w:ascii="Consolas" w:hAnsi="Consolas"/>
        </w:rPr>
        <w:t xml:space="preserve"> sum, </w:t>
      </w:r>
      <w:r>
        <w:rPr>
          <w:rStyle w:val="LS2NumVal"/>
        </w:rPr>
        <w:t>0</w:t>
      </w:r>
      <w:r w:rsidRPr="00017038">
        <w:rPr>
          <w:rFonts w:ascii="Consolas" w:hAnsi="Consolas"/>
        </w:rPr>
        <w:t>);</w:t>
      </w:r>
    </w:p>
    <w:p w14:paraId="386C9E70" w14:textId="0752D119" w:rsidR="00E30770" w:rsidRDefault="00E30770" w:rsidP="00BC5311">
      <w:pPr>
        <w:pStyle w:val="b1aff"/>
      </w:pPr>
      <w:r>
        <w:t xml:space="preserve">Som tidligere tar </w:t>
      </w:r>
      <w:r w:rsidRPr="00C40CA7">
        <w:rPr>
          <w:rStyle w:val="LS2CodeBodytext"/>
        </w:rPr>
        <w:t>reduce</w:t>
      </w:r>
      <w:r>
        <w:t xml:space="preserve"> en funksjon som parameter. Denne funksjonen igjen tar den aggregerte verdien og et enkelt element som parameter</w:t>
      </w:r>
      <w:r w:rsidR="00D7377B">
        <w:t>,</w:t>
      </w:r>
      <w:r>
        <w:t xml:space="preserve"> og den returnerer en ny aggregert verdi. Funksjonen </w:t>
      </w:r>
      <w:r w:rsidRPr="00C40CA7">
        <w:rPr>
          <w:rStyle w:val="LS2CodeBodytext"/>
        </w:rPr>
        <w:t>reduce</w:t>
      </w:r>
      <w:r>
        <w:t xml:space="preserve"> sørger for at funksjonen den får</w:t>
      </w:r>
      <w:r w:rsidR="00D7377B">
        <w:t>,</w:t>
      </w:r>
      <w:r>
        <w:t xml:space="preserve"> kalles for hvert element i listen, og så returnere</w:t>
      </w:r>
      <w:r w:rsidR="00D7377B">
        <w:t>r</w:t>
      </w:r>
      <w:r>
        <w:t xml:space="preserve"> den siste aggregerte verdien som returverdi fra </w:t>
      </w:r>
      <w:r w:rsidRPr="00C40CA7">
        <w:rPr>
          <w:rStyle w:val="LS2CodeBodytext"/>
        </w:rPr>
        <w:t>reduce</w:t>
      </w:r>
      <w:r>
        <w:t>.</w:t>
      </w:r>
    </w:p>
    <w:p w14:paraId="3B888D16" w14:textId="0F2C609C" w:rsidR="00291DB3" w:rsidRPr="00211DAE" w:rsidRDefault="007B48DD" w:rsidP="00327DF6">
      <w:pPr>
        <w:pStyle w:val="b1af"/>
      </w:pPr>
      <w:r w:rsidRPr="00211DAE">
        <w:t xml:space="preserve">På </w:t>
      </w:r>
      <w:r w:rsidR="00166A72">
        <w:t>likn</w:t>
      </w:r>
      <w:r w:rsidRPr="00211DAE">
        <w:t>ende måte kan vi finne maksimalverdien:</w:t>
      </w:r>
    </w:p>
    <w:p w14:paraId="0099516C" w14:textId="77777777" w:rsidR="00291DB3" w:rsidRPr="00017038" w:rsidRDefault="007B48DD" w:rsidP="00BC5311">
      <w:pPr>
        <w:pStyle w:val="eks1aff"/>
        <w:rPr>
          <w:rFonts w:ascii="Consolas" w:hAnsi="Consolas"/>
        </w:rPr>
      </w:pPr>
      <w:proofErr w:type="spellStart"/>
      <w:proofErr w:type="gramStart"/>
      <w:r w:rsidRPr="00017038">
        <w:rPr>
          <w:rFonts w:ascii="Consolas" w:hAnsi="Consolas"/>
        </w:rPr>
        <w:t>personer.reduce</w:t>
      </w:r>
      <w:proofErr w:type="spellEnd"/>
      <w:proofErr w:type="gramEnd"/>
      <w:r w:rsidRPr="00017038">
        <w:rPr>
          <w:rFonts w:ascii="Consolas" w:hAnsi="Consolas"/>
        </w:rPr>
        <w:t xml:space="preserve">((max, p) </w:t>
      </w:r>
      <w:r>
        <w:rPr>
          <w:rStyle w:val="LS2Operator"/>
        </w:rPr>
        <w:t>=&gt;</w:t>
      </w:r>
      <w:r w:rsidRPr="00017038">
        <w:rPr>
          <w:rFonts w:ascii="Consolas" w:hAnsi="Consolas"/>
        </w:rPr>
        <w:t xml:space="preserve"> </w:t>
      </w:r>
      <w:proofErr w:type="spellStart"/>
      <w:r w:rsidRPr="00CE3B58">
        <w:rPr>
          <w:rStyle w:val="LS2Object"/>
        </w:rPr>
        <w:t>Math</w:t>
      </w:r>
      <w:r w:rsidRPr="00017038">
        <w:rPr>
          <w:rFonts w:ascii="Consolas" w:hAnsi="Consolas"/>
        </w:rPr>
        <w:t>.max</w:t>
      </w:r>
      <w:proofErr w:type="spellEnd"/>
      <w:r w:rsidRPr="00017038">
        <w:rPr>
          <w:rFonts w:ascii="Consolas" w:hAnsi="Consolas"/>
        </w:rPr>
        <w:t>(</w:t>
      </w:r>
      <w:proofErr w:type="spellStart"/>
      <w:r w:rsidRPr="00017038">
        <w:rPr>
          <w:rFonts w:ascii="Consolas" w:hAnsi="Consolas"/>
        </w:rPr>
        <w:t>p.alder</w:t>
      </w:r>
      <w:proofErr w:type="spellEnd"/>
      <w:r w:rsidRPr="00017038">
        <w:rPr>
          <w:rFonts w:ascii="Consolas" w:hAnsi="Consolas"/>
        </w:rPr>
        <w:t xml:space="preserve">, max), </w:t>
      </w:r>
      <w:r>
        <w:rPr>
          <w:rStyle w:val="LS2NumVal"/>
        </w:rPr>
        <w:t>0</w:t>
      </w:r>
      <w:r w:rsidRPr="00017038">
        <w:rPr>
          <w:rFonts w:ascii="Consolas" w:hAnsi="Consolas"/>
        </w:rPr>
        <w:t>);</w:t>
      </w:r>
    </w:p>
    <w:p w14:paraId="407437DC" w14:textId="458FB9BB" w:rsidR="00C12B76" w:rsidRDefault="00C12B76" w:rsidP="00C12B76">
      <w:pPr>
        <w:pStyle w:val="kap1starts"/>
      </w:pPr>
      <w:bookmarkStart w:id="933" w:name="callbacks-promises-og-asynkrone-kall"/>
      <w:r>
        <w:lastRenderedPageBreak/>
        <w:t>[start kap]</w:t>
      </w:r>
    </w:p>
    <w:p w14:paraId="6A306C62" w14:textId="5EBAD46D" w:rsidR="00C12B76" w:rsidRDefault="007B48DD" w:rsidP="00C12B76">
      <w:pPr>
        <w:pStyle w:val="kap1nums"/>
      </w:pPr>
      <w:bookmarkStart w:id="934" w:name="_Toc28544442"/>
      <w:bookmarkStart w:id="935" w:name="_Toc28544577"/>
      <w:bookmarkStart w:id="936" w:name="_Toc29047922"/>
      <w:r w:rsidRPr="00211DAE">
        <w:t>14</w:t>
      </w:r>
      <w:bookmarkEnd w:id="934"/>
      <w:bookmarkEnd w:id="935"/>
      <w:bookmarkEnd w:id="936"/>
    </w:p>
    <w:p w14:paraId="6F1512BA" w14:textId="3E03D4AF" w:rsidR="00291DB3" w:rsidRPr="00211DAE" w:rsidRDefault="00A065CD" w:rsidP="00C12B76">
      <w:pPr>
        <w:pStyle w:val="kap1titts"/>
      </w:pPr>
      <w:bookmarkStart w:id="937" w:name="_Toc29047923"/>
      <w:r w:rsidRPr="00EF2694">
        <w:rPr>
          <w:highlight w:val="yellow"/>
          <w:rPrChange w:id="938" w:author="Terje Kolderup" w:date="2020-01-29T15:35:00Z">
            <w:rPr/>
          </w:rPrChange>
        </w:rPr>
        <w:t>Tilbakekall</w:t>
      </w:r>
      <w:r w:rsidR="007B48DD" w:rsidRPr="00211DAE">
        <w:t xml:space="preserve">, </w:t>
      </w:r>
      <w:r w:rsidR="007B48DD" w:rsidRPr="00EF2694">
        <w:rPr>
          <w:highlight w:val="yellow"/>
          <w:rPrChange w:id="939" w:author="Terje Kolderup" w:date="2020-01-29T15:35:00Z">
            <w:rPr/>
          </w:rPrChange>
        </w:rPr>
        <w:t>promise</w:t>
      </w:r>
      <w:r w:rsidR="007B48DD" w:rsidRPr="00211DAE">
        <w:t xml:space="preserve">s og </w:t>
      </w:r>
      <w:r w:rsidR="007B48DD" w:rsidRPr="00EF2694">
        <w:rPr>
          <w:highlight w:val="yellow"/>
          <w:rPrChange w:id="940" w:author="Terje Kolderup" w:date="2020-01-29T15:35:00Z">
            <w:rPr/>
          </w:rPrChange>
        </w:rPr>
        <w:t>asynkrone kall</w:t>
      </w:r>
      <w:bookmarkStart w:id="941" w:name="_GoBack"/>
      <w:bookmarkEnd w:id="933"/>
      <w:bookmarkEnd w:id="937"/>
      <w:bookmarkEnd w:id="941"/>
    </w:p>
    <w:p w14:paraId="167C521A" w14:textId="145AA0BB" w:rsidR="00291DB3" w:rsidRPr="00211DAE" w:rsidRDefault="007B48DD" w:rsidP="00C12B76">
      <w:pPr>
        <w:pStyle w:val="b1af-f"/>
      </w:pPr>
      <w:r w:rsidRPr="00211DAE">
        <w:t xml:space="preserve">I neste kapittel skal vi se på hvordan vi kan bruke Google Firebase som backend for våre applikasjoner. Før det må vi se på noen mer avanserte emner i </w:t>
      </w:r>
      <w:r w:rsidR="00A03F38">
        <w:t>JavaScript</w:t>
      </w:r>
      <w:r w:rsidRPr="00211DAE">
        <w:t xml:space="preserve">, </w:t>
      </w:r>
      <w:r w:rsidR="00371B62">
        <w:t>kalt</w:t>
      </w:r>
      <w:r w:rsidR="00D7377B">
        <w:t xml:space="preserve"> </w:t>
      </w:r>
      <w:r w:rsidR="00A065CD">
        <w:t>tilbakekall (</w:t>
      </w:r>
      <w:r w:rsidRPr="006A6FFF">
        <w:rPr>
          <w:rStyle w:val="LS2Kursiv"/>
          <w:rPrChange w:id="942" w:author="Terje Kolderup" w:date="2020-01-24T09:42:00Z">
            <w:rPr/>
          </w:rPrChange>
        </w:rPr>
        <w:t>callbacks</w:t>
      </w:r>
      <w:r w:rsidR="00A065CD">
        <w:t xml:space="preserve"> på engelsk)</w:t>
      </w:r>
      <w:r w:rsidRPr="00211DAE">
        <w:t>, promises, og asynkron programmering. Disse er nødvendige for å bruke Google Firebase.</w:t>
      </w:r>
    </w:p>
    <w:p w14:paraId="3A666279" w14:textId="22529789" w:rsidR="00291DB3" w:rsidRPr="00211DAE" w:rsidRDefault="007B48DD" w:rsidP="00B179A8">
      <w:pPr>
        <w:pStyle w:val="b1af"/>
      </w:pPr>
      <w:r w:rsidRPr="00211DAE">
        <w:t>La oss begynne med</w:t>
      </w:r>
      <w:r w:rsidR="00A065CD">
        <w:t xml:space="preserve"> tilbakekall</w:t>
      </w:r>
      <w:r w:rsidRPr="00211DAE">
        <w:t xml:space="preserve">. Først skal vi se på en innebygd funksjon som bruker </w:t>
      </w:r>
      <w:r w:rsidR="00A065CD">
        <w:t>tilbakekall</w:t>
      </w:r>
      <w:r w:rsidRPr="00211DAE">
        <w:t xml:space="preserve">. </w:t>
      </w:r>
      <w:r w:rsidR="00D7377B">
        <w:t>Deretter</w:t>
      </w:r>
      <w:r w:rsidR="00D7377B" w:rsidRPr="00211DAE">
        <w:t xml:space="preserve"> </w:t>
      </w:r>
      <w:r w:rsidRPr="00211DAE">
        <w:t>skal vi se på hvordan vi kan lage våre egne funksjoner som også gjør det.</w:t>
      </w:r>
    </w:p>
    <w:p w14:paraId="04DC8A30" w14:textId="5C2CA29C" w:rsidR="00291DB3" w:rsidRPr="00503824" w:rsidRDefault="007B48DD" w:rsidP="00B179A8">
      <w:pPr>
        <w:pStyle w:val="b1af"/>
        <w:rPr>
          <w:lang w:val="en-US"/>
        </w:rPr>
      </w:pPr>
      <w:r w:rsidRPr="00211DAE">
        <w:t xml:space="preserve">Å vente et gitt antall millisekunder er en nyttig funksjon. La oss se på begynnelsen på et enkelt spill. Vi har mange knapper som er </w:t>
      </w:r>
      <w:r w:rsidR="00D7377B">
        <w:t>deaktivert (disabled)</w:t>
      </w:r>
      <w:r w:rsidRPr="00211DAE">
        <w:t xml:space="preserve">, og så </w:t>
      </w:r>
      <w:r w:rsidR="00D7377B">
        <w:t xml:space="preserve">aktiveres (enables) </w:t>
      </w:r>
      <w:r w:rsidRPr="00211DAE">
        <w:t xml:space="preserve">en av dem. Da går spillet ut på å trykke på denne så fort som mulig. </w:t>
      </w:r>
      <w:r w:rsidRPr="00503824">
        <w:rPr>
          <w:lang w:val="en-US"/>
        </w:rPr>
        <w:t xml:space="preserve">Se </w:t>
      </w:r>
      <w:proofErr w:type="spellStart"/>
      <w:r w:rsidRPr="00503824">
        <w:rPr>
          <w:lang w:val="en-US"/>
        </w:rPr>
        <w:t>gjennom</w:t>
      </w:r>
      <w:proofErr w:type="spellEnd"/>
      <w:r w:rsidRPr="00503824">
        <w:rPr>
          <w:lang w:val="en-US"/>
        </w:rPr>
        <w:t xml:space="preserve"> </w:t>
      </w:r>
      <w:proofErr w:type="spellStart"/>
      <w:r w:rsidRPr="00503824">
        <w:rPr>
          <w:lang w:val="en-US"/>
        </w:rPr>
        <w:t>koden</w:t>
      </w:r>
      <w:proofErr w:type="spellEnd"/>
      <w:r w:rsidRPr="00503824">
        <w:rPr>
          <w:lang w:val="en-US"/>
        </w:rPr>
        <w:t xml:space="preserve"> under:</w:t>
      </w:r>
    </w:p>
    <w:p w14:paraId="1BADF8D4" w14:textId="77777777" w:rsidR="00291DB3" w:rsidRPr="00017038" w:rsidRDefault="007B48DD" w:rsidP="00BC5311">
      <w:pPr>
        <w:pStyle w:val="eks1aff"/>
        <w:rPr>
          <w:rFonts w:ascii="Consolas" w:hAnsi="Consolas"/>
        </w:rPr>
      </w:pP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1</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2</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3</w:t>
      </w:r>
      <w:r>
        <w:rPr>
          <w:rStyle w:val="LS2Tag"/>
        </w:rPr>
        <w:t>&lt;/button&gt;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t xml:space="preserve">    </w:t>
      </w:r>
      <w:proofErr w:type="spellStart"/>
      <w:r w:rsidRPr="00017038">
        <w:rPr>
          <w:rFonts w:ascii="Consolas" w:hAnsi="Consolas"/>
        </w:rPr>
        <w:t>enableRandom</w:t>
      </w:r>
      <w:proofErr w:type="spellEnd"/>
      <w:r w:rsidRPr="00017038">
        <w:rPr>
          <w:rFonts w:ascii="Consolas" w:hAnsi="Consolas"/>
        </w:rPr>
        <w:t>();</w:t>
      </w:r>
      <w:r w:rsidRPr="00017038">
        <w:rPr>
          <w:rFonts w:ascii="Consolas" w:hAnsi="Consolas"/>
        </w:rPr>
        <w:br/>
        <w:t xml:space="preserve">    </w:t>
      </w:r>
      <w:r w:rsidRPr="003002AA">
        <w:rPr>
          <w:rStyle w:val="LS2Tag"/>
          <w:bCs w:val="0"/>
          <w:rPrChange w:id="943" w:author="Terje Kolderup" w:date="2020-01-24T12:46:00Z">
            <w:rPr>
              <w:rStyle w:val="LS2Keyword"/>
            </w:rPr>
          </w:rPrChange>
        </w:rPr>
        <w:t>function</w:t>
      </w:r>
      <w:r w:rsidRPr="00017038">
        <w:rPr>
          <w:rFonts w:ascii="Consolas" w:hAnsi="Consolas"/>
        </w:rPr>
        <w:t xml:space="preserve"> </w:t>
      </w:r>
      <w:r w:rsidRPr="009D333D">
        <w:rPr>
          <w:rStyle w:val="LS2Attribute"/>
          <w:rPrChange w:id="944" w:author="Terje Kolderup" w:date="2020-01-24T13:24:00Z">
            <w:rPr/>
          </w:rPrChange>
        </w:rPr>
        <w:t>select</w:t>
      </w:r>
      <w:r w:rsidRPr="00017038">
        <w:rPr>
          <w:rFonts w:ascii="Consolas" w:hAnsi="Consolas"/>
        </w:rPr>
        <w:t>(</w:t>
      </w:r>
      <w:proofErr w:type="spellStart"/>
      <w:r w:rsidRPr="00017038">
        <w:rPr>
          <w:rFonts w:ascii="Consolas" w:hAnsi="Consolas"/>
        </w:rPr>
        <w:t>btn</w:t>
      </w:r>
      <w:proofErr w:type="spellEnd"/>
      <w:r w:rsidRPr="00017038">
        <w:rPr>
          <w:rFonts w:ascii="Consolas" w:hAnsi="Consolas"/>
        </w:rPr>
        <w:t>) {</w:t>
      </w:r>
      <w:r w:rsidRPr="00017038">
        <w:rPr>
          <w:rFonts w:ascii="Consolas" w:hAnsi="Consolas"/>
        </w:rPr>
        <w:br/>
        <w:t xml:space="preserve">        </w:t>
      </w:r>
      <w:proofErr w:type="spellStart"/>
      <w:r w:rsidRPr="00017038">
        <w:rPr>
          <w:rFonts w:ascii="Consolas" w:hAnsi="Consolas"/>
        </w:rPr>
        <w:t>btn.setAttribute</w:t>
      </w:r>
      <w:proofErr w:type="spellEnd"/>
      <w:r w:rsidRPr="00017038">
        <w:rPr>
          <w:rFonts w:ascii="Consolas" w:hAnsi="Consolas"/>
        </w:rPr>
        <w:t>('</w:t>
      </w:r>
      <w:r>
        <w:rPr>
          <w:rStyle w:val="LS2String"/>
        </w:rPr>
        <w:t>disabled</w:t>
      </w:r>
      <w:r w:rsidRPr="00017038">
        <w:rPr>
          <w:rFonts w:ascii="Consolas" w:hAnsi="Consolas"/>
        </w:rPr>
        <w:t>', '</w:t>
      </w:r>
      <w:r>
        <w:rPr>
          <w:rStyle w:val="LS2String"/>
        </w:rPr>
        <w:t>disabled</w:t>
      </w:r>
      <w:r w:rsidRPr="00017038">
        <w:rPr>
          <w:rFonts w:ascii="Consolas" w:hAnsi="Consolas"/>
        </w:rPr>
        <w:t>');</w:t>
      </w:r>
      <w:r w:rsidRPr="00017038">
        <w:rPr>
          <w:rFonts w:ascii="Consolas" w:hAnsi="Consolas"/>
        </w:rPr>
        <w:br/>
        <w:t xml:space="preserve">        </w:t>
      </w:r>
      <w:proofErr w:type="spellStart"/>
      <w:r w:rsidRPr="00017038">
        <w:rPr>
          <w:rFonts w:ascii="Consolas" w:hAnsi="Consolas"/>
        </w:rPr>
        <w:t>enableRandom</w:t>
      </w:r>
      <w:proofErr w:type="spellEnd"/>
      <w:r w:rsidRPr="00017038">
        <w:rPr>
          <w:rFonts w:ascii="Consolas" w:hAnsi="Consolas"/>
        </w:rPr>
        <w:t>();</w:t>
      </w:r>
      <w:r w:rsidRPr="00017038">
        <w:rPr>
          <w:rFonts w:ascii="Consolas" w:hAnsi="Consolas"/>
        </w:rPr>
        <w:br/>
        <w:t xml:space="preserve">    }</w:t>
      </w:r>
      <w:r w:rsidRPr="00017038">
        <w:rPr>
          <w:rFonts w:ascii="Consolas" w:hAnsi="Consolas"/>
        </w:rPr>
        <w:br/>
      </w:r>
      <w:r w:rsidRPr="00017038">
        <w:rPr>
          <w:rFonts w:ascii="Consolas" w:hAnsi="Consolas"/>
        </w:rPr>
        <w:br/>
        <w:t xml:space="preserve">    </w:t>
      </w:r>
      <w:r w:rsidRPr="003002AA">
        <w:rPr>
          <w:rStyle w:val="LS2Tag"/>
          <w:bCs w:val="0"/>
          <w:rPrChange w:id="945" w:author="Terje Kolderup" w:date="2020-01-24T12:46:00Z">
            <w:rPr>
              <w:rStyle w:val="LS2Keyword"/>
            </w:rPr>
          </w:rPrChange>
        </w:rPr>
        <w:t>function</w:t>
      </w:r>
      <w:r w:rsidRPr="00017038">
        <w:rPr>
          <w:rFonts w:ascii="Consolas" w:hAnsi="Consolas"/>
        </w:rPr>
        <w:t xml:space="preserve"> </w:t>
      </w:r>
      <w:proofErr w:type="spellStart"/>
      <w:r w:rsidRPr="009D333D">
        <w:rPr>
          <w:rStyle w:val="LS2Attribute"/>
          <w:rPrChange w:id="946" w:author="Terje Kolderup" w:date="2020-01-24T13:24:00Z">
            <w:rPr/>
          </w:rPrChange>
        </w:rPr>
        <w:t>enableRandom</w:t>
      </w:r>
      <w:proofErr w:type="spellEnd"/>
      <w:r w:rsidRPr="00017038">
        <w:rPr>
          <w:rFonts w:ascii="Consolas" w:hAnsi="Consolas"/>
        </w:rPr>
        <w:t>() {</w:t>
      </w:r>
      <w:r w:rsidRPr="00017038">
        <w:rPr>
          <w:rFonts w:ascii="Consolas" w:hAnsi="Consolas"/>
        </w:rPr>
        <w:br/>
        <w:t xml:space="preserve">        </w:t>
      </w:r>
      <w:r w:rsidRPr="006D51B7">
        <w:rPr>
          <w:rStyle w:val="LS2Keyword"/>
        </w:rPr>
        <w:t>let</w:t>
      </w:r>
      <w:r w:rsidRPr="00017038">
        <w:rPr>
          <w:rFonts w:ascii="Consolas" w:hAnsi="Consolas"/>
        </w:rPr>
        <w:t xml:space="preserve"> </w:t>
      </w:r>
      <w:proofErr w:type="spellStart"/>
      <w:r w:rsidRPr="00017038">
        <w:rPr>
          <w:rFonts w:ascii="Consolas" w:hAnsi="Consolas"/>
        </w:rPr>
        <w:t>btns</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Change w:id="947" w:author="Terje Kolderup" w:date="2020-01-24T13:24:00Z">
            <w:rPr>
              <w:rStyle w:val="LS2Object"/>
            </w:rPr>
          </w:rPrChange>
        </w:rPr>
        <w:t>document</w:t>
      </w:r>
      <w:r w:rsidRPr="00017038">
        <w:rPr>
          <w:rFonts w:ascii="Consolas" w:hAnsi="Consolas"/>
        </w:rPr>
        <w:t>.getElementsByTagName</w:t>
      </w:r>
      <w:proofErr w:type="spellEnd"/>
      <w:r w:rsidRPr="00017038">
        <w:rPr>
          <w:rFonts w:ascii="Consolas" w:hAnsi="Consolas"/>
        </w:rPr>
        <w:t>('</w:t>
      </w:r>
      <w:r>
        <w:rPr>
          <w:rStyle w:val="LS2String"/>
        </w:rPr>
        <w:t>button</w:t>
      </w:r>
      <w:r w:rsidRPr="00017038">
        <w:rPr>
          <w:rFonts w:ascii="Consolas" w:hAnsi="Consolas"/>
        </w:rPr>
        <w:t>');</w:t>
      </w:r>
      <w:r w:rsidRPr="00017038">
        <w:rPr>
          <w:rFonts w:ascii="Consolas" w:hAnsi="Consolas"/>
        </w:rPr>
        <w:br/>
        <w:t xml:space="preserve">        </w:t>
      </w:r>
      <w:r w:rsidRPr="006D51B7">
        <w:rPr>
          <w:rStyle w:val="LS2Keyword"/>
        </w:rPr>
        <w:t>let</w:t>
      </w:r>
      <w:r w:rsidRPr="00017038">
        <w:rPr>
          <w:rFonts w:ascii="Consolas" w:hAnsi="Consolas"/>
        </w:rPr>
        <w:t xml:space="preserve"> </w:t>
      </w:r>
      <w:proofErr w:type="spellStart"/>
      <w:r w:rsidRPr="00017038">
        <w:rPr>
          <w:rFonts w:ascii="Consolas" w:hAnsi="Consolas"/>
        </w:rPr>
        <w:t>randomIndex</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Change w:id="948" w:author="Terje Kolderup" w:date="2020-01-24T13:24:00Z">
            <w:rPr>
              <w:rStyle w:val="LS2Object"/>
            </w:rPr>
          </w:rPrChange>
        </w:rPr>
        <w:t>Math</w:t>
      </w:r>
      <w:r w:rsidRPr="00017038">
        <w:rPr>
          <w:rFonts w:ascii="Consolas" w:hAnsi="Consolas"/>
        </w:rPr>
        <w:t>.floor</w:t>
      </w:r>
      <w:proofErr w:type="spellEnd"/>
      <w:r w:rsidRPr="00017038">
        <w:rPr>
          <w:rFonts w:ascii="Consolas" w:hAnsi="Consolas"/>
        </w:rPr>
        <w:t>(</w:t>
      </w:r>
      <w:proofErr w:type="spellStart"/>
      <w:r w:rsidRPr="00017038">
        <w:rPr>
          <w:rFonts w:ascii="Consolas" w:hAnsi="Consolas"/>
          <w:rPrChange w:id="949" w:author="Terje Kolderup" w:date="2020-01-24T13:24:00Z">
            <w:rPr>
              <w:rStyle w:val="LS2Object"/>
            </w:rPr>
          </w:rPrChange>
        </w:rPr>
        <w:t>Math</w:t>
      </w:r>
      <w:r w:rsidRPr="00017038">
        <w:rPr>
          <w:rFonts w:ascii="Consolas" w:hAnsi="Consolas"/>
        </w:rPr>
        <w:t>.random</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
        <w:t>btns.length</w:t>
      </w:r>
      <w:proofErr w:type="spellEnd"/>
      <w:r w:rsidRPr="00017038">
        <w:rPr>
          <w:rFonts w:ascii="Consolas" w:hAnsi="Consolas"/>
        </w:rPr>
        <w:t>);</w:t>
      </w:r>
      <w:r w:rsidRPr="00017038">
        <w:rPr>
          <w:rFonts w:ascii="Consolas" w:hAnsi="Consolas"/>
        </w:rPr>
        <w:br/>
        <w:t xml:space="preserve">        </w:t>
      </w:r>
      <w:r w:rsidRPr="006D51B7">
        <w:rPr>
          <w:rStyle w:val="LS2Keyword"/>
        </w:rPr>
        <w:t>let</w:t>
      </w:r>
      <w:r w:rsidRPr="00017038">
        <w:rPr>
          <w:rFonts w:ascii="Consolas" w:hAnsi="Consolas"/>
        </w:rPr>
        <w:t xml:space="preserve"> </w:t>
      </w:r>
      <w:proofErr w:type="spellStart"/>
      <w:r w:rsidRPr="00017038">
        <w:rPr>
          <w:rFonts w:ascii="Consolas" w:hAnsi="Consolas"/>
        </w:rPr>
        <w:t>btn</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r w:rsidRPr="00017038">
        <w:rPr>
          <w:rFonts w:ascii="Consolas" w:hAnsi="Consolas"/>
        </w:rPr>
        <w:t>btns</w:t>
      </w:r>
      <w:proofErr w:type="spellEnd"/>
      <w:r w:rsidRPr="00017038">
        <w:rPr>
          <w:rFonts w:ascii="Consolas" w:hAnsi="Consolas"/>
        </w:rPr>
        <w:t>[</w:t>
      </w:r>
      <w:proofErr w:type="spellStart"/>
      <w:r w:rsidRPr="00017038">
        <w:rPr>
          <w:rFonts w:ascii="Consolas" w:hAnsi="Consolas"/>
        </w:rPr>
        <w:t>randomIndex</w:t>
      </w:r>
      <w:proofErr w:type="spellEnd"/>
      <w:r w:rsidRPr="00017038">
        <w:rPr>
          <w:rFonts w:ascii="Consolas" w:hAnsi="Consolas"/>
        </w:rPr>
        <w:t>];</w:t>
      </w:r>
      <w:r w:rsidRPr="00017038">
        <w:rPr>
          <w:rFonts w:ascii="Consolas" w:hAnsi="Consolas"/>
        </w:rPr>
        <w:br/>
        <w:t xml:space="preserve">        </w:t>
      </w:r>
      <w:proofErr w:type="spellStart"/>
      <w:r w:rsidRPr="00017038">
        <w:rPr>
          <w:rFonts w:ascii="Consolas" w:hAnsi="Consolas"/>
        </w:rPr>
        <w:t>btn.removeAttribute</w:t>
      </w:r>
      <w:proofErr w:type="spellEnd"/>
      <w:r w:rsidRPr="00017038">
        <w:rPr>
          <w:rFonts w:ascii="Consolas" w:hAnsi="Consolas"/>
        </w:rPr>
        <w:t>('</w:t>
      </w:r>
      <w:r>
        <w:rPr>
          <w:rStyle w:val="LS2String"/>
        </w:rPr>
        <w:t>disabled</w:t>
      </w:r>
      <w:r w:rsidRPr="00017038">
        <w:rPr>
          <w:rFonts w:ascii="Consolas" w:hAnsi="Consolas"/>
        </w:rPr>
        <w:t>');</w:t>
      </w:r>
      <w:r w:rsidRPr="00017038">
        <w:rPr>
          <w:rFonts w:ascii="Consolas" w:hAnsi="Consolas"/>
        </w:rPr>
        <w:br/>
        <w:t xml:space="preserve">    }</w:t>
      </w:r>
      <w:r w:rsidRPr="00017038">
        <w:rPr>
          <w:rFonts w:ascii="Consolas" w:hAnsi="Consolas"/>
        </w:rPr>
        <w:br/>
      </w:r>
      <w:r>
        <w:rPr>
          <w:rStyle w:val="LS2Tag"/>
        </w:rPr>
        <w:t>&lt;/script&gt;</w:t>
      </w:r>
    </w:p>
    <w:p w14:paraId="7C2FA8FD" w14:textId="093CEF3F" w:rsidR="00291DB3" w:rsidRPr="00211DAE" w:rsidRDefault="007B48DD" w:rsidP="00BC5311">
      <w:pPr>
        <w:pStyle w:val="b1aff"/>
      </w:pPr>
      <w:r w:rsidRPr="00211DAE">
        <w:t xml:space="preserve">Når vi trykker på en knapp, </w:t>
      </w:r>
      <w:r w:rsidR="00D7377B">
        <w:t>deaktiveres</w:t>
      </w:r>
      <w:r w:rsidR="00D7377B" w:rsidRPr="00211DAE">
        <w:t xml:space="preserve"> </w:t>
      </w:r>
      <w:r w:rsidRPr="00211DAE">
        <w:t xml:space="preserve">den, og så </w:t>
      </w:r>
      <w:r w:rsidR="00D7377B">
        <w:t>aktiveres</w:t>
      </w:r>
      <w:r w:rsidR="00D7377B" w:rsidRPr="00211DAE">
        <w:t xml:space="preserve"> </w:t>
      </w:r>
      <w:r w:rsidRPr="00211DAE">
        <w:t>en ny tilfeldig knapp.</w:t>
      </w:r>
    </w:p>
    <w:p w14:paraId="4B72F928" w14:textId="37026461" w:rsidR="00291DB3" w:rsidRPr="00211DAE" w:rsidRDefault="007B48DD" w:rsidP="00B179A8">
      <w:pPr>
        <w:pStyle w:val="b1af"/>
      </w:pPr>
      <w:r w:rsidRPr="00211DAE">
        <w:t xml:space="preserve">I dette spillet vil vi gjerne la det gå et sekund fra vi har trykket på en knapp til neste knapp </w:t>
      </w:r>
      <w:r w:rsidR="00D7377B">
        <w:t>aktiveres</w:t>
      </w:r>
      <w:r w:rsidRPr="00211DAE">
        <w:t xml:space="preserve">. Til dette kan vi bruke den innebygde funksjonen </w:t>
      </w:r>
      <w:r w:rsidRPr="00C57878">
        <w:rPr>
          <w:rStyle w:val="LS2CodeBodytext"/>
        </w:rPr>
        <w:t>setTimeout()</w:t>
      </w:r>
      <w:r w:rsidRPr="00211DAE">
        <w:t>. Den tar to parametre: antall millisekunder den skal vente</w:t>
      </w:r>
      <w:r w:rsidR="00962D8B">
        <w:t>,</w:t>
      </w:r>
      <w:r w:rsidRPr="00211DAE">
        <w:t xml:space="preserve"> og </w:t>
      </w:r>
      <w:r w:rsidR="00962D8B" w:rsidRPr="00211DAE">
        <w:t>e</w:t>
      </w:r>
      <w:r w:rsidR="00962D8B">
        <w:t>n</w:t>
      </w:r>
      <w:r w:rsidR="00962D8B" w:rsidRPr="00211DAE">
        <w:t xml:space="preserve"> </w:t>
      </w:r>
      <w:r w:rsidR="00A065CD" w:rsidRPr="00A03F38">
        <w:rPr>
          <w:rStyle w:val="LS2Kursiv"/>
          <w:i w:val="0"/>
          <w:iCs/>
        </w:rPr>
        <w:t>tilbakekall</w:t>
      </w:r>
      <w:r w:rsidRPr="00211DAE">
        <w:t xml:space="preserve">. Et </w:t>
      </w:r>
      <w:r w:rsidR="00A065CD">
        <w:t>tilbakekall</w:t>
      </w:r>
      <w:r w:rsidRPr="00211DAE">
        <w:t xml:space="preserve"> </w:t>
      </w:r>
      <w:r w:rsidR="00962D8B">
        <w:t>er</w:t>
      </w:r>
      <w:r w:rsidRPr="00211DAE">
        <w:t xml:space="preserve"> en funksjon som vil bli kalt etter at det gitte antall</w:t>
      </w:r>
      <w:r w:rsidR="00962D8B">
        <w:t>et</w:t>
      </w:r>
      <w:r w:rsidRPr="00211DAE">
        <w:t xml:space="preserve"> millisekunder har passert.</w:t>
      </w:r>
    </w:p>
    <w:p w14:paraId="14CD4821" w14:textId="13F95C7F" w:rsidR="00291DB3" w:rsidRPr="00211DAE" w:rsidRDefault="007B48DD" w:rsidP="00B179A8">
      <w:pPr>
        <w:pStyle w:val="b1af"/>
      </w:pPr>
      <w:r w:rsidRPr="00211DAE">
        <w:t xml:space="preserve">I vårt tilfelle er det funksjonen </w:t>
      </w:r>
      <w:r w:rsidRPr="00C57878">
        <w:rPr>
          <w:rStyle w:val="LS2CodeBodytext"/>
        </w:rPr>
        <w:t>enableRandom()</w:t>
      </w:r>
      <w:r w:rsidRPr="00211DAE">
        <w:t xml:space="preserve"> som skal kalles etter ett sekund</w:t>
      </w:r>
      <w:r w:rsidR="00962D8B">
        <w:t>,</w:t>
      </w:r>
      <w:r w:rsidRPr="00211DAE">
        <w:t xml:space="preserve"> og som er </w:t>
      </w:r>
      <w:r w:rsidR="00A065CD">
        <w:t>tilbakekallet</w:t>
      </w:r>
      <w:r w:rsidRPr="00211DAE">
        <w:t xml:space="preserve">. Så vi kan bytte ut </w:t>
      </w:r>
      <w:r w:rsidRPr="00C57878">
        <w:rPr>
          <w:rStyle w:val="LS2CodeBodytext"/>
        </w:rPr>
        <w:t>enableRandom();</w:t>
      </w:r>
      <w:r w:rsidRPr="00211DAE">
        <w:t xml:space="preserve"> i koden over med </w:t>
      </w:r>
      <w:r w:rsidRPr="00C57878">
        <w:rPr>
          <w:rStyle w:val="LS2CodeBodytext"/>
        </w:rPr>
        <w:t>setTimeout(enableRandom, 1000);</w:t>
      </w:r>
      <w:r w:rsidRPr="00211DAE">
        <w:t>.</w:t>
      </w:r>
    </w:p>
    <w:p w14:paraId="2254D03D" w14:textId="45D4F693" w:rsidR="00291DB3" w:rsidRPr="00211DAE" w:rsidRDefault="00A065CD" w:rsidP="00B179A8">
      <w:pPr>
        <w:pStyle w:val="b1af"/>
      </w:pPr>
      <w:r w:rsidRPr="00211DAE">
        <w:lastRenderedPageBreak/>
        <w:t>E</w:t>
      </w:r>
      <w:r>
        <w:t>t</w:t>
      </w:r>
      <w:r w:rsidRPr="00211DAE">
        <w:t xml:space="preserve"> </w:t>
      </w:r>
      <w:r>
        <w:t>tilbakekall</w:t>
      </w:r>
      <w:r w:rsidR="007B48DD" w:rsidRPr="00211DAE">
        <w:t xml:space="preserve"> kan altså være navnet på en funksjon. Merk at det da ikke er paranteser etter </w:t>
      </w:r>
      <w:r w:rsidR="007B48DD" w:rsidRPr="00C57878">
        <w:rPr>
          <w:rStyle w:val="LS2CodeBodytext"/>
        </w:rPr>
        <w:t>enableRandom()</w:t>
      </w:r>
      <w:r w:rsidR="007B48DD" w:rsidRPr="00211DAE">
        <w:t xml:space="preserve">. </w:t>
      </w:r>
      <w:r w:rsidR="007B48DD" w:rsidRPr="00C57878">
        <w:rPr>
          <w:rStyle w:val="LS2CodeBodytext"/>
        </w:rPr>
        <w:t>setTimeout(enableRandom(), 1000);</w:t>
      </w:r>
      <w:r w:rsidR="007B48DD" w:rsidRPr="00211DAE">
        <w:t xml:space="preserve"> ville betydd send med resultatet av </w:t>
      </w:r>
      <w:r w:rsidR="007B48DD" w:rsidRPr="00C57878">
        <w:rPr>
          <w:rStyle w:val="LS2CodeBodytext"/>
        </w:rPr>
        <w:t>enableRandom()</w:t>
      </w:r>
      <w:r w:rsidR="007B48DD" w:rsidRPr="00211DAE">
        <w:t xml:space="preserve"> som parameter til </w:t>
      </w:r>
      <w:r w:rsidR="007B48DD" w:rsidRPr="00C57878">
        <w:rPr>
          <w:rStyle w:val="LS2CodeBodytext"/>
        </w:rPr>
        <w:t>setTimeout()</w:t>
      </w:r>
      <w:r w:rsidR="007B48DD" w:rsidRPr="00211DAE">
        <w:t xml:space="preserve">. Uten parenteser betyr det </w:t>
      </w:r>
      <w:r w:rsidR="007B48DD" w:rsidRPr="00FE1A1D">
        <w:rPr>
          <w:rStyle w:val="LS2Kursiv"/>
        </w:rPr>
        <w:t>send med funksjonen</w:t>
      </w:r>
      <w:r w:rsidR="007B48DD" w:rsidRPr="00FE1A1D">
        <w:t xml:space="preserve"> </w:t>
      </w:r>
      <w:r w:rsidR="007B48DD" w:rsidRPr="00C57878">
        <w:rPr>
          <w:rStyle w:val="LS2CodeBodytext"/>
        </w:rPr>
        <w:t>enableRandom</w:t>
      </w:r>
      <w:r w:rsidR="007B48DD" w:rsidRPr="00FE1A1D">
        <w:t xml:space="preserve"> </w:t>
      </w:r>
      <w:r w:rsidR="007B48DD" w:rsidRPr="00FE1A1D">
        <w:rPr>
          <w:rStyle w:val="LS2Kursiv"/>
        </w:rPr>
        <w:t>som parameter</w:t>
      </w:r>
      <w:r w:rsidR="007B48DD" w:rsidRPr="00211DAE">
        <w:t xml:space="preserve">. Og det </w:t>
      </w:r>
      <w:r w:rsidR="007B48DD" w:rsidRPr="00C57878">
        <w:rPr>
          <w:rStyle w:val="LS2CodeBodytext"/>
        </w:rPr>
        <w:t>setTimeout</w:t>
      </w:r>
      <w:r w:rsidR="007B48DD" w:rsidRPr="00211DAE">
        <w:t xml:space="preserve"> gjør</w:t>
      </w:r>
      <w:r w:rsidR="00962D8B">
        <w:t>,</w:t>
      </w:r>
      <w:r w:rsidR="007B48DD" w:rsidRPr="00211DAE">
        <w:t xml:space="preserve"> er å kalle funksjonen vi sender med</w:t>
      </w:r>
      <w:r w:rsidR="00962D8B">
        <w:t>,</w:t>
      </w:r>
      <w:r w:rsidR="007B48DD" w:rsidRPr="00211DAE">
        <w:t xml:space="preserve"> etter 1</w:t>
      </w:r>
      <w:r w:rsidR="00962D8B">
        <w:t> </w:t>
      </w:r>
      <w:r w:rsidR="007B48DD" w:rsidRPr="00211DAE">
        <w:t>000</w:t>
      </w:r>
      <w:r w:rsidR="00870024">
        <w:t> </w:t>
      </w:r>
      <w:r w:rsidR="007B48DD" w:rsidRPr="00211DAE">
        <w:t>millisekunder.</w:t>
      </w:r>
    </w:p>
    <w:p w14:paraId="2AC57B1E" w14:textId="16044EE7" w:rsidR="00291DB3" w:rsidRPr="00211DAE" w:rsidRDefault="007B48DD" w:rsidP="00B179A8">
      <w:pPr>
        <w:pStyle w:val="b1af"/>
      </w:pPr>
      <w:r w:rsidRPr="00211DAE">
        <w:t xml:space="preserve">Vi kan også bruke </w:t>
      </w:r>
      <w:r w:rsidR="00A065CD">
        <w:t>tilbakekall</w:t>
      </w:r>
      <w:r w:rsidRPr="00211DAE">
        <w:t xml:space="preserve"> i vår</w:t>
      </w:r>
      <w:r w:rsidR="00CE2776">
        <w:t>e</w:t>
      </w:r>
      <w:r w:rsidRPr="00211DAE">
        <w:t xml:space="preserve"> egne funksjoner. La oss se på et enkelt eksempel</w:t>
      </w:r>
      <w:r w:rsidR="00962D8B">
        <w:t xml:space="preserve"> –</w:t>
      </w:r>
      <w:r w:rsidR="00962D8B" w:rsidRPr="00211DAE">
        <w:t xml:space="preserve"> </w:t>
      </w:r>
      <w:r w:rsidRPr="00211DAE">
        <w:t>en funksjon som</w:t>
      </w:r>
      <w:r w:rsidR="00741CE8">
        <w:t xml:space="preserve"> </w:t>
      </w:r>
      <w:r w:rsidR="00741CE8" w:rsidRPr="008130AD">
        <w:t>«</w:t>
      </w:r>
      <w:r w:rsidRPr="00211DAE">
        <w:t>lager</w:t>
      </w:r>
      <w:r w:rsidR="00741CE8">
        <w:t xml:space="preserve">» </w:t>
      </w:r>
      <w:r w:rsidRPr="00211DAE">
        <w:t>pizza:</w:t>
      </w:r>
    </w:p>
    <w:p w14:paraId="75110842" w14:textId="2E996DB4" w:rsidR="00291DB3" w:rsidRPr="00017038" w:rsidRDefault="007B48DD" w:rsidP="00BC5311">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"minDiv"</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"bestillPizza()"</w:t>
      </w:r>
      <w:r w:rsidRPr="00211DAE">
        <w:rPr>
          <w:rStyle w:val="LS2Tag"/>
          <w:lang w:val="nb-NO"/>
        </w:rPr>
        <w:t>&gt;</w:t>
      </w:r>
      <w:r w:rsidRPr="00017038">
        <w:rPr>
          <w:rFonts w:ascii="Consolas" w:hAnsi="Consolas"/>
          <w:lang w:val="nb-NO"/>
        </w:rPr>
        <w:t>Bestill pizza</w:t>
      </w:r>
      <w:r w:rsidRPr="00211DAE">
        <w:rPr>
          <w:rStyle w:val="LS2Tag"/>
          <w:lang w:val="nb-NO"/>
        </w:rPr>
        <w:t>&lt;/button&gt;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95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951"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52" w:author="Terje Kolderup" w:date="2020-01-29T09:55:00Z">
            <w:rPr>
              <w:lang w:val="nb-NO"/>
            </w:rPr>
          </w:rPrChange>
        </w:rPr>
        <w:t>bestillPizza</w:t>
      </w:r>
      <w:r w:rsidRPr="00017038">
        <w:rPr>
          <w:rFonts w:ascii="Consolas" w:hAnsi="Consolas"/>
          <w:lang w:val="nb-NO"/>
        </w:rPr>
        <w:t>() {</w:t>
      </w:r>
      <w:r w:rsidRPr="00017038">
        <w:rPr>
          <w:rFonts w:ascii="Consolas" w:hAnsi="Consolas"/>
          <w:lang w:val="nb-NO"/>
        </w:rPr>
        <w:br/>
        <w:t xml:space="preserve">        minDiv.innerHTML </w:t>
      </w:r>
      <w:r w:rsidRPr="007A6D8D">
        <w:rPr>
          <w:rStyle w:val="LS2Operator"/>
          <w:lang w:val="nb-NO"/>
        </w:rPr>
        <w:t>=</w:t>
      </w:r>
      <w:r w:rsidRPr="00017038">
        <w:rPr>
          <w:rFonts w:ascii="Consolas" w:hAnsi="Consolas"/>
          <w:lang w:val="nb-NO"/>
        </w:rPr>
        <w:t xml:space="preserve"> lagPizza();</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95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54" w:author="Terje Kolderup" w:date="2020-01-29T09:55:00Z">
            <w:rPr>
              <w:lang w:val="nb-NO"/>
            </w:rPr>
          </w:rPrChange>
        </w:rPr>
        <w:t>lagPizza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004C39B7" w:rsidRPr="00017038">
        <w:rPr>
          <w:rFonts w:ascii="Consolas" w:hAnsi="Consolas"/>
          <w:lang w:val="nb-NO"/>
        </w:rPr>
        <w:t>`</w:t>
      </w:r>
      <w:r w:rsidRPr="00211DAE">
        <w:rPr>
          <w:rStyle w:val="LS2String"/>
          <w:lang w:val="nb-NO"/>
        </w:rPr>
        <w:t>&lt;img width="400" src="http://storage.googleapis.com/bro-cdn1/zgrid/themes/10307/images/home/pizza.png"/&gt;</w:t>
      </w:r>
      <w:r w:rsidR="004C39B7" w:rsidRPr="00017038">
        <w:rPr>
          <w:rFonts w:ascii="Consolas" w:hAnsi="Consolas"/>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976CE6E" w14:textId="4F126230" w:rsidR="00291DB3" w:rsidRPr="00211DAE" w:rsidRDefault="007B48DD" w:rsidP="00BC5311">
      <w:pPr>
        <w:pStyle w:val="b1aff"/>
      </w:pPr>
      <w:r w:rsidRPr="00211DAE">
        <w:t xml:space="preserve">La oss si at det kan ta litt tid å lage denne pizzaen. Da kan vi gjøre dette ved hjelp av et </w:t>
      </w:r>
      <w:r w:rsidR="00A065CD">
        <w:t>tilbakekall</w:t>
      </w:r>
      <w:r w:rsidRPr="00211DAE">
        <w:t>:</w:t>
      </w:r>
    </w:p>
    <w:p w14:paraId="4DDA0E94" w14:textId="335CA8DA" w:rsidR="00291DB3" w:rsidRPr="00017038" w:rsidRDefault="007B48DD" w:rsidP="00BC5311">
      <w:pPr>
        <w:pStyle w:val="eks1aff"/>
        <w:rPr>
          <w:rFonts w:ascii="Consolas" w:hAnsi="Consolas"/>
          <w:lang w:val="nb-NO"/>
        </w:rPr>
      </w:pP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CC5D44">
        <w:rPr>
          <w:rStyle w:val="LS2Tag"/>
          <w:bCs w:val="0"/>
          <w:lang w:val="nb-NO"/>
          <w:rPrChange w:id="95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56" w:author="Terje Kolderup" w:date="2020-01-29T09:55:00Z">
            <w:rPr>
              <w:lang w:val="nb-NO"/>
            </w:rPr>
          </w:rPrChange>
        </w:rPr>
        <w:t>bestillPizza</w:t>
      </w:r>
      <w:r w:rsidRPr="00017038">
        <w:rPr>
          <w:rFonts w:ascii="Consolas" w:hAnsi="Consolas"/>
          <w:lang w:val="nb-NO"/>
        </w:rPr>
        <w:t>() {</w:t>
      </w:r>
      <w:r w:rsidRPr="00017038">
        <w:rPr>
          <w:rFonts w:ascii="Consolas" w:hAnsi="Consolas"/>
          <w:lang w:val="nb-NO"/>
        </w:rPr>
        <w:br/>
        <w:t xml:space="preserve">    lagPizza(taImotPizza);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957"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58" w:author="Terje Kolderup" w:date="2020-01-29T09:55:00Z">
            <w:rPr>
              <w:lang w:val="nb-NO"/>
            </w:rPr>
          </w:rPrChange>
        </w:rPr>
        <w:t>taImotPizza</w:t>
      </w:r>
      <w:r w:rsidRPr="00017038">
        <w:rPr>
          <w:rFonts w:ascii="Consolas" w:hAnsi="Consolas"/>
          <w:lang w:val="nb-NO"/>
        </w:rPr>
        <w:t>(pizza) {</w:t>
      </w:r>
      <w:r w:rsidRPr="00017038">
        <w:rPr>
          <w:rFonts w:ascii="Consolas" w:hAnsi="Consolas"/>
          <w:lang w:val="nb-NO"/>
        </w:rPr>
        <w:br/>
        <w:t xml:space="preserve">    minDiv.innerHTML </w:t>
      </w:r>
      <w:r w:rsidRPr="007A6D8D">
        <w:rPr>
          <w:rStyle w:val="LS2Operator"/>
          <w:lang w:val="nb-NO"/>
        </w:rPr>
        <w:t>=</w:t>
      </w:r>
      <w:r w:rsidRPr="00017038">
        <w:rPr>
          <w:rFonts w:ascii="Consolas" w:hAnsi="Consolas"/>
          <w:lang w:val="nb-NO"/>
        </w:rPr>
        <w:t xml:space="preserve"> 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959"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60" w:author="Terje Kolderup" w:date="2020-01-29T09:55:00Z">
            <w:rPr>
              <w:lang w:val="nb-NO"/>
            </w:rPr>
          </w:rPrChange>
        </w:rPr>
        <w:t>lagPizza</w:t>
      </w:r>
      <w:r w:rsidRPr="00017038">
        <w:rPr>
          <w:rFonts w:ascii="Consolas" w:hAnsi="Consolas"/>
          <w:lang w:val="nb-NO"/>
        </w:rPr>
        <w:t>(callback)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00A27750" w:rsidRPr="00017038">
        <w:rPr>
          <w:rFonts w:ascii="Consolas" w:hAnsi="Consolas"/>
          <w:lang w:val="nb-NO"/>
        </w:rPr>
        <w:t>`</w:t>
      </w:r>
      <w:r w:rsidRPr="00211DAE">
        <w:rPr>
          <w:rStyle w:val="LS2String"/>
          <w:lang w:val="nb-NO"/>
        </w:rPr>
        <w:t>&lt;img width="400" src="http://storage.googleapis.com/bro-cdn1/zgrid/themes/10307/images/home/pizza.png"/&gt;</w:t>
      </w:r>
      <w:r w:rsidR="00A27750" w:rsidRPr="00017038">
        <w:rPr>
          <w:rFonts w:ascii="Consolas" w:hAnsi="Consolas"/>
          <w:lang w:val="nb-NO"/>
        </w:rPr>
        <w:t>`</w:t>
      </w:r>
      <w:r w:rsidRPr="00017038">
        <w:rPr>
          <w:rFonts w:ascii="Consolas" w:hAnsi="Consolas"/>
          <w:lang w:val="nb-NO"/>
        </w:rPr>
        <w:t>;</w:t>
      </w:r>
      <w:r w:rsidRPr="00017038">
        <w:rPr>
          <w:rFonts w:ascii="Consolas" w:hAnsi="Consolas"/>
          <w:lang w:val="nb-NO"/>
        </w:rPr>
        <w:br/>
        <w:t xml:space="preserve">    callback(html);</w:t>
      </w:r>
      <w:r w:rsidRPr="00017038">
        <w:rPr>
          <w:rFonts w:ascii="Consolas" w:hAnsi="Consolas"/>
          <w:lang w:val="nb-NO"/>
        </w:rPr>
        <w:br/>
        <w:t>}</w:t>
      </w:r>
    </w:p>
    <w:p w14:paraId="416E1B95" w14:textId="29F94841" w:rsidR="00291DB3" w:rsidRPr="00211DAE" w:rsidRDefault="007B48DD" w:rsidP="00BC5311">
      <w:pPr>
        <w:pStyle w:val="b1aff"/>
      </w:pPr>
      <w:r w:rsidRPr="00211DAE">
        <w:t xml:space="preserve">Parameteren </w:t>
      </w:r>
      <w:r w:rsidRPr="00C40CA7">
        <w:rPr>
          <w:rStyle w:val="LS2CodeBodytext"/>
        </w:rPr>
        <w:t>callback</w:t>
      </w:r>
      <w:r w:rsidRPr="00211DAE">
        <w:t xml:space="preserve"> er nå en funksjon som </w:t>
      </w:r>
      <w:r w:rsidRPr="00C40CA7">
        <w:rPr>
          <w:rStyle w:val="LS2CodeBodytext"/>
        </w:rPr>
        <w:t>lagPizza()</w:t>
      </w:r>
      <w:r w:rsidRPr="00211DAE">
        <w:t xml:space="preserve"> kan kalle når pizzaen er klar. I praksis sendes </w:t>
      </w:r>
      <w:r w:rsidRPr="00C40CA7">
        <w:rPr>
          <w:rStyle w:val="LS2CodeBodytext"/>
        </w:rPr>
        <w:t>taImotPizza</w:t>
      </w:r>
      <w:r w:rsidRPr="00211DAE">
        <w:t xml:space="preserve"> som verdi</w:t>
      </w:r>
      <w:r w:rsidR="00ED5E2D">
        <w:t xml:space="preserve"> – </w:t>
      </w:r>
      <w:r w:rsidRPr="00211DAE">
        <w:t>og det er denne funksjonen som da faktisk blir kalt med pizzaen som parameter.</w:t>
      </w:r>
    </w:p>
    <w:p w14:paraId="3824F879" w14:textId="04C67596" w:rsidR="00291DB3" w:rsidRPr="00211DAE" w:rsidRDefault="007B48DD" w:rsidP="00B179A8">
      <w:pPr>
        <w:pStyle w:val="b1af"/>
      </w:pPr>
      <w:r w:rsidRPr="00211DAE">
        <w:lastRenderedPageBreak/>
        <w:t xml:space="preserve">Merk at </w:t>
      </w:r>
      <w:r w:rsidRPr="00C57878">
        <w:rPr>
          <w:rStyle w:val="LS2CodeBodytext"/>
        </w:rPr>
        <w:t>lagPizza()</w:t>
      </w:r>
      <w:r w:rsidRPr="00211DAE">
        <w:t xml:space="preserve"> ikke lenger har noe </w:t>
      </w:r>
      <w:r w:rsidRPr="00C57878">
        <w:rPr>
          <w:rStyle w:val="LS2CodeBodytext"/>
        </w:rPr>
        <w:t>return</w:t>
      </w:r>
      <w:r w:rsidRPr="00211DAE">
        <w:t xml:space="preserve">-statement, men </w:t>
      </w:r>
      <w:r w:rsidR="00962D8B">
        <w:t xml:space="preserve">at </w:t>
      </w:r>
      <w:r w:rsidRPr="00211DAE">
        <w:t xml:space="preserve">den kaller </w:t>
      </w:r>
      <w:r w:rsidR="00A065CD">
        <w:t>tilbakekall</w:t>
      </w:r>
      <w:r w:rsidRPr="00211DAE">
        <w:t>-funksjonen med sluttresultatet som parameter istedenfor.</w:t>
      </w:r>
    </w:p>
    <w:p w14:paraId="7D5D0F86" w14:textId="4C99AC6C" w:rsidR="00291DB3" w:rsidRPr="00211DAE" w:rsidRDefault="007B48DD" w:rsidP="00B179A8">
      <w:pPr>
        <w:pStyle w:val="b1af"/>
      </w:pPr>
      <w:r w:rsidRPr="00211DAE">
        <w:t xml:space="preserve">Ofte sender vi med </w:t>
      </w:r>
      <w:r w:rsidR="00A065CD" w:rsidRPr="00A065CD">
        <w:t>tilbakekall</w:t>
      </w:r>
      <w:r w:rsidR="00A065CD">
        <w:t xml:space="preserve"> </w:t>
      </w:r>
      <w:r w:rsidRPr="00211DAE">
        <w:t>som anonyme funksjoner</w:t>
      </w:r>
      <w:r w:rsidR="00ED5E2D">
        <w:t xml:space="preserve"> – </w:t>
      </w:r>
      <w:r w:rsidRPr="00211DAE">
        <w:t>gjerne også som lambdauttrykk:</w:t>
      </w:r>
    </w:p>
    <w:p w14:paraId="76297226" w14:textId="77777777" w:rsidR="00291DB3" w:rsidRPr="00017038" w:rsidRDefault="007B48DD" w:rsidP="00BC5311">
      <w:pPr>
        <w:pStyle w:val="eks1aff"/>
        <w:rPr>
          <w:rFonts w:ascii="Consolas" w:hAnsi="Consolas"/>
          <w:lang w:val="nb-NO"/>
        </w:rPr>
      </w:pPr>
      <w:r w:rsidRPr="00CC5D44">
        <w:rPr>
          <w:rStyle w:val="LS2Tag"/>
          <w:bCs w:val="0"/>
          <w:lang w:val="nb-NO"/>
          <w:rPrChange w:id="961"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62" w:author="Terje Kolderup" w:date="2020-01-29T09:55:00Z">
            <w:rPr>
              <w:lang w:val="nb-NO"/>
            </w:rPr>
          </w:rPrChange>
        </w:rPr>
        <w:t>bestillPizza</w:t>
      </w:r>
      <w:r w:rsidRPr="00017038">
        <w:rPr>
          <w:rFonts w:ascii="Consolas" w:hAnsi="Consolas"/>
          <w:lang w:val="nb-NO"/>
        </w:rPr>
        <w:t>() {</w:t>
      </w:r>
      <w:r w:rsidRPr="00017038">
        <w:rPr>
          <w:rFonts w:ascii="Consolas" w:hAnsi="Consolas"/>
          <w:lang w:val="nb-NO"/>
        </w:rPr>
        <w:br/>
        <w:t xml:space="preserve">    lagPizza(pizza </w:t>
      </w:r>
      <w:r w:rsidRPr="00211DAE">
        <w:rPr>
          <w:rStyle w:val="LS2Operator"/>
          <w:lang w:val="nb-NO"/>
        </w:rPr>
        <w:t>=&gt;</w:t>
      </w:r>
      <w:r w:rsidRPr="00017038">
        <w:rPr>
          <w:rFonts w:ascii="Consolas" w:hAnsi="Consolas"/>
          <w:lang w:val="nb-NO"/>
        </w:rPr>
        <w:t xml:space="preserve"> minDiv.innerHTML </w:t>
      </w:r>
      <w:r w:rsidRPr="007A6D8D">
        <w:rPr>
          <w:rStyle w:val="LS2Operator"/>
          <w:lang w:val="nb-NO"/>
        </w:rPr>
        <w:t>=</w:t>
      </w:r>
      <w:r w:rsidRPr="00017038">
        <w:rPr>
          <w:rFonts w:ascii="Consolas" w:hAnsi="Consolas"/>
          <w:lang w:val="nb-NO"/>
        </w:rPr>
        <w:t xml:space="preserve"> 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963"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64" w:author="Terje Kolderup" w:date="2020-01-29T09:55:00Z">
            <w:rPr>
              <w:lang w:val="nb-NO"/>
            </w:rPr>
          </w:rPrChange>
        </w:rPr>
        <w:t>lagPizza</w:t>
      </w:r>
      <w:r w:rsidRPr="00017038">
        <w:rPr>
          <w:rFonts w:ascii="Consolas" w:hAnsi="Consolas"/>
          <w:lang w:val="nb-NO"/>
        </w:rPr>
        <w:t>(callback)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&lt;img width="400" src="http://storage.googleapis.com/</w:t>
      </w:r>
      <w:r w:rsidR="00BD0720" w:rsidRPr="00017038">
        <w:rPr>
          <w:rFonts w:ascii="Consolas" w:hAnsi="Consolas"/>
          <w:lang w:val="nb-NO"/>
        </w:rPr>
        <w:t>'</w:t>
      </w:r>
      <w:r w:rsidR="00BD0720">
        <w:rPr>
          <w:rStyle w:val="LS2String"/>
          <w:lang w:val="nb-NO"/>
        </w:rPr>
        <w:t xml:space="preserve"> </w:t>
      </w:r>
      <w:r w:rsidR="00BD0720">
        <w:rPr>
          <w:rStyle w:val="LS2String"/>
          <w:lang w:val="nb-NO"/>
        </w:rPr>
        <w:br/>
        <w:t xml:space="preserve">               </w:t>
      </w:r>
      <w:r w:rsidR="00BD0720" w:rsidRPr="00017038">
        <w:rPr>
          <w:rFonts w:ascii="Consolas" w:hAnsi="Consolas"/>
          <w:lang w:val="nb-NO"/>
        </w:rPr>
        <w:t>+ '</w:t>
      </w:r>
      <w:r w:rsidRPr="00211DAE">
        <w:rPr>
          <w:rStyle w:val="LS2String"/>
          <w:lang w:val="nb-NO"/>
        </w:rPr>
        <w:t>bro-cdn1/zgrid/themes/10307/images/home/pizza.png"/&gt;</w:t>
      </w:r>
      <w:r w:rsidRPr="00017038">
        <w:rPr>
          <w:rFonts w:ascii="Consolas" w:hAnsi="Consolas"/>
          <w:lang w:val="nb-NO"/>
        </w:rPr>
        <w:t>';</w:t>
      </w:r>
      <w:r w:rsidRPr="00017038">
        <w:rPr>
          <w:rFonts w:ascii="Consolas" w:hAnsi="Consolas"/>
          <w:lang w:val="nb-NO"/>
        </w:rPr>
        <w:br/>
        <w:t xml:space="preserve">    callback(html);</w:t>
      </w:r>
      <w:r w:rsidRPr="00017038">
        <w:rPr>
          <w:rFonts w:ascii="Consolas" w:hAnsi="Consolas"/>
          <w:lang w:val="nb-NO"/>
        </w:rPr>
        <w:br/>
        <w:t>}</w:t>
      </w:r>
    </w:p>
    <w:p w14:paraId="2F0D205B" w14:textId="5350B215" w:rsidR="00291DB3" w:rsidRPr="00211DAE" w:rsidRDefault="007B48DD" w:rsidP="00BC5311">
      <w:pPr>
        <w:pStyle w:val="b1aff"/>
      </w:pPr>
      <w:r w:rsidRPr="00211DAE">
        <w:t xml:space="preserve">Lambdauttrykket </w:t>
      </w:r>
      <w:r w:rsidRPr="00C40CA7">
        <w:rPr>
          <w:rStyle w:val="LS2CodeBodytext"/>
        </w:rPr>
        <w:t>pizza =&gt; minDiv.innerHTML = pizza</w:t>
      </w:r>
      <w:r w:rsidRPr="00211DAE">
        <w:t xml:space="preserve"> tilsvarer denne anonyme funksjonen: </w:t>
      </w:r>
      <w:r w:rsidRPr="00C40CA7">
        <w:rPr>
          <w:rStyle w:val="LS2CodeBodytext"/>
        </w:rPr>
        <w:t>function (pizza)</w:t>
      </w:r>
      <w:r w:rsidRPr="00EF34C1">
        <w:rPr>
          <w:rStyle w:val="LS2CodeBodytext"/>
        </w:rPr>
        <w:t xml:space="preserve"> { </w:t>
      </w:r>
      <w:r w:rsidRPr="00C40CA7">
        <w:rPr>
          <w:rStyle w:val="LS2CodeBodytext"/>
        </w:rPr>
        <w:t>return minDiv.innerHTML = pizza; }</w:t>
      </w:r>
      <w:r w:rsidRPr="00211DAE">
        <w:t xml:space="preserve">. </w:t>
      </w:r>
      <w:r w:rsidRPr="00C40CA7">
        <w:rPr>
          <w:rStyle w:val="LS2CodeBodytext"/>
        </w:rPr>
        <w:t>return</w:t>
      </w:r>
      <w:r w:rsidRPr="00211DAE">
        <w:t>-kommandoen som implisitt følger med i et lambdauttrykk</w:t>
      </w:r>
      <w:r w:rsidR="00962D8B">
        <w:t>,</w:t>
      </w:r>
      <w:r w:rsidRPr="00211DAE">
        <w:t xml:space="preserve"> er helt overflødig i vårt tilfelle. Vi kunne klart oss med </w:t>
      </w:r>
      <w:r w:rsidRPr="00C40CA7">
        <w:rPr>
          <w:rStyle w:val="LS2CodeBodytext"/>
        </w:rPr>
        <w:t>function (pizza)</w:t>
      </w:r>
      <w:r w:rsidRPr="00EF34C1">
        <w:rPr>
          <w:rStyle w:val="LS2CodeBodytext"/>
        </w:rPr>
        <w:t xml:space="preserve"> {</w:t>
      </w:r>
      <w:r w:rsidRPr="00C40CA7">
        <w:rPr>
          <w:rStyle w:val="LS2CodeBodytext"/>
        </w:rPr>
        <w:t xml:space="preserve"> minDiv.innerHTML = pizza; }</w:t>
      </w:r>
      <w:r w:rsidRPr="00211DAE">
        <w:t xml:space="preserve">, men dette kan ikke skrives som lambdauttrykk. Dermed er kanskje en anonym funksjon bedre i dette tilfellet, selv om et lambdauttrykk </w:t>
      </w:r>
      <w:r w:rsidR="00962D8B">
        <w:t>er</w:t>
      </w:r>
      <w:r w:rsidR="00962D8B" w:rsidRPr="00211DAE">
        <w:t xml:space="preserve"> </w:t>
      </w:r>
      <w:r w:rsidRPr="00211DAE">
        <w:t>kortere.</w:t>
      </w:r>
    </w:p>
    <w:p w14:paraId="259F02F9" w14:textId="3E78762A" w:rsidR="00291DB3" w:rsidRPr="00211DAE" w:rsidRDefault="007B48DD" w:rsidP="00B179A8">
      <w:pPr>
        <w:pStyle w:val="b1af"/>
      </w:pPr>
      <w:r w:rsidRPr="00211DAE">
        <w:t xml:space="preserve">Alle HTML-tagger har sine egne </w:t>
      </w:r>
      <w:r w:rsidR="00A065CD">
        <w:t>tilbakekall</w:t>
      </w:r>
      <w:r w:rsidRPr="00211DAE">
        <w:t xml:space="preserve">-funksjoner, som for eksempel </w:t>
      </w:r>
      <w:r w:rsidRPr="00C57878">
        <w:rPr>
          <w:rStyle w:val="LS2CodeBodytext"/>
        </w:rPr>
        <w:t>onclick</w:t>
      </w:r>
      <w:r w:rsidRPr="00211DAE">
        <w:t xml:space="preserve"> på en </w:t>
      </w:r>
      <w:r w:rsidRPr="00C57878">
        <w:rPr>
          <w:rStyle w:val="LS2CodeBodytext"/>
        </w:rPr>
        <w:t>&lt;button&gt;</w:t>
      </w:r>
      <w:r w:rsidRPr="00211DAE">
        <w:t>:</w:t>
      </w:r>
    </w:p>
    <w:p w14:paraId="6041E1F9" w14:textId="77777777" w:rsidR="00291DB3" w:rsidRPr="00017038" w:rsidRDefault="007B48DD" w:rsidP="00BC5311">
      <w:pPr>
        <w:pStyle w:val="eks1aff"/>
        <w:rPr>
          <w:rFonts w:ascii="Consolas" w:hAnsi="Consolas"/>
          <w:lang w:val="nb-NO"/>
        </w:rPr>
      </w:pPr>
      <w:r w:rsidRPr="00211DAE">
        <w:rPr>
          <w:rStyle w:val="LS2Tag"/>
          <w:lang w:val="nb-NO"/>
        </w:rPr>
        <w:t>&lt;button</w:t>
      </w:r>
      <w:r w:rsidRPr="00211DAE">
        <w:rPr>
          <w:rStyle w:val="LS2Attribute"/>
          <w:lang w:val="nb-NO"/>
        </w:rPr>
        <w:t xml:space="preserve"> id=</w:t>
      </w:r>
      <w:r w:rsidRPr="00211DAE">
        <w:rPr>
          <w:rStyle w:val="LS2String"/>
          <w:lang w:val="nb-NO"/>
        </w:rPr>
        <w:t>"minKnapp"</w:t>
      </w:r>
      <w:r w:rsidRPr="00211DAE">
        <w:rPr>
          <w:rStyle w:val="LS2Attribute"/>
          <w:lang w:val="nb-NO"/>
        </w:rPr>
        <w:t xml:space="preserve"> onclick=</w:t>
      </w:r>
      <w:r w:rsidRPr="00211DAE">
        <w:rPr>
          <w:rStyle w:val="LS2String"/>
          <w:lang w:val="nb-NO"/>
        </w:rPr>
        <w:t>"gjørNoe()"</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CC5D44">
        <w:rPr>
          <w:rStyle w:val="LS2Tag"/>
          <w:bCs w:val="0"/>
          <w:lang w:val="nb-NO"/>
          <w:rPrChange w:id="965"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66" w:author="Terje Kolderup" w:date="2020-01-29T09:5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5A86ED4A" w14:textId="4C24BF8D" w:rsidR="00291DB3" w:rsidRPr="00211DAE" w:rsidRDefault="007B48DD" w:rsidP="00BC5311">
      <w:pPr>
        <w:pStyle w:val="b1aff"/>
      </w:pPr>
      <w:r w:rsidRPr="00211DAE">
        <w:t xml:space="preserve">I eksemplet over er det </w:t>
      </w:r>
      <w:r w:rsidRPr="00C40CA7">
        <w:rPr>
          <w:rStyle w:val="LS2CodeBodytext"/>
        </w:rPr>
        <w:t>onclick="gjørNoe()"</w:t>
      </w:r>
      <w:r w:rsidRPr="00211DAE">
        <w:t xml:space="preserve"> som registrer </w:t>
      </w:r>
      <w:r w:rsidR="00A065CD">
        <w:t>tilbakekallet</w:t>
      </w:r>
      <w:r w:rsidRPr="00211DAE">
        <w:t xml:space="preserve">. Vi kan også registrere et </w:t>
      </w:r>
      <w:r w:rsidR="00A065CD">
        <w:t>tilbakekall</w:t>
      </w:r>
      <w:r w:rsidRPr="00211DAE">
        <w:t xml:space="preserve"> i </w:t>
      </w:r>
      <w:r w:rsidR="00A03F38">
        <w:t>JavaScript</w:t>
      </w:r>
      <w:r w:rsidRPr="00211DAE">
        <w:t>-koden:</w:t>
      </w:r>
    </w:p>
    <w:p w14:paraId="054A15F0" w14:textId="77777777" w:rsidR="00291DB3" w:rsidRPr="00017038" w:rsidRDefault="007B48DD" w:rsidP="00BC5311">
      <w:pPr>
        <w:pStyle w:val="eks1aff"/>
        <w:rPr>
          <w:rFonts w:ascii="Consolas" w:hAnsi="Consolas"/>
          <w:lang w:val="nb-NO"/>
        </w:rPr>
      </w:pPr>
      <w:r w:rsidRPr="00211DAE">
        <w:rPr>
          <w:rStyle w:val="LS2Tag"/>
          <w:lang w:val="nb-NO"/>
        </w:rPr>
        <w:t>&lt;button</w:t>
      </w:r>
      <w:r w:rsidRPr="00211DAE">
        <w:rPr>
          <w:rStyle w:val="LS2Attribute"/>
          <w:lang w:val="nb-NO"/>
        </w:rPr>
        <w:t xml:space="preserve"> id=</w:t>
      </w:r>
      <w:r w:rsidRPr="00211DAE">
        <w:rPr>
          <w:rStyle w:val="LS2String"/>
          <w:lang w:val="nb-NO"/>
        </w:rPr>
        <w:t>"minKnapp"</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minKnapp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967"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minKnapp</w:t>
      </w:r>
      <w:r w:rsidRPr="00017038">
        <w:rPr>
          <w:rFonts w:ascii="Consolas" w:hAnsi="Consolas"/>
          <w:lang w:val="nb-NO"/>
        </w:rPr>
        <w:t>');</w:t>
      </w:r>
      <w:r w:rsidRPr="00017038">
        <w:rPr>
          <w:rFonts w:ascii="Consolas" w:hAnsi="Consolas"/>
          <w:lang w:val="nb-NO"/>
        </w:rPr>
        <w:br/>
        <w:t xml:space="preserve">    minKnapp.onclick </w:t>
      </w:r>
      <w:r w:rsidRPr="007A6D8D">
        <w:rPr>
          <w:rStyle w:val="LS2Operator"/>
          <w:lang w:val="nb-NO"/>
        </w:rPr>
        <w:t>=</w:t>
      </w:r>
      <w:r w:rsidRPr="00017038">
        <w:rPr>
          <w:rFonts w:ascii="Consolas" w:hAnsi="Consolas"/>
          <w:lang w:val="nb-NO"/>
        </w:rPr>
        <w:t xml:space="preserve"> gjørNoe;</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968"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69" w:author="Terje Kolderup" w:date="2020-01-29T09:5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6385ACD" w14:textId="38D5549F" w:rsidR="00291DB3" w:rsidRPr="00211DAE" w:rsidRDefault="007B48DD" w:rsidP="00BC5311">
      <w:pPr>
        <w:pStyle w:val="b1aff"/>
      </w:pPr>
      <w:r w:rsidRPr="00211DAE">
        <w:t xml:space="preserve">Det finnes også en generell funksjon for å legge til </w:t>
      </w:r>
      <w:r w:rsidR="00A065CD" w:rsidRPr="00A065CD">
        <w:t>tilbakekall</w:t>
      </w:r>
      <w:r w:rsidR="00371B62">
        <w:t>, som heter</w:t>
      </w:r>
      <w:r w:rsidR="00962D8B" w:rsidRPr="00211DAE">
        <w:t xml:space="preserve"> </w:t>
      </w:r>
      <w:r w:rsidRPr="00C40CA7">
        <w:rPr>
          <w:rStyle w:val="LS2CodeBodytext"/>
        </w:rPr>
        <w:t>addEventListener</w:t>
      </w:r>
      <w:r w:rsidRPr="00211DAE">
        <w:t>:</w:t>
      </w:r>
    </w:p>
    <w:p w14:paraId="3B00304E" w14:textId="77777777" w:rsidR="00291DB3" w:rsidRPr="00017038" w:rsidRDefault="007B48DD" w:rsidP="00BC5311">
      <w:pPr>
        <w:pStyle w:val="eks1aff"/>
        <w:rPr>
          <w:rFonts w:ascii="Consolas" w:hAnsi="Consolas"/>
          <w:lang w:val="nb-NO"/>
        </w:rPr>
      </w:pPr>
      <w:r w:rsidRPr="00211DAE">
        <w:rPr>
          <w:rStyle w:val="LS2Tag"/>
          <w:lang w:val="nb-NO"/>
        </w:rPr>
        <w:lastRenderedPageBreak/>
        <w:t>&lt;button</w:t>
      </w:r>
      <w:r w:rsidRPr="00211DAE">
        <w:rPr>
          <w:rStyle w:val="LS2Attribute"/>
          <w:lang w:val="nb-NO"/>
        </w:rPr>
        <w:t xml:space="preserve"> id=</w:t>
      </w:r>
      <w:r w:rsidRPr="00211DAE">
        <w:rPr>
          <w:rStyle w:val="LS2String"/>
          <w:lang w:val="nb-NO"/>
        </w:rPr>
        <w:t>"minKnapp"</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minKnapp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970"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minKnapp</w:t>
      </w:r>
      <w:r w:rsidRPr="00017038">
        <w:rPr>
          <w:rFonts w:ascii="Consolas" w:hAnsi="Consolas"/>
          <w:lang w:val="nb-NO"/>
        </w:rPr>
        <w:t>');</w:t>
      </w:r>
      <w:r w:rsidRPr="00017038">
        <w:rPr>
          <w:rFonts w:ascii="Consolas" w:hAnsi="Consolas"/>
          <w:lang w:val="nb-NO"/>
        </w:rPr>
        <w:br/>
        <w:t xml:space="preserve">    minKnapp.addEventListener('</w:t>
      </w:r>
      <w:r w:rsidRPr="00211DAE">
        <w:rPr>
          <w:rStyle w:val="LS2String"/>
          <w:lang w:val="nb-NO"/>
        </w:rPr>
        <w:t>click</w:t>
      </w:r>
      <w:r w:rsidRPr="00017038">
        <w:rPr>
          <w:rFonts w:ascii="Consolas" w:hAnsi="Consolas"/>
          <w:lang w:val="nb-NO"/>
        </w:rPr>
        <w:t>', gjørNoe);</w:t>
      </w:r>
      <w:r w:rsidRPr="00017038">
        <w:rPr>
          <w:rFonts w:ascii="Consolas" w:hAnsi="Consolas"/>
          <w:lang w:val="nb-NO"/>
        </w:rPr>
        <w:br/>
      </w:r>
      <w:r w:rsidRPr="00017038">
        <w:rPr>
          <w:rFonts w:ascii="Consolas" w:hAnsi="Consolas"/>
          <w:lang w:val="nb-NO"/>
        </w:rPr>
        <w:br/>
        <w:t xml:space="preserve">    </w:t>
      </w:r>
      <w:r w:rsidRPr="00CC5D44">
        <w:rPr>
          <w:rStyle w:val="LS2Tag"/>
          <w:bCs w:val="0"/>
          <w:lang w:val="nb-NO"/>
          <w:rPrChange w:id="971" w:author="Terje Kolderup" w:date="2020-01-29T09:55:00Z">
            <w:rPr>
              <w:rStyle w:val="LS2Keyword"/>
              <w:lang w:val="nb-NO"/>
            </w:rPr>
          </w:rPrChange>
        </w:rPr>
        <w:t>function</w:t>
      </w:r>
      <w:r w:rsidRPr="00017038">
        <w:rPr>
          <w:rFonts w:ascii="Consolas" w:hAnsi="Consolas"/>
          <w:lang w:val="nb-NO"/>
        </w:rPr>
        <w:t xml:space="preserve"> </w:t>
      </w:r>
      <w:r w:rsidRPr="00CC5D44">
        <w:rPr>
          <w:rStyle w:val="LS2Attribute"/>
          <w:lang w:val="nb-NO"/>
          <w:rPrChange w:id="972" w:author="Terje Kolderup" w:date="2020-01-29T09:5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114A0544" w14:textId="6B1C2DC7" w:rsidR="00291DB3" w:rsidRPr="00211DAE" w:rsidRDefault="007B48DD" w:rsidP="00BC5311">
      <w:pPr>
        <w:pStyle w:val="b1aff"/>
      </w:pPr>
      <w:r w:rsidRPr="00211DAE">
        <w:t xml:space="preserve">Resultatet blir helt likt i disse tre eksemplene. Poenget er at </w:t>
      </w:r>
      <w:r w:rsidR="00A065CD">
        <w:t>tilbakekall</w:t>
      </w:r>
      <w:r w:rsidRPr="00211DAE">
        <w:t xml:space="preserve"> er en hyppig brukt mekanisme når man interagerer med en </w:t>
      </w:r>
      <w:r w:rsidR="00C70A65">
        <w:t>nettside</w:t>
      </w:r>
      <w:r w:rsidRPr="00211DAE">
        <w:t xml:space="preserve"> ved hjelp av </w:t>
      </w:r>
      <w:r w:rsidR="00A03F38">
        <w:t>JavaScript</w:t>
      </w:r>
      <w:r w:rsidRPr="00211DAE">
        <w:t>.</w:t>
      </w:r>
    </w:p>
    <w:p w14:paraId="5FB8CEE1" w14:textId="08618FC8" w:rsidR="00291DB3" w:rsidRPr="00870024" w:rsidRDefault="00F120CC" w:rsidP="00A01741">
      <w:pPr>
        <w:pStyle w:val="m1tt"/>
      </w:pPr>
      <w:r>
        <w:t>Nettarbeider</w:t>
      </w:r>
    </w:p>
    <w:p w14:paraId="39B58CF4" w14:textId="7047BC24" w:rsidR="00F120CC" w:rsidRDefault="00F120CC" w:rsidP="00C628A3">
      <w:pPr>
        <w:pStyle w:val="b1af-f"/>
      </w:pPr>
      <w:r>
        <w:t>En nettarbeider (</w:t>
      </w:r>
      <w:r w:rsidRPr="006A6FFF">
        <w:rPr>
          <w:rStyle w:val="LS2Kursiv"/>
          <w:rPrChange w:id="973" w:author="Terje Kolderup" w:date="2020-01-24T09:48:00Z">
            <w:rPr/>
          </w:rPrChange>
        </w:rPr>
        <w:t>web worker</w:t>
      </w:r>
      <w:r>
        <w:t xml:space="preserve"> på engelsk) er </w:t>
      </w:r>
      <w:r w:rsidR="00A03F38">
        <w:t>JavaScript</w:t>
      </w:r>
      <w:r>
        <w:t xml:space="preserve">-kode som kjører i bakgrunnen, uavhengig av annen </w:t>
      </w:r>
      <w:r w:rsidR="00A03F38">
        <w:t>JavaScript</w:t>
      </w:r>
      <w:r>
        <w:t>-kode knyttet til brukergrensesnittet.</w:t>
      </w:r>
    </w:p>
    <w:p w14:paraId="4FE56B06" w14:textId="19BCDEBE" w:rsidR="00291DB3" w:rsidRPr="00211DAE" w:rsidRDefault="0017321E">
      <w:pPr>
        <w:pStyle w:val="b1af"/>
        <w:pPrChange w:id="974" w:author="Terje Kolderup" w:date="2020-01-24T09:49:00Z">
          <w:pPr>
            <w:pStyle w:val="b1af-f"/>
          </w:pPr>
        </w:pPrChange>
      </w:pPr>
      <w:r>
        <w:t xml:space="preserve">Vi bruker </w:t>
      </w:r>
      <w:r w:rsidR="00A065CD">
        <w:t>tilbakekall</w:t>
      </w:r>
      <w:r w:rsidRPr="00211DAE">
        <w:t xml:space="preserve"> </w:t>
      </w:r>
      <w:r w:rsidR="007B48DD" w:rsidRPr="00211DAE">
        <w:t>når noe kan ta lang tid og vi vil at koden først skal fortsette når det som kan ta lang tid</w:t>
      </w:r>
      <w:r>
        <w:t>,</w:t>
      </w:r>
      <w:r w:rsidR="007B48DD" w:rsidRPr="00211DAE">
        <w:t xml:space="preserve"> er ferdig. Det er to hovedtyper av ting som tar lang tid. </w:t>
      </w:r>
      <w:r w:rsidRPr="00211DAE">
        <w:t>De</w:t>
      </w:r>
      <w:r>
        <w:t>n</w:t>
      </w:r>
      <w:r w:rsidRPr="00211DAE">
        <w:t xml:space="preserve"> </w:t>
      </w:r>
      <w:r w:rsidR="007B48DD" w:rsidRPr="00211DAE">
        <w:t xml:space="preserve">ene er </w:t>
      </w:r>
      <w:r w:rsidR="007B48DD" w:rsidRPr="00817CA1">
        <w:t>input og output</w:t>
      </w:r>
      <w:r>
        <w:t xml:space="preserve">, </w:t>
      </w:r>
      <w:r w:rsidR="007B48DD" w:rsidRPr="00211DAE">
        <w:t>ofte forkortet IO. For eksempel skal vi senere lagre data i Google Firebase. Det tar tid, og i tillegg kommuniserer vi med en annen maskin</w:t>
      </w:r>
      <w:r>
        <w:t>,</w:t>
      </w:r>
      <w:r w:rsidR="00ED5E2D">
        <w:t xml:space="preserve"> </w:t>
      </w:r>
      <w:r w:rsidR="007B48DD" w:rsidRPr="00211DAE">
        <w:t xml:space="preserve">noe som både tar tid og kan feile. Den andre hovedtypen er </w:t>
      </w:r>
      <w:r>
        <w:t xml:space="preserve">kompliserte </w:t>
      </w:r>
      <w:r w:rsidR="007B48DD" w:rsidRPr="00211DAE">
        <w:t>beregninger</w:t>
      </w:r>
      <w:r>
        <w:t>, for</w:t>
      </w:r>
      <w:r w:rsidR="007B48DD" w:rsidRPr="00211DAE">
        <w:t xml:space="preserve"> eksempel primtallsfaktoriser</w:t>
      </w:r>
      <w:r w:rsidR="00C03BB2">
        <w:t>ing av</w:t>
      </w:r>
      <w:r w:rsidR="007B48DD" w:rsidRPr="00211DAE">
        <w:t xml:space="preserve"> store tall.</w:t>
      </w:r>
    </w:p>
    <w:p w14:paraId="2F47A47D" w14:textId="72530AFE" w:rsidR="00291DB3" w:rsidRPr="00211DAE" w:rsidRDefault="007B48DD" w:rsidP="00B179A8">
      <w:pPr>
        <w:pStyle w:val="b1af"/>
      </w:pPr>
      <w:r w:rsidRPr="00211DAE">
        <w:t>Under er en funksjon som primtallsfaktoriserer tall. Hva og hvordan er ikke så viktig</w:t>
      </w:r>
      <w:r w:rsidR="00C03BB2">
        <w:t>. P</w:t>
      </w:r>
      <w:r w:rsidRPr="00211DAE">
        <w:t>oenget er at for store tall er dette en beregning som tar lang tid. (Algoritmen er heller ikke optimalisert på noen som helst måte. Den er treg.)</w:t>
      </w:r>
    </w:p>
    <w:p w14:paraId="6A7E2B0C" w14:textId="7AEF6432" w:rsidR="00291DB3" w:rsidRPr="00017038" w:rsidRDefault="007B48DD" w:rsidP="00BC5311">
      <w:pPr>
        <w:pStyle w:val="eks1aff"/>
        <w:rPr>
          <w:rFonts w:ascii="Consolas" w:hAnsi="Consolas"/>
          <w:lang w:val="nb-NO"/>
        </w:rPr>
      </w:pP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"startFaktorisering()"</w:t>
      </w:r>
      <w:r w:rsidRPr="00211DAE">
        <w:rPr>
          <w:rStyle w:val="LS2Tag"/>
          <w:lang w:val="nb-NO"/>
        </w:rPr>
        <w:t>&gt;</w:t>
      </w:r>
      <w:r w:rsidRPr="00017038">
        <w:rPr>
          <w:rFonts w:ascii="Consolas" w:hAnsi="Consolas"/>
          <w:lang w:val="nb-NO"/>
        </w:rPr>
        <w:t>Finn primtallsfaktorene!</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D148A9">
        <w:rPr>
          <w:rStyle w:val="LS2Tag"/>
          <w:bCs w:val="0"/>
          <w:lang w:val="nb-NO"/>
          <w:rPrChange w:id="975"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976" w:author="Terje Kolderup" w:date="2020-01-29T10:02:00Z">
            <w:rPr>
              <w:lang w:val="nb-NO"/>
            </w:rPr>
          </w:rPrChange>
        </w:rPr>
        <w:t>startFaktorisering</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977" w:author="Terje Kolderup" w:date="2020-01-29T10:02:00Z">
            <w:rPr>
              <w:rStyle w:val="LS2Object"/>
              <w:lang w:val="nb-NO"/>
            </w:rPr>
          </w:rPrChange>
        </w:rPr>
        <w:t>parseInt</w:t>
      </w:r>
      <w:r w:rsidRPr="00017038">
        <w:rPr>
          <w:rFonts w:ascii="Consolas" w:hAnsi="Consolas"/>
          <w:lang w:val="nb-NO"/>
        </w:rPr>
        <w:t>(</w:t>
      </w:r>
      <w:r w:rsidRPr="00017038">
        <w:rPr>
          <w:rFonts w:ascii="Consolas" w:hAnsi="Consolas"/>
          <w:lang w:val="nb-NO"/>
          <w:rPrChange w:id="978"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tall</w:t>
      </w:r>
      <w:r w:rsidRPr="00017038">
        <w:rPr>
          <w:rFonts w:ascii="Consolas" w:hAnsi="Consolas"/>
          <w:lang w:val="nb-NO"/>
        </w:rPr>
        <w:t>').value);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faktorisert </w:t>
      </w:r>
      <w:r w:rsidRPr="007A6D8D">
        <w:rPr>
          <w:rStyle w:val="LS2Operator"/>
          <w:lang w:val="nb-NO"/>
        </w:rPr>
        <w:t>=</w:t>
      </w:r>
      <w:r w:rsidRPr="00017038">
        <w:rPr>
          <w:rFonts w:ascii="Consolas" w:hAnsi="Consolas"/>
          <w:lang w:val="nb-NO"/>
        </w:rPr>
        <w:t xml:space="preserve"> faktoriser(tall);</w:t>
      </w:r>
      <w:r w:rsidRPr="00017038">
        <w:rPr>
          <w:rFonts w:ascii="Consolas" w:hAnsi="Consolas"/>
          <w:lang w:val="nb-NO"/>
        </w:rPr>
        <w:br/>
        <w:t xml:space="preserve">        </w:t>
      </w:r>
      <w:r w:rsidRPr="00017038">
        <w:rPr>
          <w:rFonts w:ascii="Consolas" w:hAnsi="Consolas"/>
          <w:lang w:val="nb-NO"/>
          <w:rPrChange w:id="979"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faktorisert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980"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981" w:author="Terje Kolderup" w:date="2020-01-29T10:02:00Z">
            <w:rPr>
              <w:lang w:val="nb-NO"/>
            </w:rPr>
          </w:rPrChange>
        </w:rPr>
        <w:t>faktoriser</w:t>
      </w:r>
      <w:r w:rsidRPr="00017038">
        <w:rPr>
          <w:rFonts w:ascii="Consolas" w:hAnsi="Consolas"/>
          <w:lang w:val="nb-NO"/>
        </w:rPr>
        <w:t>(tall)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tall;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faktor </w:t>
      </w:r>
      <w:r w:rsidRPr="007A6D8D">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while</w:t>
      </w:r>
      <w:r w:rsidRPr="00017038">
        <w:rPr>
          <w:rFonts w:ascii="Consolas" w:hAnsi="Consolas"/>
          <w:lang w:val="nb-NO"/>
        </w:rPr>
        <w:t xml:space="preserve"> (tall </w:t>
      </w:r>
      <w:r w:rsidRPr="00211DAE">
        <w:rPr>
          <w:rStyle w:val="LS2Operator"/>
          <w:lang w:val="nb-NO"/>
        </w:rPr>
        <w:t>&gt;</w:t>
      </w:r>
      <w:r w:rsidRPr="00017038">
        <w:rPr>
          <w:rFonts w:ascii="Consolas" w:hAnsi="Consolas"/>
          <w:lang w:val="nb-NO"/>
        </w:rPr>
        <w:t xml:space="preserve"> </w:t>
      </w:r>
      <w:r w:rsidRPr="00211DAE">
        <w:rPr>
          <w:rStyle w:val="LS2NumVal"/>
          <w:lang w:val="nb-NO"/>
        </w:rPr>
        <w:t>1</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 </w:t>
      </w:r>
      <w:r w:rsidRPr="00211DAE">
        <w:rPr>
          <w:rStyle w:val="LS2Operator"/>
          <w:lang w:val="nb-NO"/>
        </w:rPr>
        <w:t>%</w:t>
      </w:r>
      <w:r w:rsidRPr="00017038">
        <w:rPr>
          <w:rFonts w:ascii="Consolas" w:hAnsi="Consolas"/>
          <w:lang w:val="nb-NO"/>
        </w:rPr>
        <w:t xml:space="preserve"> faktor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w:t>
      </w:r>
      <w:r w:rsidRPr="00017038">
        <w:rPr>
          <w:rFonts w:ascii="Consolas" w:hAnsi="Consolas"/>
          <w:lang w:val="nb-NO"/>
        </w:rPr>
        <w:br/>
        <w:t xml:space="preserve">                resultat </w:t>
      </w:r>
      <w:r w:rsidRPr="007A6D8D">
        <w:rPr>
          <w:rStyle w:val="LS2Operator"/>
          <w:lang w:val="nb-NO"/>
        </w:rPr>
        <w:t>+=</w:t>
      </w:r>
      <w:r w:rsidRPr="00017038">
        <w:rPr>
          <w:rFonts w:ascii="Consolas" w:hAnsi="Consolas"/>
          <w:lang w:val="nb-NO"/>
        </w:rPr>
        <w:t xml:space="preserve"> '</w:t>
      </w:r>
      <w:r w:rsidR="003A3FC7" w:rsidRPr="004C2419">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faktor;</w:t>
      </w:r>
      <w:r w:rsidRPr="00017038">
        <w:rPr>
          <w:rFonts w:ascii="Consolas" w:hAnsi="Consolas"/>
          <w:lang w:val="nb-NO"/>
        </w:rPr>
        <w:br/>
      </w:r>
      <w:r w:rsidRPr="00017038">
        <w:rPr>
          <w:rFonts w:ascii="Consolas" w:hAnsi="Consolas"/>
          <w:lang w:val="nb-NO"/>
        </w:rPr>
        <w:lastRenderedPageBreak/>
        <w:t xml:space="preserve">                tall </w:t>
      </w:r>
      <w:r w:rsidRPr="007A6D8D">
        <w:rPr>
          <w:rStyle w:val="LS2Operator"/>
          <w:lang w:val="nb-NO"/>
        </w:rPr>
        <w:t>/=</w:t>
      </w:r>
      <w:r w:rsidRPr="00017038">
        <w:rPr>
          <w:rFonts w:ascii="Consolas" w:hAnsi="Consolas"/>
          <w:lang w:val="nb-NO"/>
        </w:rPr>
        <w:t xml:space="preserve"> faktor;</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faktor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resultat.replace('</w:t>
      </w:r>
      <w:r w:rsidR="004C2419" w:rsidRPr="004C2419">
        <w:rPr>
          <w:rStyle w:val="LS2String"/>
          <w:lang w:val="nb-NO"/>
        </w:rPr>
        <w:t>·</w:t>
      </w:r>
      <w:r w:rsidRPr="00017038">
        <w:rPr>
          <w:rFonts w:ascii="Consolas" w:hAnsi="Consolas"/>
          <w:lang w:val="nb-NO"/>
        </w:rPr>
        <w:t>',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5464AD2" w14:textId="0EAC1FDB" w:rsidR="00291DB3" w:rsidRPr="00211DAE" w:rsidRDefault="007B48DD" w:rsidP="00BC5311">
      <w:pPr>
        <w:pStyle w:val="b1aff"/>
      </w:pPr>
      <w:r w:rsidRPr="00211DAE">
        <w:t>Skriv inn et tall</w:t>
      </w:r>
      <w:r w:rsidR="00C03BB2">
        <w:t>,</w:t>
      </w:r>
      <w:r w:rsidRPr="00211DAE">
        <w:t xml:space="preserve"> og trykk på knappen. Da vil programmet </w:t>
      </w:r>
      <w:r w:rsidRPr="00FE1A1D">
        <w:rPr>
          <w:rStyle w:val="LS2Kursiv"/>
        </w:rPr>
        <w:t>primtallsfaktorisere</w:t>
      </w:r>
      <w:r w:rsidRPr="00211DAE">
        <w:t xml:space="preserve"> dette tallet. Jo større tall</w:t>
      </w:r>
      <w:r w:rsidR="00C03BB2">
        <w:t>et er</w:t>
      </w:r>
      <w:r w:rsidRPr="00211DAE">
        <w:t xml:space="preserve">, desto lenger tid tar prosessen. Man må opp i ganske store tall før man merker at nettleseren henger mens </w:t>
      </w:r>
      <w:r w:rsidR="00A03F38">
        <w:t>JavaScript</w:t>
      </w:r>
      <w:r w:rsidRPr="00211DAE">
        <w:t xml:space="preserve"> beregner. Prøv for eksempel tallet 1058313049, som ved forfatterens test brukte 10 sekunder. (Dette tallet er et primtall i seg selv, og det lar seg ikke faktorisere.)</w:t>
      </w:r>
    </w:p>
    <w:p w14:paraId="74B11D7F" w14:textId="735A4A17" w:rsidR="00291DB3" w:rsidRPr="00211DAE" w:rsidRDefault="007B48DD" w:rsidP="00B179A8">
      <w:pPr>
        <w:pStyle w:val="b1af"/>
      </w:pPr>
      <w:r w:rsidRPr="00211DAE">
        <w:t>Mens beregningen pågår</w:t>
      </w:r>
      <w:r w:rsidR="00C03BB2">
        <w:t>,</w:t>
      </w:r>
      <w:r w:rsidRPr="00211DAE">
        <w:t xml:space="preserve"> er </w:t>
      </w:r>
      <w:r w:rsidR="00C03BB2">
        <w:t>ikke netts</w:t>
      </w:r>
      <w:r w:rsidR="00C03BB2" w:rsidRPr="00211DAE">
        <w:t>iden</w:t>
      </w:r>
      <w:r w:rsidR="00C03BB2">
        <w:t xml:space="preserve"> responsiv</w:t>
      </w:r>
      <w:r w:rsidRPr="00211DAE">
        <w:t>. Vi ser at knappen ikke returnerer til</w:t>
      </w:r>
      <w:r w:rsidR="00741CE8">
        <w:t xml:space="preserve"> </w:t>
      </w:r>
      <w:r w:rsidR="00741CE8" w:rsidRPr="008130AD">
        <w:t>«</w:t>
      </w:r>
      <w:r w:rsidRPr="00211DAE">
        <w:t>ikke trykket inn</w:t>
      </w:r>
      <w:r w:rsidR="00B10D65">
        <w:t>»</w:t>
      </w:r>
      <w:r w:rsidRPr="00211DAE">
        <w:t>, og om vi hadde hatt andre brukergrensesnittelementer på siden, ville de vært</w:t>
      </w:r>
      <w:r w:rsidR="00741CE8">
        <w:t xml:space="preserve"> </w:t>
      </w:r>
      <w:r w:rsidR="00741CE8" w:rsidRPr="008130AD">
        <w:t>«</w:t>
      </w:r>
      <w:r w:rsidRPr="00211DAE">
        <w:t>frosset</w:t>
      </w:r>
      <w:r w:rsidR="00741CE8">
        <w:t>».</w:t>
      </w:r>
      <w:r w:rsidRPr="00211DAE">
        <w:t xml:space="preserve"> Dersom et </w:t>
      </w:r>
      <w:r w:rsidR="00A03F38">
        <w:t>JavaScript</w:t>
      </w:r>
      <w:r w:rsidRPr="00211DAE">
        <w:t>-program tar for lang tid, vil nettleseren tilby brukeren å stoppe det:</w:t>
      </w:r>
    </w:p>
    <w:p w14:paraId="3ED1B762" w14:textId="64DA57D1" w:rsidR="00004B1A" w:rsidRDefault="00004B1A" w:rsidP="00004B1A">
      <w:pPr>
        <w:pStyle w:val="komm1aff"/>
      </w:pPr>
      <w:r>
        <w:t xml:space="preserve">[[figur </w:t>
      </w:r>
      <w:r>
        <w:fldChar w:fldCharType="begin"/>
      </w:r>
      <w:r>
        <w:instrText xml:space="preserve"> seq fig </w:instrText>
      </w:r>
      <w:r>
        <w:fldChar w:fldCharType="separate"/>
      </w:r>
      <w:r>
        <w:rPr>
          <w:noProof/>
        </w:rPr>
        <w:t>59</w:t>
      </w:r>
      <w:r>
        <w:fldChar w:fldCharType="end"/>
      </w:r>
      <w:r>
        <w:t>]]</w:t>
      </w:r>
    </w:p>
    <w:p w14:paraId="49C58EB7" w14:textId="77777777" w:rsidR="00291DB3" w:rsidRDefault="007B48DD" w:rsidP="00083F79">
      <w:pPr>
        <w:pStyle w:val="fig1aff"/>
      </w:pPr>
      <w:r>
        <w:rPr>
          <w:noProof/>
          <w:lang w:eastAsia="nb-NO"/>
        </w:rPr>
        <w:drawing>
          <wp:inline distT="0" distB="0" distL="0" distR="0" wp14:anchorId="1B96B946" wp14:editId="004E7DD0">
            <wp:extent cx="4410635" cy="2335946"/>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kap_asynkron/vente.png"/>
                    <pic:cNvPicPr>
                      <a:picLocks noChangeAspect="1" noChangeArrowheads="1"/>
                    </pic:cNvPicPr>
                  </pic:nvPicPr>
                  <pic:blipFill>
                    <a:blip r:embed="rId69"/>
                    <a:stretch>
                      <a:fillRect/>
                    </a:stretch>
                  </pic:blipFill>
                  <pic:spPr bwMode="auto">
                    <a:xfrm>
                      <a:off x="0" y="0"/>
                      <a:ext cx="4410635" cy="2335946"/>
                    </a:xfrm>
                    <a:prstGeom prst="rect">
                      <a:avLst/>
                    </a:prstGeom>
                    <a:noFill/>
                    <a:ln w="9525">
                      <a:noFill/>
                      <a:headEnd/>
                      <a:tailEnd/>
                    </a:ln>
                  </pic:spPr>
                </pic:pic>
              </a:graphicData>
            </a:graphic>
          </wp:inline>
        </w:drawing>
      </w:r>
    </w:p>
    <w:p w14:paraId="3B00ECCE" w14:textId="7A1DCC73" w:rsidR="00291DB3" w:rsidRPr="00211DAE" w:rsidRDefault="0002436E" w:rsidP="00083F79">
      <w:pPr>
        <w:pStyle w:val="b1aff"/>
      </w:pPr>
      <w:r>
        <w:rPr>
          <w:rStyle w:val="LS2Kursiv"/>
        </w:rPr>
        <w:t>Nettarbeidere</w:t>
      </w:r>
      <w:r w:rsidR="007B48DD" w:rsidRPr="00211DAE">
        <w:t xml:space="preserve"> løser dette problemet. De gjør at </w:t>
      </w:r>
      <w:r w:rsidR="00C70A65">
        <w:t>nettside</w:t>
      </w:r>
      <w:r w:rsidR="007B48DD" w:rsidRPr="00211DAE">
        <w:t xml:space="preserve">n kan beholdes responsiv, mens tunge beregninger gjøres i bakgrunnen. Kommunikasjon fra </w:t>
      </w:r>
      <w:r>
        <w:t>nettarbeiderne</w:t>
      </w:r>
      <w:r w:rsidR="007B48DD" w:rsidRPr="00211DAE">
        <w:t xml:space="preserve"> tilbake til hovedprogrammer skjer ved hjelp av </w:t>
      </w:r>
      <w:r w:rsidR="00A065CD">
        <w:t>tilbakekall</w:t>
      </w:r>
      <w:r w:rsidR="007B48DD" w:rsidRPr="00211DAE">
        <w:t xml:space="preserve">. Her er eksemplet over skrevet om til å bruke </w:t>
      </w:r>
      <w:r>
        <w:t>nettarbeider</w:t>
      </w:r>
      <w:r w:rsidR="007B48DD" w:rsidRPr="00211DAE">
        <w:t>:</w:t>
      </w:r>
    </w:p>
    <w:p w14:paraId="2D896B03" w14:textId="112AD5BE" w:rsidR="00291DB3" w:rsidRPr="00017038" w:rsidRDefault="007B48DD" w:rsidP="00BC5311">
      <w:pPr>
        <w:pStyle w:val="eks1aff"/>
        <w:rPr>
          <w:rFonts w:ascii="Consolas" w:hAnsi="Consolas"/>
          <w:lang w:val="nb-NO"/>
        </w:rPr>
      </w:pP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"startFaktorisering()"</w:t>
      </w:r>
      <w:r w:rsidRPr="00211DAE">
        <w:rPr>
          <w:rStyle w:val="LS2Tag"/>
          <w:lang w:val="nb-NO"/>
        </w:rPr>
        <w:t>&gt;</w:t>
      </w:r>
      <w:r w:rsidRPr="00017038">
        <w:rPr>
          <w:rFonts w:ascii="Consolas" w:hAnsi="Consolas"/>
          <w:lang w:val="nb-NO"/>
        </w:rPr>
        <w:t>Finn primtallsfaktorene!</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webworkerCode </w:t>
      </w:r>
      <w:r w:rsidRPr="00E80A22">
        <w:rPr>
          <w:rStyle w:val="LS2Operator"/>
          <w:lang w:val="nb-NO"/>
        </w:rPr>
        <w:t>=</w:t>
      </w:r>
      <w:r w:rsidRPr="00017038">
        <w:rPr>
          <w:rFonts w:ascii="Consolas" w:hAnsi="Consolas"/>
          <w:lang w:val="nb-NO"/>
        </w:rPr>
        <w:t xml:space="preserve"> </w:t>
      </w:r>
      <w:r w:rsidRPr="00E80A22">
        <w:rPr>
          <w:rStyle w:val="LS2String"/>
          <w:lang w:val="nb-NO"/>
        </w:rPr>
        <w:t>`</w:t>
      </w:r>
      <w:r w:rsidRPr="00017038">
        <w:rPr>
          <w:rFonts w:ascii="Consolas" w:hAnsi="Consolas"/>
          <w:lang w:val="nb-NO"/>
        </w:rPr>
        <w:br/>
      </w:r>
      <w:r w:rsidRPr="00E80A22">
        <w:rPr>
          <w:rStyle w:val="LS2String"/>
          <w:lang w:val="nb-NO"/>
        </w:rPr>
        <w:t xml:space="preserve">        function faktoriser(message) {</w:t>
      </w:r>
      <w:r w:rsidRPr="00E80A22">
        <w:rPr>
          <w:rStyle w:val="LS2String"/>
          <w:lang w:val="nb-NO"/>
        </w:rPr>
        <w:br/>
        <w:t xml:space="preserve">            let tall = message.data;</w:t>
      </w:r>
      <w:r w:rsidRPr="00E80A22">
        <w:rPr>
          <w:rStyle w:val="LS2String"/>
          <w:lang w:val="nb-NO"/>
        </w:rPr>
        <w:br/>
        <w:t xml:space="preserve">            let resultat = '' + tall;</w:t>
      </w:r>
      <w:r w:rsidRPr="00E80A22">
        <w:rPr>
          <w:rStyle w:val="LS2String"/>
          <w:lang w:val="nb-NO"/>
        </w:rPr>
        <w:br/>
        <w:t xml:space="preserve">            let faktor = 2;</w:t>
      </w:r>
      <w:r w:rsidRPr="00E80A22">
        <w:rPr>
          <w:rStyle w:val="LS2String"/>
          <w:lang w:val="nb-NO"/>
        </w:rPr>
        <w:br/>
      </w:r>
      <w:r w:rsidRPr="00E80A22">
        <w:rPr>
          <w:rStyle w:val="LS2String"/>
          <w:lang w:val="nb-NO"/>
        </w:rPr>
        <w:lastRenderedPageBreak/>
        <w:t xml:space="preserve">            while (tall &gt; 1) {</w:t>
      </w:r>
      <w:r w:rsidRPr="00E80A22">
        <w:rPr>
          <w:rStyle w:val="LS2String"/>
          <w:lang w:val="nb-NO"/>
        </w:rPr>
        <w:br/>
        <w:t xml:space="preserve">                if (tall % faktor == 0) {</w:t>
      </w:r>
      <w:r w:rsidRPr="00E80A22">
        <w:rPr>
          <w:rStyle w:val="LS2String"/>
          <w:lang w:val="nb-NO"/>
        </w:rPr>
        <w:br/>
        <w:t xml:space="preserve">                    resultat += '</w:t>
      </w:r>
      <w:r w:rsidR="00056054" w:rsidRPr="00E80A22">
        <w:rPr>
          <w:rStyle w:val="LS2String"/>
          <w:lang w:val="nb-NO"/>
        </w:rPr>
        <w:t>·</w:t>
      </w:r>
      <w:r w:rsidRPr="00E80A22">
        <w:rPr>
          <w:rStyle w:val="LS2String"/>
          <w:lang w:val="nb-NO"/>
        </w:rPr>
        <w:t>' + faktor;</w:t>
      </w:r>
      <w:r w:rsidRPr="00E80A22">
        <w:rPr>
          <w:rStyle w:val="LS2String"/>
          <w:lang w:val="nb-NO"/>
        </w:rPr>
        <w:br/>
        <w:t xml:space="preserve">                    tall /= faktor;</w:t>
      </w:r>
      <w:r w:rsidRPr="00E80A22">
        <w:rPr>
          <w:rStyle w:val="LS2String"/>
          <w:lang w:val="nb-NO"/>
        </w:rPr>
        <w:br/>
        <w:t xml:space="preserve">                } else {</w:t>
      </w:r>
      <w:r w:rsidRPr="00E80A22">
        <w:rPr>
          <w:rStyle w:val="LS2String"/>
          <w:lang w:val="nb-NO"/>
        </w:rPr>
        <w:br/>
        <w:t xml:space="preserve">                    faktor++;</w:t>
      </w:r>
      <w:r w:rsidRPr="00E80A22">
        <w:rPr>
          <w:rStyle w:val="LS2String"/>
          <w:lang w:val="nb-NO"/>
        </w:rPr>
        <w:br/>
        <w:t xml:space="preserve">                }</w:t>
      </w:r>
      <w:r w:rsidRPr="00E80A22">
        <w:rPr>
          <w:rStyle w:val="LS2String"/>
          <w:lang w:val="nb-NO"/>
        </w:rPr>
        <w:br/>
        <w:t xml:space="preserve">            }</w:t>
      </w:r>
      <w:r w:rsidRPr="00E80A22">
        <w:rPr>
          <w:rStyle w:val="LS2String"/>
          <w:lang w:val="nb-NO"/>
        </w:rPr>
        <w:br/>
        <w:t xml:space="preserve">            postMessage(resultat.replace('</w:t>
      </w:r>
      <w:r w:rsidR="00056054" w:rsidRPr="00E80A22">
        <w:rPr>
          <w:rStyle w:val="LS2String"/>
          <w:lang w:val="nb-NO"/>
        </w:rPr>
        <w:t>·</w:t>
      </w:r>
      <w:r w:rsidRPr="00E80A22">
        <w:rPr>
          <w:rStyle w:val="LS2String"/>
          <w:lang w:val="nb-NO"/>
        </w:rPr>
        <w:t>', '='));</w:t>
      </w:r>
      <w:r w:rsidRPr="00E80A22">
        <w:rPr>
          <w:rStyle w:val="LS2String"/>
          <w:lang w:val="nb-NO"/>
        </w:rPr>
        <w:br/>
        <w:t xml:space="preserve">        }</w:t>
      </w:r>
      <w:r w:rsidRPr="00E80A22">
        <w:rPr>
          <w:rStyle w:val="LS2String"/>
          <w:lang w:val="nb-NO"/>
        </w:rPr>
        <w:br/>
      </w:r>
      <w:r w:rsidRPr="00E80A22">
        <w:rPr>
          <w:rStyle w:val="LS2String"/>
          <w:lang w:val="nb-NO"/>
        </w:rPr>
        <w:br/>
        <w:t xml:space="preserve">        onmessage = faktoriser;`</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E80A22">
        <w:rPr>
          <w:rStyle w:val="LS2Keyword"/>
          <w:lang w:val="nb-NO"/>
        </w:rPr>
        <w:t>var</w:t>
      </w:r>
      <w:r w:rsidRPr="00017038">
        <w:rPr>
          <w:rFonts w:ascii="Consolas" w:hAnsi="Consolas"/>
          <w:lang w:val="nb-NO"/>
        </w:rPr>
        <w:t xml:space="preserve"> blob </w:t>
      </w:r>
      <w:r w:rsidRPr="00E80A22">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Blob([webworkerCode], { </w:t>
      </w:r>
      <w:r w:rsidRPr="007A6D8D">
        <w:rPr>
          <w:rStyle w:val="LS2Attribute"/>
          <w:lang w:val="nb-NO"/>
        </w:rPr>
        <w:t>type</w:t>
      </w:r>
      <w:r w:rsidRPr="00017038">
        <w:rPr>
          <w:rFonts w:ascii="Consolas" w:hAnsi="Consolas"/>
          <w:lang w:val="nb-NO"/>
        </w:rPr>
        <w:t xml:space="preserve">: </w:t>
      </w:r>
      <w:r w:rsidRPr="00211DAE">
        <w:rPr>
          <w:rStyle w:val="LS2String"/>
          <w:lang w:val="nb-NO"/>
        </w:rPr>
        <w:t>"application/javascript"</w:t>
      </w:r>
      <w:r w:rsidRPr="00017038">
        <w:rPr>
          <w:rFonts w:ascii="Consolas" w:hAnsi="Consolas"/>
          <w:lang w:val="nb-NO"/>
        </w:rPr>
        <w:t xml:space="preserve"> });</w:t>
      </w:r>
      <w:r w:rsidRPr="00017038">
        <w:rPr>
          <w:rFonts w:ascii="Consolas" w:hAnsi="Consolas"/>
          <w:lang w:val="nb-NO"/>
        </w:rPr>
        <w:br/>
        <w:t xml:space="preserve">    </w:t>
      </w:r>
      <w:r w:rsidRPr="00E80A22">
        <w:rPr>
          <w:rStyle w:val="LS2Keyword"/>
          <w:lang w:val="nb-NO"/>
        </w:rPr>
        <w:t>var</w:t>
      </w:r>
      <w:r w:rsidRPr="00017038">
        <w:rPr>
          <w:rFonts w:ascii="Consolas" w:hAnsi="Consolas"/>
          <w:lang w:val="nb-NO"/>
        </w:rPr>
        <w:t xml:space="preserve"> worker </w:t>
      </w:r>
      <w:r w:rsidRPr="00E80A22">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Worker(URL.createObjectURL(blob));</w:t>
      </w:r>
      <w:r w:rsidRPr="00017038">
        <w:rPr>
          <w:rFonts w:ascii="Consolas" w:hAnsi="Consolas"/>
          <w:lang w:val="nb-NO"/>
        </w:rPr>
        <w:br/>
        <w:t xml:space="preserve">    worker.onmessage </w:t>
      </w:r>
      <w:r w:rsidRPr="00E80A22">
        <w:rPr>
          <w:rStyle w:val="LS2Operator"/>
          <w:lang w:val="nb-NO"/>
        </w:rPr>
        <w:t>=</w:t>
      </w:r>
      <w:r w:rsidRPr="00017038">
        <w:rPr>
          <w:rFonts w:ascii="Consolas" w:hAnsi="Consolas"/>
          <w:lang w:val="nb-NO"/>
        </w:rPr>
        <w:t xml:space="preserve"> visResultat;</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982"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983" w:author="Terje Kolderup" w:date="2020-01-29T10:02:00Z">
            <w:rPr>
              <w:lang w:val="nb-NO"/>
            </w:rPr>
          </w:rPrChange>
        </w:rPr>
        <w:t>startFaktorisering</w:t>
      </w:r>
      <w:r w:rsidRPr="00017038">
        <w:rPr>
          <w:rFonts w:ascii="Consolas" w:hAnsi="Consolas"/>
          <w:lang w:val="nb-NO"/>
        </w:rPr>
        <w:t>() {</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tall </w:t>
      </w:r>
      <w:r w:rsidRPr="00E80A22">
        <w:rPr>
          <w:rStyle w:val="LS2Operator"/>
          <w:lang w:val="nb-NO"/>
        </w:rPr>
        <w:t>=</w:t>
      </w:r>
      <w:r w:rsidRPr="00017038">
        <w:rPr>
          <w:rFonts w:ascii="Consolas" w:hAnsi="Consolas"/>
          <w:lang w:val="nb-NO"/>
        </w:rPr>
        <w:t xml:space="preserve"> </w:t>
      </w:r>
      <w:r w:rsidRPr="00017038">
        <w:rPr>
          <w:rFonts w:ascii="Consolas" w:hAnsi="Consolas"/>
          <w:lang w:val="nb-NO"/>
          <w:rPrChange w:id="984" w:author="Terje Kolderup" w:date="2020-01-29T10:02:00Z">
            <w:rPr>
              <w:rStyle w:val="LS2Object"/>
              <w:lang w:val="nb-NO"/>
            </w:rPr>
          </w:rPrChange>
        </w:rPr>
        <w:t>parseInt</w:t>
      </w:r>
      <w:r w:rsidRPr="00017038">
        <w:rPr>
          <w:rFonts w:ascii="Consolas" w:hAnsi="Consolas"/>
          <w:lang w:val="nb-NO"/>
        </w:rPr>
        <w:t>(</w:t>
      </w:r>
      <w:r w:rsidRPr="00017038">
        <w:rPr>
          <w:rFonts w:ascii="Consolas" w:hAnsi="Consolas"/>
          <w:lang w:val="nb-NO"/>
          <w:rPrChange w:id="985"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tall</w:t>
      </w:r>
      <w:r w:rsidRPr="00017038">
        <w:rPr>
          <w:rFonts w:ascii="Consolas" w:hAnsi="Consolas"/>
          <w:lang w:val="nb-NO"/>
        </w:rPr>
        <w:t>').value);</w:t>
      </w:r>
      <w:r w:rsidRPr="00017038">
        <w:rPr>
          <w:rFonts w:ascii="Consolas" w:hAnsi="Consolas"/>
          <w:lang w:val="nb-NO"/>
        </w:rPr>
        <w:br/>
        <w:t xml:space="preserve">        worker.postMessage(tall);</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986"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987" w:author="Terje Kolderup" w:date="2020-01-29T10:02:00Z">
            <w:rPr>
              <w:lang w:val="nb-NO"/>
            </w:rPr>
          </w:rPrChange>
        </w:rPr>
        <w:t>visResultat</w:t>
      </w:r>
      <w:r w:rsidRPr="00017038">
        <w:rPr>
          <w:rFonts w:ascii="Consolas" w:hAnsi="Consolas"/>
          <w:lang w:val="nb-NO"/>
        </w:rPr>
        <w:t>(message) {</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resultat </w:t>
      </w:r>
      <w:r w:rsidRPr="00E80A22">
        <w:rPr>
          <w:rStyle w:val="LS2Operator"/>
          <w:lang w:val="nb-NO"/>
        </w:rPr>
        <w:t>=</w:t>
      </w:r>
      <w:r w:rsidRPr="00017038">
        <w:rPr>
          <w:rFonts w:ascii="Consolas" w:hAnsi="Consolas"/>
          <w:lang w:val="nb-NO"/>
        </w:rPr>
        <w:t xml:space="preserve"> message.data;</w:t>
      </w:r>
      <w:r w:rsidRPr="00017038">
        <w:rPr>
          <w:rFonts w:ascii="Consolas" w:hAnsi="Consolas"/>
          <w:lang w:val="nb-NO"/>
        </w:rPr>
        <w:br/>
        <w:t xml:space="preserve">        </w:t>
      </w:r>
      <w:r w:rsidRPr="00017038">
        <w:rPr>
          <w:rFonts w:ascii="Consolas" w:hAnsi="Consolas"/>
          <w:lang w:val="nb-NO"/>
          <w:rPrChange w:id="988"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 xml:space="preserve">').innerHTML </w:t>
      </w:r>
      <w:r w:rsidRPr="00211DAE">
        <w:rPr>
          <w:rStyle w:val="LS2Operator"/>
          <w:lang w:val="nb-NO"/>
        </w:rPr>
        <w:t>+=</w:t>
      </w:r>
      <w:r w:rsidRPr="00017038">
        <w:rPr>
          <w:rFonts w:ascii="Consolas" w:hAnsi="Consolas"/>
          <w:lang w:val="nb-NO"/>
        </w:rPr>
        <w:t xml:space="preserve"> resultat </w:t>
      </w:r>
      <w:r w:rsidRPr="00E80A22">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BDB1335" w14:textId="29A82ACA" w:rsidR="00291DB3" w:rsidRPr="00211DAE" w:rsidRDefault="007B48DD" w:rsidP="00BC5311">
      <w:pPr>
        <w:pStyle w:val="b1aff"/>
      </w:pPr>
      <w:r w:rsidRPr="00211DAE">
        <w:t xml:space="preserve">Egentlig skal koden til </w:t>
      </w:r>
      <w:r w:rsidR="0002436E">
        <w:t>nettarbeider</w:t>
      </w:r>
      <w:r w:rsidR="00E14AE9" w:rsidRPr="00211DAE">
        <w:t xml:space="preserve"> </w:t>
      </w:r>
      <w:r w:rsidRPr="00211DAE">
        <w:t xml:space="preserve">legges i en egen fil. Så sendes URL-en til denne filen med når vi sier </w:t>
      </w:r>
      <w:r w:rsidRPr="00C40CA7">
        <w:rPr>
          <w:rStyle w:val="LS2CodeBodytext"/>
        </w:rPr>
        <w:t>new Worker()</w:t>
      </w:r>
      <w:r w:rsidRPr="00211DAE">
        <w:t xml:space="preserve">. I Google Chrome virker imidlertid ikke dette med lokale filer. Det virker helt fint når filene </w:t>
      </w:r>
      <w:r w:rsidR="00817CA1">
        <w:t>hentes fra</w:t>
      </w:r>
      <w:r w:rsidRPr="00211DAE">
        <w:t xml:space="preserve"> en web</w:t>
      </w:r>
      <w:r w:rsidR="00BB438A">
        <w:t>tjener</w:t>
      </w:r>
      <w:r w:rsidRPr="00211DAE">
        <w:t xml:space="preserve">, men på grunn av sikkerhetsproblemstillinger virker det ikke med lokale filer. En </w:t>
      </w:r>
      <w:r w:rsidR="00DF351C">
        <w:t>løsning</w:t>
      </w:r>
      <w:r w:rsidR="00DF351C" w:rsidRPr="00211DAE">
        <w:t xml:space="preserve"> </w:t>
      </w:r>
      <w:r w:rsidRPr="00211DAE">
        <w:t>er som over</w:t>
      </w:r>
      <w:r w:rsidR="00ED5E2D">
        <w:t xml:space="preserve"> – </w:t>
      </w:r>
      <w:r w:rsidRPr="00211DAE">
        <w:t xml:space="preserve">å ha koden til </w:t>
      </w:r>
      <w:r w:rsidR="0002436E">
        <w:t>arbeider</w:t>
      </w:r>
      <w:r w:rsidRPr="00211DAE">
        <w:t xml:space="preserve">en som tekst og så pakke den inn i en </w:t>
      </w:r>
      <w:r w:rsidRPr="00C40CA7">
        <w:rPr>
          <w:rStyle w:val="LS2CodeBodytext"/>
        </w:rPr>
        <w:t>Blob</w:t>
      </w:r>
      <w:r w:rsidRPr="00211DAE">
        <w:t>. Dette kan løses på mange andre måter også. Gjør et søk på Google for å finne ut mer.</w:t>
      </w:r>
    </w:p>
    <w:p w14:paraId="6E7C85CF" w14:textId="6D4E0EAF" w:rsidR="00291DB3" w:rsidRPr="00211DAE" w:rsidRDefault="0002436E" w:rsidP="00B179A8">
      <w:pPr>
        <w:pStyle w:val="b1af"/>
      </w:pPr>
      <w:r>
        <w:t>Arbeidere</w:t>
      </w:r>
      <w:r w:rsidR="007B48DD" w:rsidRPr="00211DAE">
        <w:t xml:space="preserve">n har en funksjon </w:t>
      </w:r>
      <w:r w:rsidR="007B48DD" w:rsidRPr="00C57878">
        <w:rPr>
          <w:rStyle w:val="LS2CodeBodytext"/>
        </w:rPr>
        <w:t>faktoriser()</w:t>
      </w:r>
      <w:r w:rsidR="007B48DD" w:rsidRPr="00211DAE">
        <w:t xml:space="preserve"> som tar en spesiell melding som parameter. Dette er en </w:t>
      </w:r>
      <w:r w:rsidR="007B48DD" w:rsidRPr="00C57878">
        <w:rPr>
          <w:rStyle w:val="LS2CodeBodytext"/>
        </w:rPr>
        <w:t>MessageEvent</w:t>
      </w:r>
      <w:r w:rsidR="007B48DD" w:rsidRPr="00211DAE">
        <w:t xml:space="preserve"> med e</w:t>
      </w:r>
      <w:r w:rsidR="00817CA1">
        <w:t>t felt</w:t>
      </w:r>
      <w:r w:rsidR="007B48DD" w:rsidRPr="00211DAE">
        <w:t xml:space="preserve"> </w:t>
      </w:r>
      <w:r w:rsidR="007B48DD" w:rsidRPr="00C57878">
        <w:rPr>
          <w:rStyle w:val="LS2CodeBodytext"/>
        </w:rPr>
        <w:t>data</w:t>
      </w:r>
      <w:r w:rsidR="007B48DD" w:rsidRPr="00211DAE">
        <w:t xml:space="preserve"> som inneholder dataene hovedprogrammet sender over. (Det skjer i funksjonen </w:t>
      </w:r>
      <w:r w:rsidR="007B48DD" w:rsidRPr="00C57878">
        <w:rPr>
          <w:rStyle w:val="LS2CodeBodytext"/>
        </w:rPr>
        <w:t>startFaktorisering()</w:t>
      </w:r>
      <w:r w:rsidR="007B48DD" w:rsidRPr="00211DAE">
        <w:t xml:space="preserve"> i linjen </w:t>
      </w:r>
      <w:r w:rsidR="007B48DD" w:rsidRPr="00C57878">
        <w:rPr>
          <w:rStyle w:val="LS2CodeBodytext"/>
        </w:rPr>
        <w:t>worker.postMessage(tall)</w:t>
      </w:r>
      <w:r w:rsidR="007B48DD" w:rsidRPr="00211DAE">
        <w:t xml:space="preserve">.) I koden til </w:t>
      </w:r>
      <w:r>
        <w:t>arbeide</w:t>
      </w:r>
      <w:r w:rsidR="007B48DD" w:rsidRPr="00211DAE">
        <w:t xml:space="preserve">ren har vi linjen </w:t>
      </w:r>
      <w:r w:rsidR="007B48DD" w:rsidRPr="00C57878">
        <w:rPr>
          <w:rStyle w:val="LS2CodeBodytext"/>
        </w:rPr>
        <w:t>onmessage = faktoriser;</w:t>
      </w:r>
      <w:r w:rsidR="00DF351C">
        <w:t xml:space="preserve">, </w:t>
      </w:r>
      <w:r w:rsidR="007B48DD" w:rsidRPr="00211DAE">
        <w:t xml:space="preserve">som nettopp registrerer funksjonen </w:t>
      </w:r>
      <w:r w:rsidR="007B48DD" w:rsidRPr="00C57878">
        <w:rPr>
          <w:rStyle w:val="LS2CodeBodytext"/>
        </w:rPr>
        <w:t>faktoriser()</w:t>
      </w:r>
      <w:r w:rsidR="007B48DD" w:rsidRPr="00211DAE">
        <w:t xml:space="preserve"> som et </w:t>
      </w:r>
      <w:r w:rsidR="00A065CD">
        <w:t>tilbakekall</w:t>
      </w:r>
      <w:r w:rsidR="007B48DD" w:rsidRPr="00211DAE">
        <w:t xml:space="preserve"> som skal kalles når hovedprogrammet sender over et tall.</w:t>
      </w:r>
    </w:p>
    <w:p w14:paraId="3A2640D3" w14:textId="5B451DC7" w:rsidR="00291DB3" w:rsidRPr="00211DAE" w:rsidRDefault="007B48DD" w:rsidP="00B179A8">
      <w:pPr>
        <w:pStyle w:val="b1af"/>
      </w:pPr>
      <w:r w:rsidRPr="00211DAE">
        <w:t xml:space="preserve">Akkurat den samme mekanismen brukes tilbake når </w:t>
      </w:r>
      <w:r w:rsidR="0002436E">
        <w:t>arbeider</w:t>
      </w:r>
      <w:r w:rsidRPr="00211DAE">
        <w:t xml:space="preserve">en har faktorisert ferdig. I hovedprogrammet gjør </w:t>
      </w:r>
      <w:r w:rsidRPr="00C57878">
        <w:rPr>
          <w:rStyle w:val="LS2CodeBodytext"/>
        </w:rPr>
        <w:t>worker.onmessage = visResultat;</w:t>
      </w:r>
      <w:r w:rsidRPr="00211DAE">
        <w:t xml:space="preserve"> at funksjonen </w:t>
      </w:r>
      <w:r w:rsidRPr="00C57878">
        <w:rPr>
          <w:rStyle w:val="LS2CodeBodytext"/>
        </w:rPr>
        <w:t>visResultat()</w:t>
      </w:r>
      <w:r w:rsidRPr="00211DAE">
        <w:t xml:space="preserve"> blir kalt når en primtallsfaktorisering er fullført. Denne funksjonen tar på samme måte en melding som parameter. Meldingen har en </w:t>
      </w:r>
      <w:r w:rsidR="001E29E3">
        <w:t>egenskap</w:t>
      </w:r>
      <w:r w:rsidR="001E29E3" w:rsidRPr="00211DAE">
        <w:t xml:space="preserve"> </w:t>
      </w:r>
      <w:r w:rsidRPr="00C57878">
        <w:rPr>
          <w:rStyle w:val="LS2CodeBodytext"/>
        </w:rPr>
        <w:t>data</w:t>
      </w:r>
      <w:r w:rsidRPr="00211DAE">
        <w:t xml:space="preserve"> som inneholder resultatet.</w:t>
      </w:r>
    </w:p>
    <w:p w14:paraId="6891A469" w14:textId="2339FA58" w:rsidR="00291DB3" w:rsidRPr="00211DAE" w:rsidRDefault="007B48DD" w:rsidP="00B179A8">
      <w:pPr>
        <w:pStyle w:val="b1af"/>
      </w:pPr>
      <w:r w:rsidRPr="00211DAE">
        <w:lastRenderedPageBreak/>
        <w:t xml:space="preserve">Med dette siste eksemplet kan </w:t>
      </w:r>
      <w:r w:rsidR="001E29E3">
        <w:t>vi</w:t>
      </w:r>
      <w:r w:rsidR="001E29E3" w:rsidRPr="00211DAE">
        <w:t xml:space="preserve"> </w:t>
      </w:r>
      <w:r w:rsidRPr="00211DAE">
        <w:t xml:space="preserve">legge inn tallet 1058313049 uten at nettsiden låses. </w:t>
      </w:r>
      <w:r w:rsidR="001E29E3">
        <w:t>Vi</w:t>
      </w:r>
      <w:r w:rsidR="001E29E3" w:rsidRPr="00211DAE">
        <w:t xml:space="preserve"> </w:t>
      </w:r>
      <w:r w:rsidRPr="00211DAE">
        <w:t>kan legge til flere tall</w:t>
      </w:r>
      <w:r w:rsidR="00ED5E2D">
        <w:t xml:space="preserve"> – </w:t>
      </w:r>
      <w:r w:rsidRPr="00211DAE">
        <w:t xml:space="preserve">og får dermed en slags kø av tall som skal primtallsfaktoriseres. </w:t>
      </w:r>
      <w:r w:rsidR="0002436E">
        <w:t>Arbeider</w:t>
      </w:r>
      <w:r w:rsidRPr="00211DAE">
        <w:t>en jobber ikke i paralle</w:t>
      </w:r>
      <w:r w:rsidR="001E29E3">
        <w:t>l</w:t>
      </w:r>
      <w:r w:rsidRPr="00211DAE">
        <w:t>l, så resultatet av tallene man legger inn etter 1058313049</w:t>
      </w:r>
      <w:r w:rsidR="001E29E3">
        <w:t xml:space="preserve">, </w:t>
      </w:r>
      <w:r w:rsidRPr="00211DAE">
        <w:t>kommer først etter at 1058313049 er ferdig primtallsfaktorisert.</w:t>
      </w:r>
    </w:p>
    <w:p w14:paraId="365D2E1B" w14:textId="77777777" w:rsidR="00291DB3" w:rsidRPr="00211DAE" w:rsidRDefault="007B48DD" w:rsidP="00435552">
      <w:pPr>
        <w:pStyle w:val="m1tt"/>
      </w:pPr>
      <w:bookmarkStart w:id="989" w:name="promises"/>
      <w:bookmarkStart w:id="990" w:name="_Toc29047925"/>
      <w:r w:rsidRPr="00211DAE">
        <w:t>Promises</w:t>
      </w:r>
      <w:bookmarkEnd w:id="989"/>
      <w:bookmarkEnd w:id="990"/>
    </w:p>
    <w:p w14:paraId="2FBE931B" w14:textId="428E71DA" w:rsidR="00291DB3" w:rsidRPr="00211DAE" w:rsidRDefault="007B48DD" w:rsidP="00C628A3">
      <w:pPr>
        <w:pStyle w:val="b1af-f"/>
      </w:pPr>
      <w:r w:rsidRPr="00211DAE">
        <w:t xml:space="preserve">En av utfordringene med </w:t>
      </w:r>
      <w:r w:rsidR="00A065CD">
        <w:t>tilbakekall</w:t>
      </w:r>
      <w:r w:rsidRPr="00211DAE">
        <w:t xml:space="preserve"> </w:t>
      </w:r>
      <w:r w:rsidR="00B47CC3">
        <w:t>kan oppstå</w:t>
      </w:r>
      <w:r w:rsidR="00B47CC3" w:rsidRPr="00211DAE">
        <w:t xml:space="preserve"> </w:t>
      </w:r>
      <w:r w:rsidRPr="00211DAE">
        <w:t>om man har en lang rekke ting man skal gjøre etter hverandre</w:t>
      </w:r>
      <w:r w:rsidR="00B47CC3">
        <w:t>,</w:t>
      </w:r>
      <w:r w:rsidR="00ED5E2D">
        <w:t xml:space="preserve"> </w:t>
      </w:r>
      <w:r w:rsidRPr="00211DAE">
        <w:t>og</w:t>
      </w:r>
      <w:r w:rsidR="00B47CC3">
        <w:t xml:space="preserve"> hvis</w:t>
      </w:r>
      <w:r w:rsidRPr="00211DAE">
        <w:t xml:space="preserve"> alle bruker </w:t>
      </w:r>
      <w:r w:rsidR="00A065CD">
        <w:t>tilbakekall</w:t>
      </w:r>
      <w:r w:rsidRPr="00211DAE">
        <w:t>. Da kan man fort ende opp med</w:t>
      </w:r>
      <w:r w:rsidR="0002436E">
        <w:t xml:space="preserve"> et</w:t>
      </w:r>
      <w:r w:rsidRPr="00211DAE">
        <w:t xml:space="preserve"> </w:t>
      </w:r>
      <w:r w:rsidR="00A065CD">
        <w:rPr>
          <w:rStyle w:val="LS2Kursiv"/>
        </w:rPr>
        <w:t>tilbakekall</w:t>
      </w:r>
      <w:r w:rsidR="003B6EFB">
        <w:rPr>
          <w:rStyle w:val="LS2Kursiv"/>
        </w:rPr>
        <w:t>helvete</w:t>
      </w:r>
      <w:r w:rsidRPr="00211DAE">
        <w:t>. La oss se på et eksempel. Vi tenker oss disse funksjonene:</w:t>
      </w:r>
      <w:r w:rsidR="00ED5E2D">
        <w:t xml:space="preserve"> – </w:t>
      </w:r>
      <w:r w:rsidRPr="00B21A25">
        <w:rPr>
          <w:rStyle w:val="LS2CodeBodytext"/>
        </w:rPr>
        <w:t>posisjon()</w:t>
      </w:r>
      <w:r w:rsidRPr="00211DAE">
        <w:t xml:space="preserve"> finner nåvørende GPS-posisjon</w:t>
      </w:r>
      <w:r w:rsidR="003B6EFB">
        <w:t>,</w:t>
      </w:r>
      <w:r w:rsidR="00ED5E2D">
        <w:t xml:space="preserve"> </w:t>
      </w:r>
      <w:r w:rsidRPr="00B21A25">
        <w:rPr>
          <w:rStyle w:val="LS2CodeBodytext"/>
        </w:rPr>
        <w:t>sted()</w:t>
      </w:r>
      <w:r w:rsidRPr="00211DAE">
        <w:t xml:space="preserve"> finner stedsnavn ut fra GPS-posisjon</w:t>
      </w:r>
      <w:r w:rsidR="003B6EFB">
        <w:t>, og</w:t>
      </w:r>
      <w:r w:rsidR="00ED5E2D">
        <w:t xml:space="preserve"> </w:t>
      </w:r>
      <w:r w:rsidRPr="00B21A25">
        <w:rPr>
          <w:rStyle w:val="LS2CodeBodytext"/>
        </w:rPr>
        <w:t>værvarsel()</w:t>
      </w:r>
      <w:r w:rsidRPr="00211DAE">
        <w:t xml:space="preserve"> finner gjeldende værvarsel ut fra stedsnavn</w:t>
      </w:r>
      <w:r w:rsidR="003B6EFB">
        <w:t>.</w:t>
      </w:r>
    </w:p>
    <w:p w14:paraId="3D1E4FB8" w14:textId="1939EB6B" w:rsidR="00291DB3" w:rsidRPr="00211DAE" w:rsidRDefault="007B48DD" w:rsidP="00B179A8">
      <w:pPr>
        <w:pStyle w:val="b1af"/>
      </w:pPr>
      <w:r w:rsidRPr="00211DAE">
        <w:t xml:space="preserve">Dersom alle disse funksjonene bruker </w:t>
      </w:r>
      <w:r w:rsidR="00A065CD">
        <w:t>tilbakekall</w:t>
      </w:r>
      <w:r w:rsidRPr="00211DAE">
        <w:t xml:space="preserve">, vil koden vår </w:t>
      </w:r>
      <w:r w:rsidR="00166A72">
        <w:t>likn</w:t>
      </w:r>
      <w:r w:rsidRPr="00211DAE">
        <w:t>e på dette:</w:t>
      </w:r>
    </w:p>
    <w:p w14:paraId="4EE528AC" w14:textId="77777777" w:rsidR="00291DB3" w:rsidRPr="00017038" w:rsidRDefault="007B48DD" w:rsidP="00BC5311">
      <w:pPr>
        <w:pStyle w:val="eks1aff"/>
        <w:rPr>
          <w:rFonts w:ascii="Consolas" w:hAnsi="Consolas"/>
          <w:lang w:val="nb-NO"/>
        </w:rPr>
      </w:pPr>
      <w:r w:rsidRPr="00017038">
        <w:rPr>
          <w:rFonts w:ascii="Consolas" w:hAnsi="Consolas"/>
          <w:lang w:val="nb-NO"/>
        </w:rPr>
        <w:t>posisjon(</w:t>
      </w:r>
      <w:r w:rsidRPr="00CC5D44">
        <w:rPr>
          <w:rStyle w:val="LS2Tag"/>
          <w:bCs w:val="0"/>
          <w:lang w:val="nb-NO"/>
          <w:rPrChange w:id="991" w:author="Terje Kolderup" w:date="2020-01-29T09:55:00Z">
            <w:rPr>
              <w:rStyle w:val="LS2Keyword"/>
              <w:lang w:val="nb-NO"/>
            </w:rPr>
          </w:rPrChange>
        </w:rPr>
        <w:t>function</w:t>
      </w:r>
      <w:r w:rsidRPr="00017038">
        <w:rPr>
          <w:rFonts w:ascii="Consolas" w:hAnsi="Consolas"/>
          <w:lang w:val="nb-NO"/>
        </w:rPr>
        <w:t xml:space="preserve"> (posisjon) {</w:t>
      </w:r>
      <w:r w:rsidRPr="00017038">
        <w:rPr>
          <w:rFonts w:ascii="Consolas" w:hAnsi="Consolas"/>
          <w:lang w:val="nb-NO"/>
        </w:rPr>
        <w:br/>
        <w:t xml:space="preserve">    sted(posisjon, </w:t>
      </w:r>
      <w:r w:rsidRPr="00CC5D44">
        <w:rPr>
          <w:rStyle w:val="LS2Tag"/>
          <w:bCs w:val="0"/>
          <w:lang w:val="nb-NO"/>
          <w:rPrChange w:id="992" w:author="Terje Kolderup" w:date="2020-01-29T09:55:00Z">
            <w:rPr>
              <w:rStyle w:val="LS2Keyword"/>
              <w:lang w:val="nb-NO"/>
            </w:rPr>
          </w:rPrChange>
        </w:rPr>
        <w:t>function</w:t>
      </w:r>
      <w:r w:rsidRPr="00017038">
        <w:rPr>
          <w:rFonts w:ascii="Consolas" w:hAnsi="Consolas"/>
          <w:lang w:val="nb-NO"/>
        </w:rPr>
        <w:t>(sted){</w:t>
      </w:r>
      <w:r w:rsidRPr="00017038">
        <w:rPr>
          <w:rFonts w:ascii="Consolas" w:hAnsi="Consolas"/>
          <w:lang w:val="nb-NO"/>
        </w:rPr>
        <w:br/>
        <w:t xml:space="preserve">        værvarsel(sted, </w:t>
      </w:r>
      <w:r w:rsidRPr="00CC5D44">
        <w:rPr>
          <w:rStyle w:val="LS2Tag"/>
          <w:bCs w:val="0"/>
          <w:lang w:val="nb-NO"/>
          <w:rPrChange w:id="993" w:author="Terje Kolderup" w:date="2020-01-29T09:55:00Z">
            <w:rPr>
              <w:rStyle w:val="LS2Keyword"/>
              <w:lang w:val="nb-NO"/>
            </w:rPr>
          </w:rPrChange>
        </w:rPr>
        <w:t>function</w:t>
      </w:r>
      <w:r w:rsidRPr="00017038">
        <w:rPr>
          <w:rFonts w:ascii="Consolas" w:hAnsi="Consolas"/>
          <w:lang w:val="nb-NO"/>
        </w:rPr>
        <w:t xml:space="preserve"> (varselet){</w:t>
      </w:r>
      <w:r w:rsidRPr="00017038">
        <w:rPr>
          <w:rFonts w:ascii="Consolas" w:hAnsi="Consolas"/>
          <w:lang w:val="nb-NO"/>
        </w:rPr>
        <w:br/>
        <w:t xml:space="preserve">            </w:t>
      </w:r>
      <w:r w:rsidRPr="00017038">
        <w:rPr>
          <w:rFonts w:ascii="Consolas" w:hAnsi="Consolas"/>
          <w:lang w:val="nb-NO"/>
          <w:rPrChange w:id="994"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varselet;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48563EBA" w14:textId="1FA2C5E4" w:rsidR="00291DB3" w:rsidRPr="00211DAE" w:rsidRDefault="007B48DD" w:rsidP="00BC5311">
      <w:pPr>
        <w:pStyle w:val="b1aff"/>
      </w:pPr>
      <w:r w:rsidRPr="00211DAE">
        <w:t xml:space="preserve">Først kaller vi funksjonen </w:t>
      </w:r>
      <w:r w:rsidRPr="00C40CA7">
        <w:rPr>
          <w:rStyle w:val="LS2CodeBodytext"/>
        </w:rPr>
        <w:t>posisjon</w:t>
      </w:r>
      <w:r w:rsidRPr="00211DAE">
        <w:t xml:space="preserve">. Når posisjonen er klar, kalles den anonyme </w:t>
      </w:r>
      <w:r w:rsidR="00A065CD">
        <w:t>tilbakekall</w:t>
      </w:r>
      <w:r w:rsidRPr="00211DAE">
        <w:t>-funksjonen som tar nettopp en posisjon som parameter. Det første og eneste denne funksjonen gjør</w:t>
      </w:r>
      <w:r w:rsidR="003B6EFB">
        <w:t>,</w:t>
      </w:r>
      <w:r w:rsidRPr="00211DAE">
        <w:t xml:space="preserve"> er å kalle </w:t>
      </w:r>
      <w:r w:rsidRPr="00C40CA7">
        <w:rPr>
          <w:rStyle w:val="LS2CodeBodytext"/>
        </w:rPr>
        <w:t>sted()</w:t>
      </w:r>
      <w:r w:rsidRPr="00211DAE">
        <w:t xml:space="preserve"> med to parametre: posisjonen og en ny </w:t>
      </w:r>
      <w:r w:rsidR="00A065CD">
        <w:t>tilbakekall</w:t>
      </w:r>
      <w:r w:rsidRPr="00211DAE">
        <w:t>-funksjon. Denne kalles med stedet som parameter</w:t>
      </w:r>
      <w:r w:rsidR="00ED5E2D">
        <w:t xml:space="preserve"> – </w:t>
      </w:r>
      <w:r w:rsidRPr="00211DAE">
        <w:t xml:space="preserve">når det er klart. Den funksjonen kaller igjen </w:t>
      </w:r>
      <w:r w:rsidRPr="00C40CA7">
        <w:rPr>
          <w:rStyle w:val="LS2CodeBodytext"/>
        </w:rPr>
        <w:t>værvarsel()</w:t>
      </w:r>
      <w:r w:rsidRPr="00211DAE">
        <w:t xml:space="preserve"> med stedet som parameter samt en siste </w:t>
      </w:r>
      <w:r w:rsidR="00A065CD">
        <w:t>tilbakekall</w:t>
      </w:r>
      <w:r w:rsidRPr="00211DAE">
        <w:t>-funksjon. Denne blir kalt med værvarslet som parameter</w:t>
      </w:r>
      <w:r w:rsidR="00ED5E2D">
        <w:t xml:space="preserve"> </w:t>
      </w:r>
      <w:r w:rsidRPr="00211DAE">
        <w:t>og kan så vise dette i brukergrensesnittet.</w:t>
      </w:r>
    </w:p>
    <w:p w14:paraId="2FB14328" w14:textId="7BB08F6B" w:rsidR="00291DB3" w:rsidRPr="00211DAE" w:rsidRDefault="007B48DD" w:rsidP="00B179A8">
      <w:pPr>
        <w:pStyle w:val="b1af"/>
      </w:pPr>
      <w:r w:rsidRPr="00211DAE">
        <w:t xml:space="preserve">Her hadde vi tre steg i prosessen, og det blir ganske kaotisk, men det kan kanskje fungere greit likevel. Problemet oppstår om det er enda flere steg, for eksempel ti. Da blir koden vanskelig å lese og endre. Det er her </w:t>
      </w:r>
      <w:r w:rsidRPr="00FE1A1D">
        <w:rPr>
          <w:rStyle w:val="LS2Kursiv"/>
        </w:rPr>
        <w:t>promises</w:t>
      </w:r>
      <w:r w:rsidRPr="00211DAE">
        <w:t xml:space="preserve"> kommer til unnsetning. Dersom de tre funksjonene over kom i versjoner som returner</w:t>
      </w:r>
      <w:r w:rsidR="004D6C0D">
        <w:t>te</w:t>
      </w:r>
      <w:r w:rsidRPr="00211DAE">
        <w:t xml:space="preserve"> promiser, kunne vi skrevet om koden vår slik:</w:t>
      </w:r>
    </w:p>
    <w:p w14:paraId="3E6A2A5A" w14:textId="77777777" w:rsidR="00291DB3" w:rsidRPr="00017038" w:rsidRDefault="007B48DD" w:rsidP="00BC5311">
      <w:pPr>
        <w:pStyle w:val="eks1aff"/>
        <w:rPr>
          <w:rFonts w:ascii="Consolas" w:hAnsi="Consolas"/>
          <w:lang w:val="nb-NO"/>
        </w:rPr>
      </w:pPr>
      <w:r w:rsidRPr="00017038">
        <w:rPr>
          <w:rFonts w:ascii="Consolas" w:hAnsi="Consolas"/>
          <w:lang w:val="nb-NO"/>
        </w:rPr>
        <w:t>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017038">
        <w:rPr>
          <w:rFonts w:ascii="Consolas" w:hAnsi="Consolas"/>
          <w:lang w:val="nb-NO"/>
          <w:rPrChange w:id="995" w:author="Terje Kolderup" w:date="2020-01-29T09:55: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(error </w:t>
      </w:r>
      <w:r w:rsidRPr="00211DAE">
        <w:rPr>
          <w:rStyle w:val="LS2Operator"/>
          <w:lang w:val="nb-NO"/>
        </w:rPr>
        <w:t>=&gt;</w:t>
      </w:r>
      <w:r w:rsidRPr="00017038">
        <w:rPr>
          <w:rFonts w:ascii="Consolas" w:hAnsi="Consolas"/>
          <w:lang w:val="nb-NO"/>
        </w:rPr>
        <w:t xml:space="preserve"> console.error(error));</w:t>
      </w:r>
    </w:p>
    <w:p w14:paraId="09E789DA" w14:textId="6DB2909C" w:rsidR="00291DB3" w:rsidRPr="00211DAE" w:rsidRDefault="007B48DD" w:rsidP="00BC5311">
      <w:pPr>
        <w:pStyle w:val="b1aff"/>
      </w:pPr>
      <w:r w:rsidRPr="00211DAE">
        <w:t xml:space="preserve">Poenget er at koden blir mer lineær, det vil si rettlinjet. Om vi hadde ti steg til i denne prosessen, ville ikke koden blitt kaotisk, slik den ble med </w:t>
      </w:r>
      <w:r w:rsidR="00A065CD">
        <w:t>tilbakekall</w:t>
      </w:r>
      <w:r w:rsidRPr="00211DAE">
        <w:t>.</w:t>
      </w:r>
    </w:p>
    <w:p w14:paraId="12A02ACB" w14:textId="30084A7D" w:rsidR="00291DB3" w:rsidRPr="00211DAE" w:rsidRDefault="007B48DD" w:rsidP="00B179A8">
      <w:pPr>
        <w:pStyle w:val="b1af"/>
      </w:pPr>
      <w:r w:rsidRPr="00211DAE">
        <w:t xml:space="preserve">Et annet viktig poeng er feilhåndtering. Den siste linjen med </w:t>
      </w:r>
      <w:r w:rsidRPr="00C57878">
        <w:rPr>
          <w:rStyle w:val="LS2CodeBodytext"/>
        </w:rPr>
        <w:t>catch</w:t>
      </w:r>
      <w:r w:rsidRPr="00211DAE">
        <w:t xml:space="preserve"> sier hva som skal skje ved en feil. Det fine er at denne gjelder uansett hvor i rekken av steg feilen skjer. Feil inne i funksjonene </w:t>
      </w:r>
      <w:r w:rsidRPr="00C57878">
        <w:rPr>
          <w:rStyle w:val="LS2CodeBodytext"/>
        </w:rPr>
        <w:lastRenderedPageBreak/>
        <w:t>posisjonPromise()</w:t>
      </w:r>
      <w:r w:rsidRPr="00211DAE">
        <w:t xml:space="preserve">, </w:t>
      </w:r>
      <w:r w:rsidRPr="00C57878">
        <w:rPr>
          <w:rStyle w:val="LS2CodeBodytext"/>
        </w:rPr>
        <w:t>stedPromise</w:t>
      </w:r>
      <w:r w:rsidRPr="00211DAE">
        <w:t xml:space="preserve"> og </w:t>
      </w:r>
      <w:r w:rsidRPr="00C57878">
        <w:rPr>
          <w:rStyle w:val="LS2CodeBodytext"/>
        </w:rPr>
        <w:t>værvarselPromise()</w:t>
      </w:r>
      <w:r w:rsidRPr="00211DAE">
        <w:t xml:space="preserve"> vil alle håndteres av catch-linjen. Det samme </w:t>
      </w:r>
      <w:r w:rsidR="004D6C0D">
        <w:t>gjelder</w:t>
      </w:r>
      <w:r w:rsidR="004D6C0D" w:rsidRPr="00211DAE">
        <w:t xml:space="preserve"> </w:t>
      </w:r>
      <w:r w:rsidRPr="00211DAE">
        <w:t>feil i våre lambdauttrykk eller anonyme funksjoner.</w:t>
      </w:r>
    </w:p>
    <w:p w14:paraId="259662DF" w14:textId="7A4B869D" w:rsidR="00291DB3" w:rsidRPr="00211DAE" w:rsidRDefault="007B48DD" w:rsidP="00B179A8">
      <w:pPr>
        <w:pStyle w:val="b1af"/>
      </w:pPr>
      <w:r w:rsidRPr="00211DAE">
        <w:t xml:space="preserve">Promises er innebygget i </w:t>
      </w:r>
      <w:r w:rsidR="00A03F38">
        <w:t>JavaScript</w:t>
      </w:r>
      <w:r w:rsidRPr="00211DAE">
        <w:t>, og mange biblioteker kommer ferdig med funksjoner som returnerer promiser. Det gjelder for eksempel Google Firebase, som vi skal se på senere. Men vi kan ogs</w:t>
      </w:r>
      <w:r w:rsidR="00A02190">
        <w:t>å</w:t>
      </w:r>
      <w:r w:rsidRPr="00211DAE">
        <w:t xml:space="preserve"> lage en funksjon som returnerer promise av en funksjon som ikke gjør det. La oss se på hvordan vi kan lage </w:t>
      </w:r>
      <w:r w:rsidRPr="00C57878">
        <w:rPr>
          <w:rStyle w:val="LS2CodeBodytext"/>
        </w:rPr>
        <w:t>stedPromise()</w:t>
      </w:r>
      <w:r w:rsidRPr="00211DAE">
        <w:t xml:space="preserve"> av </w:t>
      </w:r>
      <w:r w:rsidRPr="00C57878">
        <w:rPr>
          <w:rStyle w:val="LS2CodeBodytext"/>
        </w:rPr>
        <w:t>sted()</w:t>
      </w:r>
      <w:r w:rsidRPr="00211DAE">
        <w:t>:</w:t>
      </w:r>
    </w:p>
    <w:p w14:paraId="155BD689" w14:textId="77777777" w:rsidR="00291DB3" w:rsidRPr="00017038" w:rsidRDefault="007B48DD" w:rsidP="00BC5311">
      <w:pPr>
        <w:pStyle w:val="eks1aff"/>
        <w:rPr>
          <w:rFonts w:ascii="Consolas" w:hAnsi="Consolas"/>
        </w:rPr>
      </w:pPr>
      <w:r w:rsidRPr="003002AA">
        <w:rPr>
          <w:rStyle w:val="LS2Tag"/>
          <w:bCs w:val="0"/>
          <w:rPrChange w:id="996" w:author="Terje Kolderup" w:date="2020-01-24T12:46:00Z">
            <w:rPr>
              <w:rStyle w:val="LS2Keyword"/>
            </w:rPr>
          </w:rPrChange>
        </w:rPr>
        <w:t>function</w:t>
      </w:r>
      <w:r w:rsidRPr="00017038">
        <w:rPr>
          <w:rFonts w:ascii="Consolas" w:hAnsi="Consolas"/>
        </w:rPr>
        <w:t xml:space="preserve"> </w:t>
      </w:r>
      <w:proofErr w:type="spellStart"/>
      <w:r w:rsidRPr="00226D1A">
        <w:rPr>
          <w:rStyle w:val="LS2Attribute"/>
          <w:rPrChange w:id="997" w:author="Terje Kolderup" w:date="2020-01-24T13:26:00Z">
            <w:rPr/>
          </w:rPrChange>
        </w:rPr>
        <w:t>stedPromise</w:t>
      </w:r>
      <w:proofErr w:type="spellEnd"/>
      <w:r w:rsidRPr="00017038">
        <w:rPr>
          <w:rFonts w:ascii="Consolas" w:hAnsi="Consolas"/>
        </w:rPr>
        <w:t>(</w:t>
      </w:r>
      <w:proofErr w:type="spellStart"/>
      <w:r w:rsidRPr="00017038">
        <w:rPr>
          <w:rFonts w:ascii="Consolas" w:hAnsi="Consolas"/>
        </w:rPr>
        <w:t>posisjon</w:t>
      </w:r>
      <w:proofErr w:type="spellEnd"/>
      <w:r w:rsidRPr="00017038">
        <w:rPr>
          <w:rFonts w:ascii="Consolas" w:hAnsi="Consolas"/>
        </w:rPr>
        <w:t>) {</w:t>
      </w:r>
      <w:r w:rsidRPr="00017038">
        <w:rPr>
          <w:rFonts w:ascii="Consolas" w:hAnsi="Consolas"/>
        </w:rPr>
        <w:br/>
        <w:t xml:space="preserve">    </w:t>
      </w:r>
      <w:r w:rsidRPr="00E96D36">
        <w:rPr>
          <w:rStyle w:val="LS2Keyword"/>
        </w:rPr>
        <w:t>return</w:t>
      </w:r>
      <w:r w:rsidRPr="00017038">
        <w:rPr>
          <w:rFonts w:ascii="Consolas" w:hAnsi="Consolas"/>
        </w:rPr>
        <w:t xml:space="preserve"> </w:t>
      </w:r>
      <w:r w:rsidRPr="005A1744">
        <w:rPr>
          <w:rStyle w:val="LS2Keyword"/>
        </w:rPr>
        <w:t>new</w:t>
      </w:r>
      <w:r w:rsidRPr="00017038">
        <w:rPr>
          <w:rFonts w:ascii="Consolas" w:hAnsi="Consolas"/>
        </w:rPr>
        <w:t xml:space="preserve"> </w:t>
      </w:r>
      <w:proofErr w:type="gramStart"/>
      <w:r w:rsidRPr="00017038">
        <w:rPr>
          <w:rFonts w:ascii="Consolas" w:hAnsi="Consolas"/>
        </w:rPr>
        <w:t>Promise(</w:t>
      </w:r>
      <w:proofErr w:type="gramEnd"/>
      <w:r w:rsidRPr="003002AA">
        <w:rPr>
          <w:rStyle w:val="LS2Tag"/>
          <w:bCs w:val="0"/>
          <w:rPrChange w:id="998" w:author="Terje Kolderup" w:date="2020-01-24T12:47:00Z">
            <w:rPr>
              <w:rStyle w:val="LS2Keyword"/>
            </w:rPr>
          </w:rPrChange>
        </w:rPr>
        <w:t>function</w:t>
      </w:r>
      <w:r w:rsidRPr="00017038">
        <w:rPr>
          <w:rFonts w:ascii="Consolas" w:hAnsi="Consolas"/>
        </w:rPr>
        <w:t xml:space="preserve"> (resolve, reject) {</w:t>
      </w:r>
      <w:r w:rsidRPr="00017038">
        <w:rPr>
          <w:rFonts w:ascii="Consolas" w:hAnsi="Consolas"/>
        </w:rPr>
        <w:br/>
        <w:t xml:space="preserve">        </w:t>
      </w:r>
      <w:proofErr w:type="spellStart"/>
      <w:r w:rsidRPr="00017038">
        <w:rPr>
          <w:rFonts w:ascii="Consolas" w:hAnsi="Consolas"/>
        </w:rPr>
        <w:t>sted</w:t>
      </w:r>
      <w:proofErr w:type="spellEnd"/>
      <w:r w:rsidRPr="00017038">
        <w:rPr>
          <w:rFonts w:ascii="Consolas" w:hAnsi="Consolas"/>
        </w:rPr>
        <w:t>(</w:t>
      </w:r>
      <w:proofErr w:type="spellStart"/>
      <w:r w:rsidRPr="00017038">
        <w:rPr>
          <w:rFonts w:ascii="Consolas" w:hAnsi="Consolas"/>
        </w:rPr>
        <w:t>posisjon</w:t>
      </w:r>
      <w:proofErr w:type="spellEnd"/>
      <w:r w:rsidRPr="00017038">
        <w:rPr>
          <w:rFonts w:ascii="Consolas" w:hAnsi="Consolas"/>
        </w:rPr>
        <w:t xml:space="preserve">, </w:t>
      </w:r>
      <w:r w:rsidRPr="003002AA">
        <w:rPr>
          <w:rStyle w:val="LS2Tag"/>
          <w:bCs w:val="0"/>
          <w:rPrChange w:id="999" w:author="Terje Kolderup" w:date="2020-01-24T12:47:00Z">
            <w:rPr>
              <w:rStyle w:val="LS2Keyword"/>
            </w:rPr>
          </w:rPrChange>
        </w:rPr>
        <w:t>function</w:t>
      </w:r>
      <w:r w:rsidRPr="00017038">
        <w:rPr>
          <w:rFonts w:ascii="Consolas" w:hAnsi="Consolas"/>
        </w:rPr>
        <w:t xml:space="preserve"> (</w:t>
      </w:r>
      <w:proofErr w:type="spellStart"/>
      <w:r w:rsidRPr="00017038">
        <w:rPr>
          <w:rFonts w:ascii="Consolas" w:hAnsi="Consolas"/>
        </w:rPr>
        <w:t>sted</w:t>
      </w:r>
      <w:proofErr w:type="spellEnd"/>
      <w:r w:rsidRPr="00017038">
        <w:rPr>
          <w:rFonts w:ascii="Consolas" w:hAnsi="Consolas"/>
        </w:rPr>
        <w:t>) {</w:t>
      </w:r>
      <w:r w:rsidRPr="00017038">
        <w:rPr>
          <w:rFonts w:ascii="Consolas" w:hAnsi="Consolas"/>
        </w:rPr>
        <w:br/>
        <w:t xml:space="preserve">            resolve(</w:t>
      </w:r>
      <w:proofErr w:type="spellStart"/>
      <w:r w:rsidRPr="00017038">
        <w:rPr>
          <w:rFonts w:ascii="Consolas" w:hAnsi="Consolas"/>
        </w:rPr>
        <w:t>sted</w:t>
      </w:r>
      <w:proofErr w:type="spellEnd"/>
      <w:r w:rsidRPr="00017038">
        <w:rPr>
          <w:rFonts w:ascii="Consolas" w:hAnsi="Consolas"/>
        </w:rPr>
        <w:t>);</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F421138" w14:textId="15D874CC" w:rsidR="00291DB3" w:rsidRPr="00211DAE" w:rsidRDefault="007B48DD" w:rsidP="00BC5311">
      <w:pPr>
        <w:pStyle w:val="b1aff"/>
      </w:pPr>
      <w:r w:rsidRPr="00211DAE">
        <w:t xml:space="preserve">Vi lager et promise ved hjelp av </w:t>
      </w:r>
      <w:r w:rsidRPr="00C40CA7">
        <w:rPr>
          <w:rStyle w:val="LS2CodeBodytext"/>
        </w:rPr>
        <w:t>new Promise</w:t>
      </w:r>
      <w:r w:rsidR="00ED5E2D">
        <w:t xml:space="preserve"> </w:t>
      </w:r>
      <w:r w:rsidRPr="00211DAE">
        <w:t xml:space="preserve">og sender da med en funksjon som tar to andre funksjoner som parametre. Funksjonene </w:t>
      </w:r>
      <w:r w:rsidRPr="00C40CA7">
        <w:rPr>
          <w:rStyle w:val="LS2CodeBodytext"/>
        </w:rPr>
        <w:t>resolve()</w:t>
      </w:r>
      <w:r w:rsidRPr="00211DAE">
        <w:t xml:space="preserve"> og </w:t>
      </w:r>
      <w:r w:rsidRPr="00C40CA7">
        <w:rPr>
          <w:rStyle w:val="LS2CodeBodytext"/>
        </w:rPr>
        <w:t>reject()</w:t>
      </w:r>
      <w:r w:rsidRPr="00211DAE">
        <w:t xml:space="preserve"> sendes med når funksjonen faktisk blir kalt. Inne i denne funksjonen kan vi gjøre hva vi vil. Vi må bare kalle </w:t>
      </w:r>
      <w:r w:rsidRPr="00C40CA7">
        <w:rPr>
          <w:rStyle w:val="LS2CodeBodytext"/>
        </w:rPr>
        <w:t>resolve()</w:t>
      </w:r>
      <w:r w:rsidRPr="00211DAE">
        <w:t xml:space="preserve"> eller </w:t>
      </w:r>
      <w:r w:rsidRPr="00C40CA7">
        <w:rPr>
          <w:rStyle w:val="LS2CodeBodytext"/>
        </w:rPr>
        <w:t>reject()</w:t>
      </w:r>
      <w:r w:rsidRPr="00211DAE">
        <w:t xml:space="preserve"> før eller siden. Og det vi faktisk gjør, er å kalle </w:t>
      </w:r>
      <w:r w:rsidRPr="00C40CA7">
        <w:rPr>
          <w:rStyle w:val="LS2CodeBodytext"/>
        </w:rPr>
        <w:t>sted()</w:t>
      </w:r>
      <w:r w:rsidRPr="00211DAE">
        <w:t xml:space="preserve"> på gamlemåten, det vil si med </w:t>
      </w:r>
      <w:r w:rsidR="00A065CD">
        <w:t>tilbakekall</w:t>
      </w:r>
      <w:r w:rsidRPr="00211DAE">
        <w:t xml:space="preserve">. Inne i </w:t>
      </w:r>
      <w:r w:rsidR="00A065CD">
        <w:t>tilbakekallet</w:t>
      </w:r>
      <w:r w:rsidRPr="00211DAE">
        <w:t xml:space="preserve"> kaller vi så </w:t>
      </w:r>
      <w:r w:rsidRPr="00C40CA7">
        <w:rPr>
          <w:rStyle w:val="LS2CodeBodytext"/>
        </w:rPr>
        <w:t>resolve()</w:t>
      </w:r>
      <w:r w:rsidRPr="00211DAE">
        <w:t>-funksjonen.</w:t>
      </w:r>
    </w:p>
    <w:p w14:paraId="249B8E2D" w14:textId="6AFA7FC2" w:rsidR="00291DB3" w:rsidRPr="00211DAE" w:rsidRDefault="007B48DD" w:rsidP="00B179A8">
      <w:pPr>
        <w:pStyle w:val="b1af"/>
      </w:pPr>
      <w:r w:rsidRPr="00211DAE">
        <w:t xml:space="preserve">Eksemplet over viser ikke feilhåndtering. Når vi programmerer med </w:t>
      </w:r>
      <w:r w:rsidR="00A065CD">
        <w:t>tilbakekall</w:t>
      </w:r>
      <w:r w:rsidRPr="00211DAE">
        <w:t xml:space="preserve"> og feilhåndtering, er det vanlig at </w:t>
      </w:r>
      <w:r w:rsidR="00A065CD">
        <w:t>tilbakekall</w:t>
      </w:r>
      <w:r w:rsidRPr="00211DAE">
        <w:t>-funksjonen tar to parametre: et feilobjekt og et resultatobjekt. Dersom det ikke er noe feilobjekt, har alt gått fint</w:t>
      </w:r>
      <w:r w:rsidR="00A02190">
        <w:t>,</w:t>
      </w:r>
      <w:r w:rsidRPr="00211DAE">
        <w:t xml:space="preserve"> og man kan se på resultatobjektet. Me</w:t>
      </w:r>
      <w:r w:rsidR="00A02190">
        <w:t>d</w:t>
      </w:r>
      <w:r w:rsidRPr="00211DAE">
        <w:t xml:space="preserve"> feilhåndtering vil eksemplet ovenfor kunne se slik ut:</w:t>
      </w:r>
    </w:p>
    <w:p w14:paraId="7EAA1F7F" w14:textId="77777777" w:rsidR="00291DB3" w:rsidRPr="00017038" w:rsidRDefault="007B48DD" w:rsidP="00BC5311">
      <w:pPr>
        <w:pStyle w:val="eks1aff"/>
        <w:rPr>
          <w:rFonts w:ascii="Consolas" w:hAnsi="Consolas"/>
          <w:rPrChange w:id="1000" w:author="Terje Kolderup" w:date="2020-01-29T09:56:00Z">
            <w:rPr>
              <w:lang w:val="nb-NO"/>
            </w:rPr>
          </w:rPrChange>
        </w:rPr>
      </w:pPr>
      <w:r w:rsidRPr="003002AA">
        <w:rPr>
          <w:rStyle w:val="LS2Tag"/>
          <w:bCs w:val="0"/>
          <w:rPrChange w:id="1001" w:author="Terje Kolderup" w:date="2020-01-24T12:47:00Z">
            <w:rPr>
              <w:rStyle w:val="LS2Keyword"/>
              <w:lang w:val="nb-NO"/>
            </w:rPr>
          </w:rPrChange>
        </w:rPr>
        <w:t>function</w:t>
      </w:r>
      <w:r w:rsidRPr="00017038">
        <w:rPr>
          <w:rFonts w:ascii="Consolas" w:hAnsi="Consolas"/>
          <w:rPrChange w:id="1002" w:author="Terje Kolderup" w:date="2020-01-29T09:56:00Z">
            <w:rPr>
              <w:lang w:val="nb-NO"/>
            </w:rPr>
          </w:rPrChange>
        </w:rPr>
        <w:t xml:space="preserve"> </w:t>
      </w:r>
      <w:proofErr w:type="spellStart"/>
      <w:r w:rsidRPr="00226D1A">
        <w:rPr>
          <w:rStyle w:val="LS2Attribute"/>
          <w:rPrChange w:id="1003" w:author="Terje Kolderup" w:date="2020-01-24T13:26:00Z">
            <w:rPr>
              <w:lang w:val="nb-NO"/>
            </w:rPr>
          </w:rPrChange>
        </w:rPr>
        <w:t>stedPromise</w:t>
      </w:r>
      <w:proofErr w:type="spellEnd"/>
      <w:r w:rsidRPr="00017038">
        <w:rPr>
          <w:rFonts w:ascii="Consolas" w:hAnsi="Consolas"/>
          <w:rPrChange w:id="1004" w:author="Terje Kolderup" w:date="2020-01-29T09:56:00Z">
            <w:rPr>
              <w:lang w:val="nb-NO"/>
            </w:rPr>
          </w:rPrChange>
        </w:rPr>
        <w:t>(</w:t>
      </w:r>
      <w:proofErr w:type="spellStart"/>
      <w:r w:rsidRPr="00017038">
        <w:rPr>
          <w:rFonts w:ascii="Consolas" w:hAnsi="Consolas"/>
          <w:rPrChange w:id="1005" w:author="Terje Kolderup" w:date="2020-01-29T09:56:00Z">
            <w:rPr>
              <w:lang w:val="nb-NO"/>
            </w:rPr>
          </w:rPrChange>
        </w:rPr>
        <w:t>posisjon</w:t>
      </w:r>
      <w:proofErr w:type="spellEnd"/>
      <w:r w:rsidRPr="00017038">
        <w:rPr>
          <w:rFonts w:ascii="Consolas" w:hAnsi="Consolas"/>
          <w:rPrChange w:id="1006" w:author="Terje Kolderup" w:date="2020-01-29T09:56:00Z">
            <w:rPr>
              <w:lang w:val="nb-NO"/>
            </w:rPr>
          </w:rPrChange>
        </w:rPr>
        <w:t>) {</w:t>
      </w:r>
      <w:r w:rsidRPr="00017038">
        <w:rPr>
          <w:rFonts w:ascii="Consolas" w:hAnsi="Consolas"/>
          <w:rPrChange w:id="1007" w:author="Terje Kolderup" w:date="2020-01-29T09:56:00Z">
            <w:rPr>
              <w:lang w:val="nb-NO"/>
            </w:rPr>
          </w:rPrChange>
        </w:rPr>
        <w:br/>
        <w:t xml:space="preserve">    </w:t>
      </w:r>
      <w:r w:rsidRPr="00CC5D44">
        <w:rPr>
          <w:rStyle w:val="LS2Keyword"/>
          <w:rPrChange w:id="1008" w:author="Terje Kolderup" w:date="2020-01-29T09:56:00Z">
            <w:rPr>
              <w:rStyle w:val="LS2Keyword"/>
              <w:lang w:val="nb-NO"/>
            </w:rPr>
          </w:rPrChange>
        </w:rPr>
        <w:t>return</w:t>
      </w:r>
      <w:r w:rsidRPr="00017038">
        <w:rPr>
          <w:rFonts w:ascii="Consolas" w:hAnsi="Consolas"/>
          <w:rPrChange w:id="1009" w:author="Terje Kolderup" w:date="2020-01-29T09:56:00Z">
            <w:rPr>
              <w:lang w:val="nb-NO"/>
            </w:rPr>
          </w:rPrChange>
        </w:rPr>
        <w:t xml:space="preserve"> </w:t>
      </w:r>
      <w:r w:rsidRPr="00CC5D44">
        <w:rPr>
          <w:rStyle w:val="LS2Keyword"/>
          <w:rPrChange w:id="1010" w:author="Terje Kolderup" w:date="2020-01-29T09:56:00Z">
            <w:rPr>
              <w:rStyle w:val="LS2Keyword"/>
              <w:lang w:val="nb-NO"/>
            </w:rPr>
          </w:rPrChange>
        </w:rPr>
        <w:t>new</w:t>
      </w:r>
      <w:r w:rsidRPr="00017038">
        <w:rPr>
          <w:rFonts w:ascii="Consolas" w:hAnsi="Consolas"/>
          <w:rPrChange w:id="1011" w:author="Terje Kolderup" w:date="2020-01-29T09:56:00Z">
            <w:rPr>
              <w:lang w:val="nb-NO"/>
            </w:rPr>
          </w:rPrChange>
        </w:rPr>
        <w:t xml:space="preserve"> </w:t>
      </w:r>
      <w:proofErr w:type="gramStart"/>
      <w:r w:rsidRPr="00017038">
        <w:rPr>
          <w:rFonts w:ascii="Consolas" w:hAnsi="Consolas"/>
          <w:rPrChange w:id="1012" w:author="Terje Kolderup" w:date="2020-01-29T09:56:00Z">
            <w:rPr>
              <w:lang w:val="nb-NO"/>
            </w:rPr>
          </w:rPrChange>
        </w:rPr>
        <w:t>Promise(</w:t>
      </w:r>
      <w:proofErr w:type="gramEnd"/>
      <w:r w:rsidRPr="003002AA">
        <w:rPr>
          <w:rStyle w:val="LS2Tag"/>
          <w:bCs w:val="0"/>
          <w:rPrChange w:id="1013" w:author="Terje Kolderup" w:date="2020-01-24T12:47:00Z">
            <w:rPr>
              <w:rStyle w:val="LS2Keyword"/>
              <w:lang w:val="nb-NO"/>
            </w:rPr>
          </w:rPrChange>
        </w:rPr>
        <w:t>function</w:t>
      </w:r>
      <w:r w:rsidRPr="00017038">
        <w:rPr>
          <w:rFonts w:ascii="Consolas" w:hAnsi="Consolas"/>
          <w:rPrChange w:id="1014" w:author="Terje Kolderup" w:date="2020-01-29T09:56:00Z">
            <w:rPr>
              <w:lang w:val="nb-NO"/>
            </w:rPr>
          </w:rPrChange>
        </w:rPr>
        <w:t xml:space="preserve"> (resolve, reject) {</w:t>
      </w:r>
      <w:r w:rsidRPr="00017038">
        <w:rPr>
          <w:rFonts w:ascii="Consolas" w:hAnsi="Consolas"/>
          <w:rPrChange w:id="1015" w:author="Terje Kolderup" w:date="2020-01-29T09:56:00Z">
            <w:rPr>
              <w:lang w:val="nb-NO"/>
            </w:rPr>
          </w:rPrChange>
        </w:rPr>
        <w:br/>
        <w:t xml:space="preserve">        </w:t>
      </w:r>
      <w:proofErr w:type="spellStart"/>
      <w:r w:rsidRPr="00017038">
        <w:rPr>
          <w:rFonts w:ascii="Consolas" w:hAnsi="Consolas"/>
          <w:rPrChange w:id="1016" w:author="Terje Kolderup" w:date="2020-01-29T09:56:00Z">
            <w:rPr>
              <w:lang w:val="nb-NO"/>
            </w:rPr>
          </w:rPrChange>
        </w:rPr>
        <w:t>sted</w:t>
      </w:r>
      <w:proofErr w:type="spellEnd"/>
      <w:r w:rsidRPr="00017038">
        <w:rPr>
          <w:rFonts w:ascii="Consolas" w:hAnsi="Consolas"/>
          <w:rPrChange w:id="1017" w:author="Terje Kolderup" w:date="2020-01-29T09:56:00Z">
            <w:rPr>
              <w:lang w:val="nb-NO"/>
            </w:rPr>
          </w:rPrChange>
        </w:rPr>
        <w:t>(</w:t>
      </w:r>
      <w:proofErr w:type="spellStart"/>
      <w:r w:rsidRPr="00017038">
        <w:rPr>
          <w:rFonts w:ascii="Consolas" w:hAnsi="Consolas"/>
          <w:rPrChange w:id="1018" w:author="Terje Kolderup" w:date="2020-01-29T09:56:00Z">
            <w:rPr>
              <w:lang w:val="nb-NO"/>
            </w:rPr>
          </w:rPrChange>
        </w:rPr>
        <w:t>posisjon</w:t>
      </w:r>
      <w:proofErr w:type="spellEnd"/>
      <w:r w:rsidRPr="00017038">
        <w:rPr>
          <w:rFonts w:ascii="Consolas" w:hAnsi="Consolas"/>
          <w:rPrChange w:id="1019" w:author="Terje Kolderup" w:date="2020-01-29T09:56:00Z">
            <w:rPr>
              <w:lang w:val="nb-NO"/>
            </w:rPr>
          </w:rPrChange>
        </w:rPr>
        <w:t xml:space="preserve">, </w:t>
      </w:r>
      <w:r w:rsidRPr="003002AA">
        <w:rPr>
          <w:rStyle w:val="LS2Tag"/>
          <w:bCs w:val="0"/>
          <w:rPrChange w:id="1020" w:author="Terje Kolderup" w:date="2020-01-24T12:47:00Z">
            <w:rPr>
              <w:rStyle w:val="LS2Keyword"/>
              <w:lang w:val="nb-NO"/>
            </w:rPr>
          </w:rPrChange>
        </w:rPr>
        <w:t>function</w:t>
      </w:r>
      <w:r w:rsidRPr="00017038">
        <w:rPr>
          <w:rFonts w:ascii="Consolas" w:hAnsi="Consolas"/>
          <w:rPrChange w:id="1021" w:author="Terje Kolderup" w:date="2020-01-29T09:56:00Z">
            <w:rPr>
              <w:lang w:val="nb-NO"/>
            </w:rPr>
          </w:rPrChange>
        </w:rPr>
        <w:t xml:space="preserve"> (error, </w:t>
      </w:r>
      <w:proofErr w:type="spellStart"/>
      <w:r w:rsidRPr="00017038">
        <w:rPr>
          <w:rFonts w:ascii="Consolas" w:hAnsi="Consolas"/>
          <w:rPrChange w:id="1022" w:author="Terje Kolderup" w:date="2020-01-29T09:56:00Z">
            <w:rPr>
              <w:lang w:val="nb-NO"/>
            </w:rPr>
          </w:rPrChange>
        </w:rPr>
        <w:t>sted</w:t>
      </w:r>
      <w:proofErr w:type="spellEnd"/>
      <w:r w:rsidRPr="00017038">
        <w:rPr>
          <w:rFonts w:ascii="Consolas" w:hAnsi="Consolas"/>
          <w:rPrChange w:id="1023" w:author="Terje Kolderup" w:date="2020-01-29T09:56:00Z">
            <w:rPr>
              <w:lang w:val="nb-NO"/>
            </w:rPr>
          </w:rPrChange>
        </w:rPr>
        <w:t>) {</w:t>
      </w:r>
      <w:r w:rsidRPr="00017038">
        <w:rPr>
          <w:rFonts w:ascii="Consolas" w:hAnsi="Consolas"/>
          <w:rPrChange w:id="1024" w:author="Terje Kolderup" w:date="2020-01-29T09:56:00Z">
            <w:rPr>
              <w:lang w:val="nb-NO"/>
            </w:rPr>
          </w:rPrChange>
        </w:rPr>
        <w:br/>
        <w:t xml:space="preserve">            </w:t>
      </w:r>
      <w:r w:rsidRPr="00CC5D44">
        <w:rPr>
          <w:rStyle w:val="LS2Keyword"/>
          <w:rPrChange w:id="1025" w:author="Terje Kolderup" w:date="2020-01-29T09:56:00Z">
            <w:rPr>
              <w:rStyle w:val="LS2Keyword"/>
              <w:lang w:val="nb-NO"/>
            </w:rPr>
          </w:rPrChange>
        </w:rPr>
        <w:t>if</w:t>
      </w:r>
      <w:r w:rsidRPr="00017038">
        <w:rPr>
          <w:rFonts w:ascii="Consolas" w:hAnsi="Consolas"/>
          <w:rPrChange w:id="1026" w:author="Terje Kolderup" w:date="2020-01-29T09:56:00Z">
            <w:rPr>
              <w:lang w:val="nb-NO"/>
            </w:rPr>
          </w:rPrChange>
        </w:rPr>
        <w:t>(error)reject</w:t>
      </w:r>
      <w:r w:rsidRPr="00017038">
        <w:rPr>
          <w:rFonts w:ascii="Consolas" w:hAnsi="Consolas"/>
          <w:rPrChange w:id="1027" w:author="Terje Kolderup" w:date="2020-01-29T09:56:00Z">
            <w:rPr>
              <w:lang w:val="nb-NO"/>
            </w:rPr>
          </w:rPrChange>
        </w:rPr>
        <w:br/>
        <w:t xml:space="preserve">            resolve(</w:t>
      </w:r>
      <w:proofErr w:type="spellStart"/>
      <w:r w:rsidRPr="00017038">
        <w:rPr>
          <w:rFonts w:ascii="Consolas" w:hAnsi="Consolas"/>
          <w:rPrChange w:id="1028" w:author="Terje Kolderup" w:date="2020-01-29T09:56:00Z">
            <w:rPr>
              <w:lang w:val="nb-NO"/>
            </w:rPr>
          </w:rPrChange>
        </w:rPr>
        <w:t>sted</w:t>
      </w:r>
      <w:proofErr w:type="spellEnd"/>
      <w:r w:rsidRPr="00017038">
        <w:rPr>
          <w:rFonts w:ascii="Consolas" w:hAnsi="Consolas"/>
          <w:rPrChange w:id="1029" w:author="Terje Kolderup" w:date="2020-01-29T09:56:00Z">
            <w:rPr>
              <w:lang w:val="nb-NO"/>
            </w:rPr>
          </w:rPrChange>
        </w:rPr>
        <w:t>);</w:t>
      </w:r>
      <w:r w:rsidRPr="00017038">
        <w:rPr>
          <w:rFonts w:ascii="Consolas" w:hAnsi="Consolas"/>
          <w:rPrChange w:id="1030" w:author="Terje Kolderup" w:date="2020-01-29T09:56:00Z">
            <w:rPr>
              <w:lang w:val="nb-NO"/>
            </w:rPr>
          </w:rPrChange>
        </w:rPr>
        <w:br/>
        <w:t xml:space="preserve">        });</w:t>
      </w:r>
      <w:r w:rsidRPr="00017038">
        <w:rPr>
          <w:rFonts w:ascii="Consolas" w:hAnsi="Consolas"/>
          <w:rPrChange w:id="1031" w:author="Terje Kolderup" w:date="2020-01-29T09:56:00Z">
            <w:rPr>
              <w:lang w:val="nb-NO"/>
            </w:rPr>
          </w:rPrChange>
        </w:rPr>
        <w:br/>
        <w:t xml:space="preserve">    });</w:t>
      </w:r>
      <w:r w:rsidRPr="00017038">
        <w:rPr>
          <w:rFonts w:ascii="Consolas" w:hAnsi="Consolas"/>
          <w:rPrChange w:id="1032" w:author="Terje Kolderup" w:date="2020-01-29T09:56:00Z">
            <w:rPr>
              <w:lang w:val="nb-NO"/>
            </w:rPr>
          </w:rPrChange>
        </w:rPr>
        <w:br/>
        <w:t>}</w:t>
      </w:r>
    </w:p>
    <w:p w14:paraId="5F875275" w14:textId="77777777" w:rsidR="00291DB3" w:rsidRPr="00211DAE" w:rsidRDefault="007B48DD" w:rsidP="00435552">
      <w:pPr>
        <w:pStyle w:val="m1tt"/>
      </w:pPr>
      <w:bookmarkStart w:id="1033" w:name="nøkkelordene-async-await-try-og-catch"/>
      <w:bookmarkStart w:id="1034" w:name="_Toc29047926"/>
      <w:r w:rsidRPr="00211DAE">
        <w:t xml:space="preserve">Nøkkelordene </w:t>
      </w:r>
      <w:r w:rsidRPr="009F6699">
        <w:rPr>
          <w:rStyle w:val="LS2CodeHeading"/>
        </w:rPr>
        <w:t>async</w:t>
      </w:r>
      <w:r w:rsidRPr="00211DAE">
        <w:t xml:space="preserve">, </w:t>
      </w:r>
      <w:r w:rsidRPr="009F6699">
        <w:rPr>
          <w:rStyle w:val="LS2CodeHeading"/>
        </w:rPr>
        <w:t>await</w:t>
      </w:r>
      <w:r w:rsidRPr="00211DAE">
        <w:t xml:space="preserve">, </w:t>
      </w:r>
      <w:r w:rsidRPr="009F6699">
        <w:rPr>
          <w:rStyle w:val="LS2CodeHeading"/>
        </w:rPr>
        <w:t>try</w:t>
      </w:r>
      <w:r w:rsidRPr="00211DAE">
        <w:t xml:space="preserve"> og </w:t>
      </w:r>
      <w:r w:rsidRPr="009F6699">
        <w:rPr>
          <w:rStyle w:val="LS2CodeHeading"/>
        </w:rPr>
        <w:t>catch</w:t>
      </w:r>
      <w:bookmarkEnd w:id="1033"/>
      <w:bookmarkEnd w:id="1034"/>
    </w:p>
    <w:p w14:paraId="65732E24" w14:textId="68BB1D05" w:rsidR="00291DB3" w:rsidRPr="00211DAE" w:rsidRDefault="007B48DD" w:rsidP="00C628A3">
      <w:pPr>
        <w:pStyle w:val="b1af-f"/>
      </w:pPr>
      <w:r w:rsidRPr="00211DAE">
        <w:t xml:space="preserve">Ved hjelp av </w:t>
      </w:r>
      <w:r w:rsidRPr="00B21A25">
        <w:rPr>
          <w:rStyle w:val="LS2CodeBodytext"/>
        </w:rPr>
        <w:t>async</w:t>
      </w:r>
      <w:r w:rsidR="00B21A25" w:rsidRPr="00B21A25">
        <w:t xml:space="preserve"> </w:t>
      </w:r>
      <w:r w:rsidRPr="00211DAE">
        <w:t xml:space="preserve">og </w:t>
      </w:r>
      <w:r w:rsidRPr="00B21A25">
        <w:rPr>
          <w:rStyle w:val="LS2CodeBodytext"/>
        </w:rPr>
        <w:t>await</w:t>
      </w:r>
      <w:r w:rsidRPr="00211DAE">
        <w:t xml:space="preserve"> kan vi kalle funksjoner som returnerer promiser på en syntaktisk sett enklere måte. Merk at oppførselen og betydningen er nøyaktig det samme. </w:t>
      </w:r>
      <w:r w:rsidR="0004465E">
        <w:t>Den første</w:t>
      </w:r>
      <w:r w:rsidRPr="00211DAE">
        <w:t xml:space="preserve"> koden </w:t>
      </w:r>
      <w:r w:rsidR="0004465E">
        <w:t xml:space="preserve">under er </w:t>
      </w:r>
      <w:r w:rsidRPr="00211DAE">
        <w:t xml:space="preserve">med promise, og </w:t>
      </w:r>
      <w:r w:rsidR="0004465E">
        <w:t xml:space="preserve">den andre er </w:t>
      </w:r>
      <w:r w:rsidRPr="00211DAE">
        <w:t xml:space="preserve">med </w:t>
      </w:r>
      <w:r w:rsidRPr="00B21A25">
        <w:rPr>
          <w:rStyle w:val="LS2CodeBodytext"/>
        </w:rPr>
        <w:t>async</w:t>
      </w:r>
      <w:r w:rsidRPr="00211DAE">
        <w:t xml:space="preserve"> og </w:t>
      </w:r>
      <w:r w:rsidRPr="00B21A25">
        <w:rPr>
          <w:rStyle w:val="LS2CodeBodytext"/>
        </w:rPr>
        <w:t>await</w:t>
      </w:r>
      <w:r w:rsidRPr="00211DAE">
        <w:t>.</w:t>
      </w:r>
    </w:p>
    <w:p w14:paraId="0EBDFA8A" w14:textId="77777777" w:rsidR="00291DB3" w:rsidRPr="00017038" w:rsidRDefault="007B48DD" w:rsidP="00BC5311">
      <w:pPr>
        <w:pStyle w:val="eks1aff"/>
        <w:rPr>
          <w:rFonts w:ascii="Consolas" w:hAnsi="Consolas"/>
          <w:lang w:val="nb-NO"/>
        </w:rPr>
      </w:pPr>
      <w:r w:rsidRPr="00CC5D44">
        <w:rPr>
          <w:rStyle w:val="LS2Tag"/>
          <w:bCs w:val="0"/>
          <w:lang w:val="nb-NO"/>
          <w:rPrChange w:id="1035"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36" w:author="Terje Kolderup" w:date="2020-01-29T09:56:00Z">
            <w:rPr>
              <w:lang w:val="nb-NO"/>
            </w:rPr>
          </w:rPrChange>
        </w:rPr>
        <w:t>finnVærvarsel</w:t>
      </w:r>
      <w:r w:rsidRPr="00017038">
        <w:rPr>
          <w:rFonts w:ascii="Consolas" w:hAnsi="Consolas"/>
          <w:lang w:val="nb-NO"/>
        </w:rPr>
        <w:t>() {</w:t>
      </w:r>
      <w:r w:rsidRPr="00017038">
        <w:rPr>
          <w:rFonts w:ascii="Consolas" w:hAnsi="Consolas"/>
          <w:lang w:val="nb-NO"/>
        </w:rPr>
        <w:br/>
        <w:t xml:space="preserve">    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r>
      <w:r w:rsidRPr="00017038">
        <w:rPr>
          <w:rFonts w:ascii="Consolas" w:hAnsi="Consolas"/>
          <w:lang w:val="nb-NO"/>
        </w:rPr>
        <w:lastRenderedPageBreak/>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017038">
        <w:rPr>
          <w:rFonts w:ascii="Consolas" w:hAnsi="Consolas"/>
          <w:lang w:val="nb-NO"/>
          <w:rPrChange w:id="1037" w:author="Terje Kolderup" w:date="2020-01-29T09:56: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w:t>
      </w:r>
    </w:p>
    <w:p w14:paraId="7E80BAAD" w14:textId="77777777" w:rsidR="00DE5FA2" w:rsidRPr="00DE5FA2" w:rsidRDefault="00DE5FA2" w:rsidP="00DE5FA2">
      <w:pPr>
        <w:pStyle w:val="komm1aff"/>
      </w:pPr>
      <w:r w:rsidRPr="00DE5FA2">
        <w:t>[[nytt eksempel:]]</w:t>
      </w:r>
    </w:p>
    <w:p w14:paraId="29414358" w14:textId="46B3E5B9" w:rsidR="00291DB3" w:rsidRPr="00017038" w:rsidRDefault="007B48DD" w:rsidP="00C40CA7">
      <w:pPr>
        <w:pStyle w:val="eks1aff"/>
        <w:rPr>
          <w:rFonts w:ascii="Consolas" w:hAnsi="Consolas"/>
          <w:lang w:val="nb-NO"/>
        </w:rPr>
      </w:pPr>
      <w:r w:rsidRPr="007A6D8D">
        <w:rPr>
          <w:rStyle w:val="LS2Keyword"/>
          <w:lang w:val="nb-NO"/>
        </w:rPr>
        <w:t xml:space="preserve">async </w:t>
      </w:r>
      <w:r w:rsidRPr="00CC5D44">
        <w:rPr>
          <w:rStyle w:val="LS2Tag"/>
          <w:bCs w:val="0"/>
          <w:lang w:val="nb-NO"/>
          <w:rPrChange w:id="1038"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39" w:author="Terje Kolderup" w:date="2020-01-29T09:56:00Z">
            <w:rPr>
              <w:lang w:val="nb-NO"/>
            </w:rPr>
          </w:rPrChange>
        </w:rPr>
        <w:t>finnVærvarsel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posisjon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posisjonPromise();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stedPromise(posisjon);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varsel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værvarselPromise(sted);</w:t>
      </w:r>
      <w:r w:rsidRPr="00017038">
        <w:rPr>
          <w:rFonts w:ascii="Consolas" w:hAnsi="Consolas"/>
          <w:lang w:val="nb-NO"/>
        </w:rPr>
        <w:br/>
        <w:t xml:space="preserve">    </w:t>
      </w:r>
      <w:r w:rsidRPr="00017038">
        <w:rPr>
          <w:rFonts w:ascii="Consolas" w:hAnsi="Consolas"/>
          <w:lang w:val="nb-NO"/>
          <w:rPrChange w:id="1040" w:author="Terje Kolderup" w:date="2020-01-29T09:56:00Z">
            <w:rPr>
              <w:rStyle w:val="LS2Object"/>
              <w:lang w:val="nb-NO"/>
            </w:rPr>
          </w:rPrChange>
        </w:rPr>
        <w:t>document</w:t>
      </w:r>
      <w:r w:rsidRPr="00017038">
        <w:rPr>
          <w:rFonts w:ascii="Consolas" w:hAnsi="Consolas"/>
          <w:lang w:val="nb-NO"/>
        </w:rPr>
        <w:t>.getElementById('</w:t>
      </w:r>
      <w:r w:rsidRPr="007A6D8D">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w:t>
      </w:r>
    </w:p>
    <w:p w14:paraId="47C15E2F" w14:textId="6D554319" w:rsidR="00291DB3" w:rsidRPr="00211DAE" w:rsidRDefault="007B48DD" w:rsidP="00C40CA7">
      <w:pPr>
        <w:pStyle w:val="b1aff"/>
      </w:pPr>
      <w:r w:rsidRPr="00211DAE">
        <w:t xml:space="preserve">Med feilhåndtering ser de </w:t>
      </w:r>
      <w:r w:rsidR="0004465E">
        <w:t xml:space="preserve">to samme eksemplene </w:t>
      </w:r>
      <w:r w:rsidRPr="00211DAE">
        <w:t>slik ut:</w:t>
      </w:r>
    </w:p>
    <w:p w14:paraId="60471B65" w14:textId="77777777" w:rsidR="00291DB3" w:rsidRPr="00017038" w:rsidRDefault="007B48DD" w:rsidP="00BC5311">
      <w:pPr>
        <w:pStyle w:val="eks1aff"/>
        <w:rPr>
          <w:rFonts w:ascii="Consolas" w:hAnsi="Consolas"/>
          <w:lang w:val="nb-NO"/>
        </w:rPr>
      </w:pPr>
      <w:r w:rsidRPr="00D148A9">
        <w:rPr>
          <w:rStyle w:val="LS2Tag"/>
          <w:bCs w:val="0"/>
          <w:lang w:val="nb-NO"/>
          <w:rPrChange w:id="1041"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42" w:author="Terje Kolderup" w:date="2020-01-29T10:02:00Z">
            <w:rPr>
              <w:lang w:val="nb-NO"/>
            </w:rPr>
          </w:rPrChange>
        </w:rPr>
        <w:t>finnVærvarsel</w:t>
      </w:r>
      <w:r w:rsidRPr="00017038">
        <w:rPr>
          <w:rFonts w:ascii="Consolas" w:hAnsi="Consolas"/>
          <w:lang w:val="nb-NO"/>
        </w:rPr>
        <w:t>() {</w:t>
      </w:r>
      <w:r w:rsidRPr="00017038">
        <w:rPr>
          <w:rFonts w:ascii="Consolas" w:hAnsi="Consolas"/>
          <w:lang w:val="nb-NO"/>
        </w:rPr>
        <w:br/>
        <w:t xml:space="preserve">    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017038">
        <w:rPr>
          <w:rFonts w:ascii="Consolas" w:hAnsi="Consolas"/>
          <w:lang w:val="nb-NO"/>
          <w:rPrChange w:id="1043"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(error </w:t>
      </w:r>
      <w:r w:rsidRPr="00211DAE">
        <w:rPr>
          <w:rStyle w:val="LS2Operator"/>
          <w:lang w:val="nb-NO"/>
        </w:rPr>
        <w:t>=&gt;</w:t>
      </w:r>
      <w:r w:rsidRPr="00017038">
        <w:rPr>
          <w:rFonts w:ascii="Consolas" w:hAnsi="Consolas"/>
          <w:lang w:val="nb-NO"/>
        </w:rPr>
        <w:t xml:space="preserve"> console.error(error));</w:t>
      </w:r>
      <w:r w:rsidRPr="00017038">
        <w:rPr>
          <w:rFonts w:ascii="Consolas" w:hAnsi="Consolas"/>
          <w:lang w:val="nb-NO"/>
        </w:rPr>
        <w:br/>
        <w:t>}</w:t>
      </w:r>
    </w:p>
    <w:p w14:paraId="5E164ABE" w14:textId="77777777" w:rsidR="003A3382" w:rsidRPr="007A6D8D" w:rsidRDefault="003A3382" w:rsidP="003A3382">
      <w:pPr>
        <w:pStyle w:val="komm1aff"/>
      </w:pPr>
      <w:r w:rsidRPr="007A6D8D">
        <w:t>[[nytt eksempel:]]</w:t>
      </w:r>
    </w:p>
    <w:p w14:paraId="22F2E83B" w14:textId="77777777" w:rsidR="00291DB3" w:rsidRPr="00017038" w:rsidRDefault="007B48DD" w:rsidP="00BC5311">
      <w:pPr>
        <w:pStyle w:val="eks1aff"/>
        <w:rPr>
          <w:rFonts w:ascii="Consolas" w:hAnsi="Consolas"/>
          <w:lang w:val="nb-NO"/>
        </w:rPr>
      </w:pPr>
      <w:r w:rsidRPr="007A6D8D">
        <w:rPr>
          <w:rStyle w:val="LS2Keyword"/>
          <w:lang w:val="nb-NO"/>
        </w:rPr>
        <w:t xml:space="preserve">async </w:t>
      </w:r>
      <w:r w:rsidRPr="00CC5D44">
        <w:rPr>
          <w:rStyle w:val="LS2Tag"/>
          <w:bCs w:val="0"/>
          <w:lang w:val="nb-NO"/>
          <w:rPrChange w:id="1044"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45" w:author="Terje Kolderup" w:date="2020-01-29T09:56:00Z">
            <w:rPr>
              <w:lang w:val="nb-NO"/>
            </w:rPr>
          </w:rPrChange>
        </w:rPr>
        <w:t>finnVærvarsel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posisjon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posisjonPromise();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stedPromise(posisjon);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varsel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værvarselPromise(sted);</w:t>
      </w:r>
      <w:r w:rsidRPr="00017038">
        <w:rPr>
          <w:rFonts w:ascii="Consolas" w:hAnsi="Consolas"/>
          <w:lang w:val="nb-NO"/>
        </w:rPr>
        <w:br/>
        <w:t xml:space="preserve">        </w:t>
      </w:r>
      <w:r w:rsidRPr="00017038">
        <w:rPr>
          <w:rFonts w:ascii="Consolas" w:hAnsi="Consolas"/>
          <w:lang w:val="nb-NO"/>
          <w:rPrChange w:id="1046" w:author="Terje Kolderup" w:date="2020-01-29T09:56:00Z">
            <w:rPr>
              <w:rStyle w:val="LS2Object"/>
              <w:lang w:val="nb-NO"/>
            </w:rPr>
          </w:rPrChange>
        </w:rPr>
        <w:t>document</w:t>
      </w:r>
      <w:r w:rsidRPr="00017038">
        <w:rPr>
          <w:rFonts w:ascii="Consolas" w:hAnsi="Consolas"/>
          <w:lang w:val="nb-NO"/>
        </w:rPr>
        <w:t>.getElementById('</w:t>
      </w:r>
      <w:r w:rsidRPr="007A6D8D">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console.log(error);</w:t>
      </w:r>
      <w:r w:rsidRPr="00017038">
        <w:rPr>
          <w:rFonts w:ascii="Consolas" w:hAnsi="Consolas"/>
          <w:lang w:val="nb-NO"/>
        </w:rPr>
        <w:br/>
        <w:t xml:space="preserve">    }</w:t>
      </w:r>
      <w:r w:rsidRPr="00017038">
        <w:rPr>
          <w:rFonts w:ascii="Consolas" w:hAnsi="Consolas"/>
          <w:lang w:val="nb-NO"/>
        </w:rPr>
        <w:br/>
        <w:t>}</w:t>
      </w:r>
    </w:p>
    <w:p w14:paraId="5BC3E08B" w14:textId="77777777" w:rsidR="00291DB3" w:rsidRPr="00211DAE" w:rsidRDefault="007B48DD" w:rsidP="00BC5311">
      <w:pPr>
        <w:pStyle w:val="b1aff"/>
      </w:pPr>
      <w:r w:rsidRPr="00BC5311">
        <w:rPr>
          <w:rStyle w:val="LS2Kursiv"/>
        </w:rPr>
        <w:t>For å bruke</w:t>
      </w:r>
      <w:r w:rsidRPr="00FE1A1D">
        <w:t xml:space="preserve"> </w:t>
      </w:r>
      <w:r w:rsidRPr="00FE1A1D">
        <w:rPr>
          <w:rStyle w:val="LS2CodeBodytextItalic"/>
        </w:rPr>
        <w:t>await</w:t>
      </w:r>
      <w:r w:rsidRPr="00FE1A1D">
        <w:t xml:space="preserve"> </w:t>
      </w:r>
      <w:r w:rsidRPr="00BC5311">
        <w:rPr>
          <w:rStyle w:val="LS2Kursiv"/>
        </w:rPr>
        <w:t>må vi være inne i en funksjon som er deklarert som</w:t>
      </w:r>
      <w:r w:rsidRPr="00FE1A1D">
        <w:t xml:space="preserve"> </w:t>
      </w:r>
      <w:r w:rsidRPr="00FE1A1D">
        <w:rPr>
          <w:rStyle w:val="LS2CodeBodytextItalic"/>
        </w:rPr>
        <w:t>async</w:t>
      </w:r>
      <w:r w:rsidRPr="00211DAE">
        <w:t>.</w:t>
      </w:r>
    </w:p>
    <w:p w14:paraId="048A2EC8" w14:textId="4D0FF76D" w:rsidR="00291DB3" w:rsidRPr="00211DAE" w:rsidRDefault="007B48DD" w:rsidP="00C40CA7">
      <w:pPr>
        <w:pStyle w:val="b1aff"/>
      </w:pPr>
      <w:r w:rsidRPr="00211DAE">
        <w:t xml:space="preserve">I denne syntaksen fanger vi altså feil med </w:t>
      </w:r>
      <w:r w:rsidRPr="00C57878">
        <w:rPr>
          <w:rStyle w:val="LS2CodeBodytext"/>
        </w:rPr>
        <w:t>try</w:t>
      </w:r>
      <w:r w:rsidRPr="00211DAE">
        <w:t xml:space="preserve"> og </w:t>
      </w:r>
      <w:r w:rsidRPr="00C57878">
        <w:rPr>
          <w:rStyle w:val="LS2CodeBodytext"/>
        </w:rPr>
        <w:t>catch</w:t>
      </w:r>
      <w:r w:rsidRPr="00211DAE">
        <w:t xml:space="preserve"> som er integrert i </w:t>
      </w:r>
      <w:r w:rsidR="00A03F38">
        <w:t>JavaScript</w:t>
      </w:r>
      <w:r w:rsidRPr="00211DAE">
        <w:t xml:space="preserve">-språket. Dersom det skjer en feil på et hvilket som helst punkt inne i </w:t>
      </w:r>
      <w:r w:rsidRPr="00C57878">
        <w:rPr>
          <w:rStyle w:val="LS2CodeBodytext"/>
        </w:rPr>
        <w:t>try</w:t>
      </w:r>
      <w:r w:rsidRPr="00211DAE">
        <w:t xml:space="preserve">-blokken, så hopper kodeutførelsen ut av </w:t>
      </w:r>
      <w:r w:rsidRPr="00C57878">
        <w:rPr>
          <w:rStyle w:val="LS2CodeBodytext"/>
        </w:rPr>
        <w:t>try</w:t>
      </w:r>
      <w:r w:rsidRPr="00211DAE">
        <w:t xml:space="preserve">-blokken og inn i </w:t>
      </w:r>
      <w:r w:rsidRPr="00C57878">
        <w:rPr>
          <w:rStyle w:val="LS2CodeBodytext"/>
        </w:rPr>
        <w:t>catch</w:t>
      </w:r>
      <w:r w:rsidRPr="00211DAE">
        <w:t>-blokken.</w:t>
      </w:r>
    </w:p>
    <w:p w14:paraId="443172EA" w14:textId="30B3E583" w:rsidR="00291DB3" w:rsidRPr="00211DAE" w:rsidRDefault="007B48DD" w:rsidP="00B179A8">
      <w:pPr>
        <w:pStyle w:val="b1af"/>
      </w:pPr>
      <w:r w:rsidRPr="00211DAE">
        <w:t xml:space="preserve">Eksemplet under bruker promiser til å pakke inn </w:t>
      </w:r>
      <w:r w:rsidRPr="00C57878">
        <w:rPr>
          <w:rStyle w:val="LS2CodeBodytext"/>
        </w:rPr>
        <w:t>setTimeout()</w:t>
      </w:r>
      <w:r w:rsidR="00C70A65">
        <w:t>,</w:t>
      </w:r>
      <w:r w:rsidR="00ED5E2D">
        <w:t xml:space="preserve"> </w:t>
      </w:r>
      <w:r w:rsidRPr="00211DAE">
        <w:t xml:space="preserve">som jo krever et </w:t>
      </w:r>
      <w:r w:rsidR="00A065CD">
        <w:t>tilbakekall</w:t>
      </w:r>
      <w:r w:rsidRPr="00211DAE">
        <w:t xml:space="preserve">. Programmer viser en tekst på skjermen ett og ett tegn av gangen, med et intervall på 300 millisekunder mellom hvert tegn. Funksjonen </w:t>
      </w:r>
      <w:r w:rsidRPr="00C57878">
        <w:rPr>
          <w:rStyle w:val="LS2CodeBodytext"/>
        </w:rPr>
        <w:t>letter()</w:t>
      </w:r>
      <w:r w:rsidRPr="00211DAE">
        <w:t xml:space="preserve"> feiler dersom tegnet som skal vises</w:t>
      </w:r>
      <w:r w:rsidR="00C70A65">
        <w:t>,</w:t>
      </w:r>
      <w:r w:rsidRPr="00211DAE">
        <w:t xml:space="preserve"> er et spørsmålstegn</w:t>
      </w:r>
      <w:r w:rsidR="00C70A65">
        <w:t>. D</w:t>
      </w:r>
      <w:r w:rsidRPr="00211DAE">
        <w:t>et</w:t>
      </w:r>
      <w:r w:rsidR="00C70A65">
        <w:t>te</w:t>
      </w:r>
      <w:r w:rsidRPr="00211DAE">
        <w:t xml:space="preserve"> er bare for å vise et eksempel på feilhåndtering.</w:t>
      </w:r>
    </w:p>
    <w:p w14:paraId="3812670E" w14:textId="77777777" w:rsidR="00291DB3" w:rsidRPr="00017038" w:rsidRDefault="007B48DD" w:rsidP="001A42AF">
      <w:pPr>
        <w:pStyle w:val="eks1aff"/>
        <w:rPr>
          <w:rFonts w:ascii="Consolas" w:hAnsi="Consolas"/>
          <w:lang w:val="nb-NO"/>
        </w:rPr>
      </w:pPr>
      <w:r w:rsidRPr="00864151">
        <w:rPr>
          <w:rStyle w:val="LS2Tag"/>
          <w:lang w:val="nb-NO"/>
        </w:rPr>
        <w:lastRenderedPageBreak/>
        <w:t>&lt;div</w:t>
      </w:r>
      <w:r w:rsidRPr="00017038">
        <w:rPr>
          <w:rFonts w:ascii="Consolas" w:hAnsi="Consolas"/>
          <w:lang w:val="nb-NO"/>
        </w:rPr>
        <w:t xml:space="preserve"> </w:t>
      </w:r>
      <w:r w:rsidRPr="00864151">
        <w:rPr>
          <w:rStyle w:val="LS2Attribute"/>
          <w:lang w:val="nb-NO"/>
        </w:rPr>
        <w:t>id=</w:t>
      </w:r>
      <w:r w:rsidRPr="00211DAE">
        <w:rPr>
          <w:rStyle w:val="LS2String"/>
          <w:lang w:val="nb-NO"/>
        </w:rPr>
        <w:t>"txt"</w:t>
      </w:r>
      <w:r w:rsidRPr="00134117">
        <w:rPr>
          <w:rStyle w:val="LS2Tag"/>
          <w:lang w:val="nb-NO"/>
        </w:rPr>
        <w:t>&gt;&lt;/div&gt;</w:t>
      </w:r>
      <w:r w:rsidRPr="00017038">
        <w:rPr>
          <w:rFonts w:ascii="Consolas" w:hAnsi="Consolas"/>
          <w:lang w:val="nb-NO"/>
        </w:rPr>
        <w:br/>
      </w:r>
      <w:r w:rsidRPr="00134117">
        <w:rPr>
          <w:rStyle w:val="LS2Tag"/>
          <w:lang w:val="nb-NO"/>
        </w:rPr>
        <w:t>&lt;script&gt;</w:t>
      </w:r>
      <w:r w:rsidRPr="00134117">
        <w:rPr>
          <w:rStyle w:val="LS2Tag"/>
          <w:lang w:val="nb-NO"/>
        </w:rPr>
        <w:br/>
      </w:r>
      <w:r w:rsidRPr="00017038">
        <w:rPr>
          <w:rFonts w:ascii="Consolas" w:hAnsi="Consolas"/>
          <w:lang w:val="nb-NO"/>
        </w:rPr>
        <w:t xml:space="preserve">    </w:t>
      </w:r>
      <w:r w:rsidRPr="00864151">
        <w:rPr>
          <w:rStyle w:val="LS2Keyword"/>
          <w:lang w:val="nb-NO"/>
        </w:rPr>
        <w:t>var</w:t>
      </w:r>
      <w:r w:rsidRPr="00017038">
        <w:rPr>
          <w:rFonts w:ascii="Consolas" w:hAnsi="Consolas"/>
          <w:lang w:val="nb-NO"/>
        </w:rPr>
        <w:t xml:space="preserve"> txtDiv </w:t>
      </w:r>
      <w:r w:rsidRPr="00864151">
        <w:rPr>
          <w:rStyle w:val="LS2Operator"/>
          <w:lang w:val="nb-NO"/>
        </w:rPr>
        <w:t>=</w:t>
      </w:r>
      <w:r w:rsidRPr="00017038">
        <w:rPr>
          <w:rFonts w:ascii="Consolas" w:hAnsi="Consolas"/>
          <w:lang w:val="nb-NO"/>
        </w:rPr>
        <w:t xml:space="preserve"> </w:t>
      </w:r>
      <w:r w:rsidRPr="00017038">
        <w:rPr>
          <w:rFonts w:ascii="Consolas" w:hAnsi="Consolas"/>
          <w:lang w:val="nb-NO"/>
          <w:rPrChange w:id="1047"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txt</w:t>
      </w:r>
      <w:r w:rsidRPr="00017038">
        <w:rPr>
          <w:rFonts w:ascii="Consolas" w:hAnsi="Consolas"/>
          <w:lang w:val="nb-NO"/>
        </w:rPr>
        <w:t>');</w:t>
      </w:r>
      <w:r w:rsidRPr="00017038">
        <w:rPr>
          <w:rFonts w:ascii="Consolas" w:hAnsi="Consolas"/>
          <w:lang w:val="nb-NO"/>
        </w:rPr>
        <w:br/>
        <w:t xml:space="preserve">    animate();</w:t>
      </w:r>
      <w:r w:rsidRPr="00017038">
        <w:rPr>
          <w:rFonts w:ascii="Consolas" w:hAnsi="Consolas"/>
          <w:lang w:val="nb-NO"/>
        </w:rPr>
        <w:br/>
        <w:t xml:space="preserve">    </w:t>
      </w:r>
      <w:r w:rsidRPr="00134117">
        <w:rPr>
          <w:rStyle w:val="LS2Keyword"/>
          <w:lang w:val="nb-NO"/>
        </w:rPr>
        <w:t>async</w:t>
      </w:r>
      <w:r w:rsidRPr="00017038">
        <w:rPr>
          <w:rFonts w:ascii="Consolas" w:hAnsi="Consolas"/>
          <w:lang w:val="nb-NO"/>
        </w:rPr>
        <w:t xml:space="preserve"> </w:t>
      </w:r>
      <w:r w:rsidRPr="00D148A9">
        <w:rPr>
          <w:rStyle w:val="LS2Tag"/>
          <w:bCs w:val="0"/>
          <w:lang w:val="nb-NO"/>
          <w:rPrChange w:id="1048"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49" w:author="Terje Kolderup" w:date="2020-01-29T10:02:00Z">
            <w:rPr>
              <w:lang w:val="nb-NO"/>
            </w:rPr>
          </w:rPrChange>
        </w:rPr>
        <w:t>animate</w:t>
      </w:r>
      <w:r w:rsidRPr="00017038">
        <w:rPr>
          <w:rFonts w:ascii="Consolas" w:hAnsi="Consolas"/>
          <w:lang w:val="nb-NO"/>
        </w:rPr>
        <w:t>() {</w:t>
      </w:r>
      <w:r w:rsidRPr="00017038">
        <w:rPr>
          <w:rFonts w:ascii="Consolas" w:hAnsi="Consolas"/>
          <w:lang w:val="nb-NO"/>
        </w:rPr>
        <w:br/>
        <w:t xml:space="preserve">        </w:t>
      </w:r>
      <w:r w:rsidRPr="00864151">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T</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e</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j</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e</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 </w:t>
      </w:r>
      <w:r w:rsidRPr="00864151">
        <w:rPr>
          <w:rStyle w:val="LS2Keyword"/>
          <w:lang w:val="nb-NO"/>
        </w:rPr>
        <w:t>catch</w:t>
      </w:r>
      <w:r w:rsidRPr="00017038">
        <w:rPr>
          <w:rFonts w:ascii="Consolas" w:hAnsi="Consolas"/>
          <w:lang w:val="nb-NO"/>
        </w:rPr>
        <w:t>{</w:t>
      </w:r>
      <w:r w:rsidRPr="00017038">
        <w:rPr>
          <w:rFonts w:ascii="Consolas" w:hAnsi="Consolas"/>
          <w:lang w:val="nb-NO"/>
        </w:rPr>
        <w:br/>
        <w:t xml:space="preserve">            txt.innerHTML </w:t>
      </w:r>
      <w:r w:rsidRPr="00864151">
        <w:rPr>
          <w:rStyle w:val="LS2Operator"/>
          <w:lang w:val="nb-NO"/>
        </w:rPr>
        <w:t>=</w:t>
      </w:r>
      <w:r w:rsidRPr="00017038">
        <w:rPr>
          <w:rFonts w:ascii="Consolas" w:hAnsi="Consolas"/>
          <w:lang w:val="nb-NO"/>
        </w:rPr>
        <w:t xml:space="preserve"> </w:t>
      </w:r>
      <w:r w:rsidRPr="00211DAE">
        <w:rPr>
          <w:rStyle w:val="LS2String"/>
          <w:lang w:val="nb-NO"/>
        </w:rPr>
        <w:t>"Error!!!"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Tag"/>
          <w:bCs w:val="0"/>
          <w:lang w:val="nb-NO"/>
          <w:rPrChange w:id="1050"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51" w:author="Terje Kolderup" w:date="2020-01-29T10:02:00Z">
            <w:rPr>
              <w:lang w:val="nb-NO"/>
            </w:rPr>
          </w:rPrChange>
        </w:rPr>
        <w:t>bokstav</w:t>
      </w:r>
      <w:r w:rsidRPr="00017038">
        <w:rPr>
          <w:rFonts w:ascii="Consolas" w:hAnsi="Consolas"/>
          <w:lang w:val="nb-NO"/>
        </w:rPr>
        <w:t>(txt, millis) {</w:t>
      </w:r>
      <w:r w:rsidRPr="00017038">
        <w:rPr>
          <w:rFonts w:ascii="Consolas" w:hAnsi="Consolas"/>
          <w:lang w:val="nb-NO"/>
        </w:rPr>
        <w:br/>
        <w:t xml:space="preserve">        </w:t>
      </w:r>
      <w:r w:rsidRPr="00864151">
        <w:rPr>
          <w:rStyle w:val="LS2Keyword"/>
          <w:lang w:val="nb-NO"/>
        </w:rPr>
        <w:t>return</w:t>
      </w:r>
      <w:r w:rsidRPr="00017038">
        <w:rPr>
          <w:rFonts w:ascii="Consolas" w:hAnsi="Consolas"/>
          <w:lang w:val="nb-NO"/>
        </w:rPr>
        <w:t xml:space="preserve"> </w:t>
      </w:r>
      <w:r w:rsidRPr="00864151">
        <w:rPr>
          <w:rStyle w:val="LS2Keyword"/>
          <w:lang w:val="nb-NO"/>
        </w:rPr>
        <w:t>new</w:t>
      </w:r>
      <w:r w:rsidRPr="00017038">
        <w:rPr>
          <w:rFonts w:ascii="Consolas" w:hAnsi="Consolas"/>
          <w:lang w:val="nb-NO"/>
        </w:rPr>
        <w:t xml:space="preserve"> </w:t>
      </w:r>
      <w:r w:rsidRPr="00134117">
        <w:rPr>
          <w:rStyle w:val="LS2Object"/>
          <w:lang w:val="nb-NO"/>
        </w:rPr>
        <w:t>Promise</w:t>
      </w:r>
      <w:r w:rsidRPr="00017038">
        <w:rPr>
          <w:rFonts w:ascii="Consolas" w:hAnsi="Consolas"/>
          <w:lang w:val="nb-NO"/>
        </w:rPr>
        <w:t>(</w:t>
      </w:r>
      <w:r w:rsidRPr="00D148A9">
        <w:rPr>
          <w:rStyle w:val="LS2Tag"/>
          <w:bCs w:val="0"/>
          <w:lang w:val="nb-NO"/>
          <w:rPrChange w:id="1052" w:author="Terje Kolderup" w:date="2020-01-29T10:02:00Z">
            <w:rPr>
              <w:rStyle w:val="LS2Keyword"/>
              <w:lang w:val="nb-NO"/>
            </w:rPr>
          </w:rPrChange>
        </w:rPr>
        <w:t>function</w:t>
      </w:r>
      <w:r w:rsidRPr="00017038">
        <w:rPr>
          <w:rFonts w:ascii="Consolas" w:hAnsi="Consolas"/>
          <w:lang w:val="nb-NO"/>
        </w:rPr>
        <w:t xml:space="preserve"> (resolve, reject) {</w:t>
      </w:r>
      <w:r w:rsidRPr="00017038">
        <w:rPr>
          <w:rFonts w:ascii="Consolas" w:hAnsi="Consolas"/>
          <w:lang w:val="nb-NO"/>
        </w:rPr>
        <w:br/>
        <w:t xml:space="preserve">            setTimeout(</w:t>
      </w:r>
      <w:r w:rsidRPr="00D148A9">
        <w:rPr>
          <w:rStyle w:val="LS2Tag"/>
          <w:bCs w:val="0"/>
          <w:lang w:val="nb-NO"/>
          <w:rPrChange w:id="1053" w:author="Terje Kolderup" w:date="2020-01-29T10:02:00Z">
            <w:rPr>
              <w:rStyle w:val="LS2Keyword"/>
              <w:lang w:val="nb-NO"/>
            </w:rPr>
          </w:rPrChange>
        </w:rPr>
        <w:t>function</w:t>
      </w:r>
      <w:r w:rsidRPr="00017038">
        <w:rPr>
          <w:rFonts w:ascii="Consolas" w:hAnsi="Consolas"/>
          <w:lang w:val="nb-NO"/>
        </w:rPr>
        <w:t xml:space="preserve"> () {</w:t>
      </w:r>
      <w:r w:rsidRPr="00017038">
        <w:rPr>
          <w:rFonts w:ascii="Consolas" w:hAnsi="Consolas"/>
          <w:lang w:val="nb-NO"/>
        </w:rPr>
        <w:br/>
        <w:t xml:space="preserve">                </w:t>
      </w:r>
      <w:r w:rsidRPr="00864151">
        <w:rPr>
          <w:rStyle w:val="LS2Keyword"/>
          <w:lang w:val="nb-NO"/>
        </w:rPr>
        <w:t>if</w:t>
      </w:r>
      <w:r w:rsidRPr="00017038">
        <w:rPr>
          <w:rFonts w:ascii="Consolas" w:hAnsi="Consolas"/>
          <w:lang w:val="nb-NO"/>
        </w:rPr>
        <w:t xml:space="preserve"> (txt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reject();</w:t>
      </w:r>
      <w:r w:rsidRPr="00017038">
        <w:rPr>
          <w:rFonts w:ascii="Consolas" w:hAnsi="Consolas"/>
          <w:lang w:val="nb-NO"/>
        </w:rPr>
        <w:br/>
        <w:t xml:space="preserve">                txtDiv.innerHTML </w:t>
      </w:r>
      <w:r w:rsidRPr="00864151">
        <w:rPr>
          <w:rStyle w:val="LS2Operator"/>
          <w:lang w:val="nb-NO"/>
        </w:rPr>
        <w:t>+=</w:t>
      </w:r>
      <w:r w:rsidRPr="00017038">
        <w:rPr>
          <w:rFonts w:ascii="Consolas" w:hAnsi="Consolas"/>
          <w:lang w:val="nb-NO"/>
        </w:rPr>
        <w:t xml:space="preserve"> txt;</w:t>
      </w:r>
      <w:r w:rsidRPr="00017038">
        <w:rPr>
          <w:rFonts w:ascii="Consolas" w:hAnsi="Consolas"/>
          <w:lang w:val="nb-NO"/>
        </w:rPr>
        <w:br/>
        <w:t xml:space="preserve">                resolve();</w:t>
      </w:r>
      <w:r w:rsidRPr="00017038">
        <w:rPr>
          <w:rFonts w:ascii="Consolas" w:hAnsi="Consolas"/>
          <w:lang w:val="nb-NO"/>
        </w:rPr>
        <w:br/>
        <w:t xml:space="preserve">            }, millis);</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134117">
        <w:rPr>
          <w:rStyle w:val="LS2Tag"/>
          <w:lang w:val="nb-NO"/>
        </w:rPr>
        <w:t>&lt;/script&gt;</w:t>
      </w:r>
    </w:p>
    <w:p w14:paraId="11DE93F0" w14:textId="22DE1291" w:rsidR="00C12B76" w:rsidRDefault="00C12B76" w:rsidP="00C12B76">
      <w:pPr>
        <w:pStyle w:val="kap1starts"/>
      </w:pPr>
      <w:bookmarkStart w:id="1054" w:name="backend-med-google-firebase"/>
      <w:r>
        <w:lastRenderedPageBreak/>
        <w:t>[start kap]</w:t>
      </w:r>
    </w:p>
    <w:p w14:paraId="37EF574C" w14:textId="73F4D00E" w:rsidR="00C12B76" w:rsidRDefault="007B48DD" w:rsidP="00C12B76">
      <w:pPr>
        <w:pStyle w:val="kap1nums"/>
      </w:pPr>
      <w:bookmarkStart w:id="1055" w:name="_Toc28544447"/>
      <w:bookmarkStart w:id="1056" w:name="_Toc28544582"/>
      <w:bookmarkStart w:id="1057" w:name="_Toc29047927"/>
      <w:r w:rsidRPr="00211DAE">
        <w:t>15</w:t>
      </w:r>
      <w:bookmarkEnd w:id="1055"/>
      <w:bookmarkEnd w:id="1056"/>
      <w:bookmarkEnd w:id="1057"/>
    </w:p>
    <w:p w14:paraId="7D1D8D1B" w14:textId="74673F2B" w:rsidR="00291DB3" w:rsidRPr="00211DAE" w:rsidRDefault="007B48DD" w:rsidP="00C12B76">
      <w:pPr>
        <w:pStyle w:val="kap1titts"/>
      </w:pPr>
      <w:bookmarkStart w:id="1058" w:name="_Toc29047928"/>
      <w:r w:rsidRPr="00211DAE">
        <w:t>Backend med Google Firebase</w:t>
      </w:r>
      <w:bookmarkEnd w:id="1054"/>
      <w:bookmarkEnd w:id="1058"/>
    </w:p>
    <w:p w14:paraId="71BB5185" w14:textId="4C2C592A" w:rsidR="00291DB3" w:rsidRPr="00211DAE" w:rsidRDefault="007B48DD" w:rsidP="00C12B76">
      <w:pPr>
        <w:pStyle w:val="b1af-f"/>
      </w:pPr>
      <w:r w:rsidRPr="00211DAE">
        <w:t>I dette kapitlet skal vi se på hvordan vi kan bruke Google Firebase som backend for applikasjone</w:t>
      </w:r>
      <w:r w:rsidR="00C70A65">
        <w:t>ne</w:t>
      </w:r>
      <w:r w:rsidR="00C70A65" w:rsidRPr="00C70A65">
        <w:t xml:space="preserve"> </w:t>
      </w:r>
      <w:r w:rsidR="00C70A65" w:rsidRPr="00211DAE">
        <w:t>våre</w:t>
      </w:r>
      <w:r w:rsidRPr="00211DAE">
        <w:t xml:space="preserve">. En vanlig backend består av både kode og data, men vi skal bare bruke Google Firebase til å lagre data. Vi kan velge mellom </w:t>
      </w:r>
      <w:r w:rsidRPr="006207F0">
        <w:rPr>
          <w:rStyle w:val="LS2Kursiv"/>
          <w:i w:val="0"/>
        </w:rPr>
        <w:t>Realtime database</w:t>
      </w:r>
      <w:r w:rsidRPr="00211DAE">
        <w:t xml:space="preserve"> og </w:t>
      </w:r>
      <w:r w:rsidRPr="006207F0">
        <w:rPr>
          <w:rStyle w:val="LS2Kursiv"/>
          <w:i w:val="0"/>
        </w:rPr>
        <w:t>Firestore</w:t>
      </w:r>
      <w:r w:rsidRPr="00211DAE">
        <w:t>. Det er den siste vi skal bruke</w:t>
      </w:r>
      <w:r w:rsidR="00C70A65">
        <w:t>, da</w:t>
      </w:r>
      <w:r w:rsidRPr="00211DAE">
        <w:t xml:space="preserve"> de</w:t>
      </w:r>
      <w:r w:rsidR="00C70A65">
        <w:t>n</w:t>
      </w:r>
      <w:r w:rsidRPr="00211DAE">
        <w:t xml:space="preserve"> er nyest og best.</w:t>
      </w:r>
    </w:p>
    <w:p w14:paraId="3A336051" w14:textId="2EA9A9EB" w:rsidR="00291DB3" w:rsidRPr="00211DAE" w:rsidRDefault="007B48DD" w:rsidP="00B179A8">
      <w:pPr>
        <w:pStyle w:val="b1af"/>
      </w:pPr>
      <w:r w:rsidRPr="00211DAE">
        <w:t xml:space="preserve">Når </w:t>
      </w:r>
      <w:r w:rsidR="00C70A65">
        <w:t>vi</w:t>
      </w:r>
      <w:r w:rsidR="00C70A65" w:rsidRPr="00211DAE">
        <w:t xml:space="preserve"> </w:t>
      </w:r>
      <w:r w:rsidRPr="00211DAE">
        <w:t xml:space="preserve">setter opp Firestore, kan </w:t>
      </w:r>
      <w:r w:rsidR="00C70A65">
        <w:t>vi</w:t>
      </w:r>
      <w:r w:rsidR="00C70A65" w:rsidRPr="00211DAE">
        <w:t xml:space="preserve"> </w:t>
      </w:r>
      <w:r w:rsidRPr="00211DAE">
        <w:t>lagre regler som gjør at hver bruker bare får tilgang til å se og endre sine egne data. Hvordan dette fungerer</w:t>
      </w:r>
      <w:r w:rsidR="00C70A65">
        <w:t>,</w:t>
      </w:r>
      <w:r w:rsidRPr="00211DAE">
        <w:t xml:space="preserve"> går vi imidlertid ikke gjennom i denne boken. Vi setter opp databasen slik at den er helt åpen. Det er </w:t>
      </w:r>
      <w:r w:rsidRPr="00FE1A1D">
        <w:rPr>
          <w:rStyle w:val="LS2Kursiv"/>
        </w:rPr>
        <w:t>ikke</w:t>
      </w:r>
      <w:r w:rsidRPr="00211DAE">
        <w:t xml:space="preserve"> en grei løsning</w:t>
      </w:r>
      <w:r w:rsidR="00C70A65" w:rsidRPr="00C70A65">
        <w:t xml:space="preserve"> </w:t>
      </w:r>
      <w:r w:rsidR="00C70A65" w:rsidRPr="00211DAE">
        <w:t>i de fleste tilfeller</w:t>
      </w:r>
      <w:r w:rsidRPr="00211DAE">
        <w:t>, men til små testprosjekter for en som lærer seg programmering, er det helt greit.</w:t>
      </w:r>
    </w:p>
    <w:p w14:paraId="6002C6C9" w14:textId="5E61B32D" w:rsidR="00291DB3" w:rsidRPr="00211DAE" w:rsidRDefault="007B48DD" w:rsidP="00B179A8">
      <w:pPr>
        <w:pStyle w:val="b1af"/>
      </w:pPr>
      <w:r w:rsidRPr="00211DAE">
        <w:t xml:space="preserve">Før vi går løs på </w:t>
      </w:r>
      <w:r w:rsidR="00A03F38">
        <w:t>JavaScript</w:t>
      </w:r>
      <w:r w:rsidRPr="00211DAE">
        <w:t xml:space="preserve">-koden som trengs for å snakke med Firebase, må vi inn på </w:t>
      </w:r>
      <w:r w:rsidR="00C70A65">
        <w:t>nett</w:t>
      </w:r>
      <w:r w:rsidRPr="00211DAE">
        <w:t>siden til Firebase og sette opp databasen vår.</w:t>
      </w:r>
    </w:p>
    <w:p w14:paraId="6590F22C" w14:textId="19F1E875" w:rsidR="00291DB3" w:rsidRPr="00211DAE" w:rsidRDefault="007B48DD" w:rsidP="00B179A8">
      <w:pPr>
        <w:pStyle w:val="b1af"/>
      </w:pPr>
      <w:r w:rsidRPr="00211DAE">
        <w:t xml:space="preserve">Startsiden til Firebase er </w:t>
      </w:r>
      <w:r w:rsidRPr="00BA15F5">
        <w:t>firebase.google.com</w:t>
      </w:r>
      <w:r w:rsidRPr="00211DAE">
        <w:t>. Der finner du lenker til dokumentasjon, prising og mye mer. For å</w:t>
      </w:r>
      <w:r w:rsidR="001D123F">
        <w:t xml:space="preserve"> kunne</w:t>
      </w:r>
      <w:r w:rsidRPr="00211DAE">
        <w:t xml:space="preserve"> gjøre det som gjennomgåes i denne boken</w:t>
      </w:r>
      <w:r w:rsidR="001D123F">
        <w:t>,</w:t>
      </w:r>
      <w:r w:rsidRPr="00211DAE">
        <w:t xml:space="preserve"> trenger du ikke mer enn gratisversjonen av Firebase. Du får imidlertid større gratiskvoter (av trafikk og lagringsmengde) om du registrerer deg for </w:t>
      </w:r>
      <w:r w:rsidRPr="00FE1A1D">
        <w:rPr>
          <w:rStyle w:val="LS2Kursiv"/>
        </w:rPr>
        <w:t>pay-as-you-go</w:t>
      </w:r>
      <w:r w:rsidRPr="00211DAE">
        <w:t>, men det krever at du legger inn et kredittkort</w:t>
      </w:r>
      <w:r w:rsidR="001D123F">
        <w:t>,</w:t>
      </w:r>
      <w:r w:rsidRPr="00211DAE">
        <w:t xml:space="preserve"> og </w:t>
      </w:r>
      <w:r w:rsidRPr="00EA39D2">
        <w:t>at</w:t>
      </w:r>
      <w:r w:rsidRPr="00211DAE">
        <w:t xml:space="preserve"> du dermed betaler om du overskrider gratisgrensene.</w:t>
      </w:r>
    </w:p>
    <w:p w14:paraId="04A76412" w14:textId="706F8241" w:rsidR="00291DB3" w:rsidRPr="00211DAE" w:rsidRDefault="001D123F" w:rsidP="00870024">
      <w:pPr>
        <w:pStyle w:val="b1af"/>
      </w:pPr>
      <w:r>
        <w:t xml:space="preserve">Når du skal </w:t>
      </w:r>
      <w:r w:rsidR="007B48DD" w:rsidRPr="00211DAE">
        <w:t>sette opp din første database, må du logge inn med en Google-bruker. (Hvis du ikke har</w:t>
      </w:r>
      <w:r>
        <w:t xml:space="preserve"> en</w:t>
      </w:r>
      <w:r w:rsidR="007B48DD" w:rsidRPr="00211DAE">
        <w:t xml:space="preserve">, kan du opprette en gratis.) Klikk på </w:t>
      </w:r>
      <w:commentRangeStart w:id="1059"/>
      <w:commentRangeStart w:id="1060"/>
      <w:commentRangeStart w:id="1061"/>
      <w:commentRangeStart w:id="1062"/>
      <w:r w:rsidR="007B48DD" w:rsidRPr="00EA39D2">
        <w:rPr>
          <w:rStyle w:val="LS2Fet"/>
        </w:rPr>
        <w:t>Go to console</w:t>
      </w:r>
      <w:r w:rsidR="007B48DD" w:rsidRPr="0002436E">
        <w:t xml:space="preserve"> </w:t>
      </w:r>
      <w:commentRangeEnd w:id="1059"/>
      <w:r w:rsidRPr="0002436E">
        <w:rPr>
          <w:rFonts w:eastAsiaTheme="minorHAnsi"/>
        </w:rPr>
        <w:commentReference w:id="1059"/>
      </w:r>
      <w:commentRangeEnd w:id="1060"/>
      <w:r w:rsidR="0004465E" w:rsidRPr="0002436E">
        <w:rPr>
          <w:rFonts w:eastAsiaTheme="minorHAnsi"/>
        </w:rPr>
        <w:commentReference w:id="1060"/>
      </w:r>
      <w:commentRangeEnd w:id="1061"/>
      <w:r w:rsidR="009E3149">
        <w:rPr>
          <w:rStyle w:val="CommentReference"/>
        </w:rPr>
        <w:commentReference w:id="1061"/>
      </w:r>
      <w:commentRangeEnd w:id="1062"/>
      <w:r w:rsidR="00833B4A">
        <w:rPr>
          <w:rStyle w:val="CommentReference"/>
        </w:rPr>
        <w:commentReference w:id="1062"/>
      </w:r>
      <w:r w:rsidR="007B48DD" w:rsidRPr="00211DAE">
        <w:t xml:space="preserve">øverst til høyre, eller gå rett til </w:t>
      </w:r>
      <w:r w:rsidR="007B48DD" w:rsidRPr="00BA15F5">
        <w:t>console.firebase.google.com</w:t>
      </w:r>
      <w:r w:rsidR="007B48DD" w:rsidRPr="00211DAE">
        <w:t>.</w:t>
      </w:r>
    </w:p>
    <w:p w14:paraId="24B6B11A" w14:textId="21034C6A" w:rsidR="00291DB3" w:rsidRPr="00211DAE" w:rsidRDefault="007B48DD" w:rsidP="00870024">
      <w:pPr>
        <w:pStyle w:val="b1af"/>
      </w:pPr>
      <w:r w:rsidRPr="00211DAE">
        <w:t xml:space="preserve">Klikk så på </w:t>
      </w:r>
      <w:r w:rsidRPr="005065EF">
        <w:rPr>
          <w:rStyle w:val="LS2Fet"/>
        </w:rPr>
        <w:t>Add project</w:t>
      </w:r>
      <w:r w:rsidRPr="00211DAE">
        <w:t xml:space="preserve">. Skriv inn et navn for prosjektet ditt, og velg Norge som </w:t>
      </w:r>
      <w:r w:rsidRPr="005065EF">
        <w:rPr>
          <w:rStyle w:val="LS2Fet"/>
        </w:rPr>
        <w:t>Location</w:t>
      </w:r>
      <w:r w:rsidRPr="00211DAE">
        <w:t>. K</w:t>
      </w:r>
      <w:r w:rsidR="001D123F">
        <w:t>r</w:t>
      </w:r>
      <w:r w:rsidRPr="00211DAE">
        <w:t>yss av for å akseptere betingelsene</w:t>
      </w:r>
      <w:r w:rsidR="001D123F">
        <w:t>,</w:t>
      </w:r>
      <w:r w:rsidRPr="00211DAE">
        <w:t xml:space="preserve"> og klikk</w:t>
      </w:r>
      <w:r w:rsidR="001D123F">
        <w:t xml:space="preserve"> på</w:t>
      </w:r>
      <w:r w:rsidRPr="00211DAE">
        <w:t xml:space="preserve"> </w:t>
      </w:r>
      <w:r w:rsidRPr="005065EF">
        <w:rPr>
          <w:rStyle w:val="LS2Fet"/>
        </w:rPr>
        <w:t>Create project</w:t>
      </w:r>
      <w:r w:rsidRPr="00211DAE">
        <w:t>.</w:t>
      </w:r>
    </w:p>
    <w:p w14:paraId="0FB4EC85" w14:textId="1D7355DE" w:rsidR="00291DB3" w:rsidRPr="00211DAE" w:rsidRDefault="007B48DD" w:rsidP="00870024">
      <w:pPr>
        <w:pStyle w:val="b1af"/>
      </w:pPr>
      <w:r w:rsidRPr="00211DAE">
        <w:t xml:space="preserve">Velg så </w:t>
      </w:r>
      <w:r w:rsidRPr="005065EF">
        <w:rPr>
          <w:rStyle w:val="LS2Fet"/>
        </w:rPr>
        <w:t>Database</w:t>
      </w:r>
      <w:r w:rsidRPr="00211DAE">
        <w:t xml:space="preserve"> i menyen til venstre i hovedbildet </w:t>
      </w:r>
      <w:r w:rsidR="001D123F">
        <w:t>du</w:t>
      </w:r>
      <w:r w:rsidR="001D123F" w:rsidRPr="00211DAE">
        <w:t xml:space="preserve"> </w:t>
      </w:r>
      <w:r w:rsidRPr="00211DAE">
        <w:t xml:space="preserve">kommer til. Klikk </w:t>
      </w:r>
      <w:r w:rsidR="001D123F">
        <w:t>på</w:t>
      </w:r>
      <w:r w:rsidR="001D123F" w:rsidRPr="00211DAE">
        <w:t xml:space="preserve"> </w:t>
      </w:r>
      <w:r w:rsidRPr="005065EF">
        <w:rPr>
          <w:rStyle w:val="LS2Fet"/>
        </w:rPr>
        <w:t>Create Database</w:t>
      </w:r>
      <w:r w:rsidRPr="00211DAE">
        <w:t xml:space="preserve">. Velg deretter </w:t>
      </w:r>
      <w:r w:rsidRPr="005065EF">
        <w:rPr>
          <w:rStyle w:val="LS2Fet"/>
        </w:rPr>
        <w:t>Start in test mode</w:t>
      </w:r>
      <w:r w:rsidR="001D123F">
        <w:t xml:space="preserve">, </w:t>
      </w:r>
      <w:r w:rsidRPr="00211DAE">
        <w:t>som vil si at databasen er helt åpen, som omtalt først i dette kapitlet. Velg så en region nær deg</w:t>
      </w:r>
      <w:r w:rsidR="001D123F">
        <w:t>,</w:t>
      </w:r>
      <w:r w:rsidRPr="00211DAE">
        <w:t xml:space="preserve"> og klikk </w:t>
      </w:r>
      <w:r w:rsidRPr="005065EF">
        <w:rPr>
          <w:rStyle w:val="LS2Fet"/>
        </w:rPr>
        <w:t>Done</w:t>
      </w:r>
      <w:r w:rsidRPr="00211DAE">
        <w:t>.</w:t>
      </w:r>
    </w:p>
    <w:p w14:paraId="2AE25507" w14:textId="24B56E0F" w:rsidR="00291DB3" w:rsidRPr="00211DAE" w:rsidRDefault="007B48DD" w:rsidP="00870024">
      <w:pPr>
        <w:pStyle w:val="b1af"/>
      </w:pPr>
      <w:r w:rsidRPr="00211DAE">
        <w:t xml:space="preserve">Først nå er vi inne i selve databasen og kan begynne å legge til testdata, som vi senere kan lese ut ved hjelp av </w:t>
      </w:r>
      <w:r w:rsidR="00A03F38">
        <w:t>JavaScript</w:t>
      </w:r>
      <w:r w:rsidRPr="00211DAE">
        <w:t xml:space="preserve">. La oss tenke oss at vi ønsker mulighet til å legge til kommentarer på en </w:t>
      </w:r>
      <w:r w:rsidR="00C70A65">
        <w:t>nettside</w:t>
      </w:r>
      <w:r w:rsidRPr="00211DAE">
        <w:t xml:space="preserve">. Hver kommentar har en tekst, navnet på personen som har skrevet den og et tidspunkt. Da trenger vi en </w:t>
      </w:r>
      <w:r w:rsidRPr="00FE1A1D">
        <w:rPr>
          <w:rStyle w:val="LS2Kursiv"/>
        </w:rPr>
        <w:t>collection</w:t>
      </w:r>
      <w:r w:rsidRPr="00211DAE">
        <w:t xml:space="preserve"> av kommentarer.</w:t>
      </w:r>
    </w:p>
    <w:p w14:paraId="47E4B58D" w14:textId="7E2E2EEE" w:rsidR="00291DB3" w:rsidRPr="00211DAE" w:rsidRDefault="007B48DD" w:rsidP="00870024">
      <w:pPr>
        <w:pStyle w:val="b1af"/>
      </w:pPr>
      <w:r w:rsidRPr="00211DAE">
        <w:t xml:space="preserve">Trykk på </w:t>
      </w:r>
      <w:r w:rsidRPr="005065EF">
        <w:rPr>
          <w:rStyle w:val="LS2Fet"/>
        </w:rPr>
        <w:t>Start collection</w:t>
      </w:r>
      <w:r w:rsidRPr="00211DAE">
        <w:t xml:space="preserve">. Gi den navnet </w:t>
      </w:r>
      <w:r w:rsidRPr="005065EF">
        <w:rPr>
          <w:rStyle w:val="LS2Fet"/>
        </w:rPr>
        <w:t>kommentarer</w:t>
      </w:r>
      <w:r w:rsidR="001D123F">
        <w:t xml:space="preserve">, </w:t>
      </w:r>
      <w:r w:rsidRPr="00211DAE">
        <w:t xml:space="preserve">og klikk på </w:t>
      </w:r>
      <w:r w:rsidRPr="005065EF">
        <w:rPr>
          <w:rStyle w:val="LS2Fet"/>
        </w:rPr>
        <w:t>Next</w:t>
      </w:r>
      <w:r w:rsidRPr="00211DAE">
        <w:t>.</w:t>
      </w:r>
    </w:p>
    <w:p w14:paraId="2C15AB0E" w14:textId="77777777" w:rsidR="00291DB3" w:rsidRPr="00211DAE" w:rsidRDefault="007B48DD" w:rsidP="00870024">
      <w:pPr>
        <w:pStyle w:val="b1af"/>
      </w:pPr>
      <w:r w:rsidRPr="00211DAE">
        <w:t xml:space="preserve">Det neste bildet kan være lett å misforstå. Vi får ikke opprette en collection uten å legge til minst ett element. Hvert element kalles et </w:t>
      </w:r>
      <w:r w:rsidRPr="00FE1A1D">
        <w:rPr>
          <w:rStyle w:val="LS2Kursiv"/>
        </w:rPr>
        <w:t>document</w:t>
      </w:r>
      <w:r w:rsidRPr="00211DAE">
        <w:t xml:space="preserve"> og kan inneholde hvilke felter vi vil, for eksempel tekst, forfatter og tidspunkt.</w:t>
      </w:r>
    </w:p>
    <w:p w14:paraId="565000D7" w14:textId="7E3F1D40" w:rsidR="00291DB3" w:rsidRPr="00211DAE" w:rsidRDefault="007B48DD" w:rsidP="00870024">
      <w:pPr>
        <w:pStyle w:val="b1af"/>
      </w:pPr>
      <w:r w:rsidRPr="00211DAE">
        <w:t>Alle dokumenter har en id, og ethvert dokument kan refereres ved hjelp av navnet på den collection</w:t>
      </w:r>
      <w:r w:rsidR="001D123F">
        <w:t>en</w:t>
      </w:r>
      <w:r w:rsidRPr="00211DAE">
        <w:t xml:space="preserve"> de er i</w:t>
      </w:r>
      <w:r w:rsidR="001D123F">
        <w:t>,</w:t>
      </w:r>
      <w:r w:rsidRPr="00211DAE">
        <w:t xml:space="preserve"> samt id-en. Man kan lage id-er selv, men det enkleste er å la Firestore generere dem. Klikk på </w:t>
      </w:r>
      <w:r w:rsidRPr="005065EF">
        <w:rPr>
          <w:rStyle w:val="LS2Fet"/>
        </w:rPr>
        <w:t>Auto-ID</w:t>
      </w:r>
      <w:r w:rsidRPr="00211DAE">
        <w:t xml:space="preserve">. Fyll så ut </w:t>
      </w:r>
      <w:r w:rsidRPr="005065EF">
        <w:rPr>
          <w:rStyle w:val="LS2Fet"/>
        </w:rPr>
        <w:t>tekst</w:t>
      </w:r>
      <w:r w:rsidRPr="00211DAE">
        <w:t xml:space="preserve"> i feltet </w:t>
      </w:r>
      <w:r w:rsidRPr="005065EF">
        <w:rPr>
          <w:rStyle w:val="LS2Fet"/>
        </w:rPr>
        <w:t>field</w:t>
      </w:r>
      <w:r w:rsidRPr="00211DAE">
        <w:t>. Type</w:t>
      </w:r>
      <w:r w:rsidR="001D123F">
        <w:t>n</w:t>
      </w:r>
      <w:r w:rsidRPr="00211DAE">
        <w:t xml:space="preserve"> kan være </w:t>
      </w:r>
      <w:r w:rsidRPr="005065EF">
        <w:rPr>
          <w:rStyle w:val="LS2Fet"/>
        </w:rPr>
        <w:t>string</w:t>
      </w:r>
      <w:r w:rsidR="001D123F">
        <w:t xml:space="preserve">, </w:t>
      </w:r>
      <w:r w:rsidRPr="00211DAE">
        <w:t xml:space="preserve">som er default. Legg inn noe tekst i feltet </w:t>
      </w:r>
      <w:r w:rsidRPr="005065EF">
        <w:rPr>
          <w:rStyle w:val="LS2Fet"/>
        </w:rPr>
        <w:lastRenderedPageBreak/>
        <w:t>value</w:t>
      </w:r>
      <w:r w:rsidRPr="00211DAE">
        <w:t xml:space="preserve">. Klikk så </w:t>
      </w:r>
      <w:r w:rsidRPr="005065EF">
        <w:rPr>
          <w:rStyle w:val="LS2Fet"/>
        </w:rPr>
        <w:t>add field</w:t>
      </w:r>
      <w:r w:rsidRPr="00211DAE">
        <w:t xml:space="preserve"> og legg til felt</w:t>
      </w:r>
      <w:r w:rsidR="001D123F">
        <w:t>et</w:t>
      </w:r>
      <w:r w:rsidRPr="00211DAE">
        <w:t xml:space="preserve"> </w:t>
      </w:r>
      <w:r w:rsidRPr="005065EF">
        <w:rPr>
          <w:rStyle w:val="LS2Fet"/>
        </w:rPr>
        <w:t>forfatter</w:t>
      </w:r>
      <w:r w:rsidRPr="00211DAE">
        <w:t xml:space="preserve"> som også er av typen </w:t>
      </w:r>
      <w:r w:rsidRPr="005065EF">
        <w:rPr>
          <w:rStyle w:val="LS2Fet"/>
        </w:rPr>
        <w:t>string</w:t>
      </w:r>
      <w:r w:rsidRPr="00211DAE">
        <w:t>. Legg inn en verdi der også</w:t>
      </w:r>
      <w:r w:rsidR="001D123F">
        <w:t xml:space="preserve">, </w:t>
      </w:r>
      <w:r w:rsidRPr="00211DAE">
        <w:t xml:space="preserve">for eksempel navnet ditt. Legg så til et nytt felt med navnet </w:t>
      </w:r>
      <w:r w:rsidRPr="005065EF">
        <w:rPr>
          <w:rStyle w:val="LS2Fet"/>
        </w:rPr>
        <w:t>tid</w:t>
      </w:r>
      <w:r w:rsidRPr="00211DAE">
        <w:t xml:space="preserve">. La typen være </w:t>
      </w:r>
      <w:r w:rsidRPr="005065EF">
        <w:rPr>
          <w:rStyle w:val="LS2Fet"/>
        </w:rPr>
        <w:t>timestamp</w:t>
      </w:r>
      <w:r w:rsidR="001D123F">
        <w:t xml:space="preserve">, </w:t>
      </w:r>
      <w:r w:rsidRPr="00211DAE">
        <w:t xml:space="preserve">og velg en dato og et klokkeslett i feltene som dukker opp når du velger </w:t>
      </w:r>
      <w:r w:rsidRPr="005065EF">
        <w:rPr>
          <w:rStyle w:val="LS2Fet"/>
        </w:rPr>
        <w:t>timestamp</w:t>
      </w:r>
      <w:r w:rsidRPr="00211DAE">
        <w:t xml:space="preserve">. Trykk så </w:t>
      </w:r>
      <w:r w:rsidRPr="005065EF">
        <w:rPr>
          <w:rStyle w:val="LS2Fet"/>
        </w:rPr>
        <w:t>save</w:t>
      </w:r>
      <w:r w:rsidRPr="00211DAE">
        <w:t xml:space="preserve">. Nå er vi klare til å lage vår første </w:t>
      </w:r>
      <w:r w:rsidR="00A03F38">
        <w:t>JavaScript</w:t>
      </w:r>
      <w:r w:rsidRPr="00211DAE">
        <w:t>-kode som henter dataene vi akkurat la inn fra Firestore.</w:t>
      </w:r>
    </w:p>
    <w:p w14:paraId="563D2041" w14:textId="72DFA6C9" w:rsidR="00291DB3" w:rsidRPr="00211DAE" w:rsidRDefault="007B48DD" w:rsidP="00B179A8">
      <w:pPr>
        <w:pStyle w:val="b1af"/>
      </w:pPr>
      <w:r w:rsidRPr="00211DAE">
        <w:t xml:space="preserve">Firebase gir oss startkoden vi trenger for å koble oss opp. På </w:t>
      </w:r>
      <w:r w:rsidR="00C70A65">
        <w:t>nettside</w:t>
      </w:r>
      <w:r w:rsidRPr="00211DAE">
        <w:t xml:space="preserve">n, velg </w:t>
      </w:r>
      <w:r w:rsidRPr="005065EF">
        <w:rPr>
          <w:rStyle w:val="LS2Fet"/>
        </w:rPr>
        <w:t>Project overview</w:t>
      </w:r>
      <w:r w:rsidRPr="00211DAE">
        <w:t xml:space="preserve"> øverst til venstre. Klikk på det runde ikonet med tegnene </w:t>
      </w:r>
      <w:r w:rsidRPr="005065EF">
        <w:rPr>
          <w:rStyle w:val="LS2Fet"/>
        </w:rPr>
        <w:t>&lt;/&gt;</w:t>
      </w:r>
      <w:r w:rsidRPr="00211DAE">
        <w:t xml:space="preserve">. Dette står for en </w:t>
      </w:r>
      <w:r w:rsidR="001D123F">
        <w:t>nett</w:t>
      </w:r>
      <w:r w:rsidRPr="00211DAE">
        <w:t xml:space="preserve">klient. Fyll inn navnet på prosjektet ditt under </w:t>
      </w:r>
      <w:r w:rsidRPr="005065EF">
        <w:rPr>
          <w:rStyle w:val="LS2Fet"/>
        </w:rPr>
        <w:t>App nickname</w:t>
      </w:r>
      <w:r w:rsidR="001D123F">
        <w:t xml:space="preserve">, </w:t>
      </w:r>
      <w:r w:rsidRPr="00211DAE">
        <w:t xml:space="preserve">og klikk </w:t>
      </w:r>
      <w:r w:rsidRPr="005065EF">
        <w:rPr>
          <w:rStyle w:val="LS2Fet"/>
        </w:rPr>
        <w:t>Register app</w:t>
      </w:r>
      <w:r w:rsidRPr="00211DAE">
        <w:t xml:space="preserve">. Du trenger </w:t>
      </w:r>
      <w:r w:rsidRPr="00FE1A1D">
        <w:rPr>
          <w:rStyle w:val="LS2Kursiv"/>
        </w:rPr>
        <w:t>ikke</w:t>
      </w:r>
      <w:r w:rsidRPr="00211DAE">
        <w:t xml:space="preserve"> krysse av for </w:t>
      </w:r>
      <w:r w:rsidRPr="005065EF">
        <w:rPr>
          <w:rStyle w:val="LS2Fet"/>
        </w:rPr>
        <w:t>also set up Firebase Hosting for this app</w:t>
      </w:r>
      <w:r w:rsidRPr="00211DAE">
        <w:t>, men om du ønsker</w:t>
      </w:r>
      <w:r w:rsidR="001D123F">
        <w:t>,</w:t>
      </w:r>
      <w:r w:rsidRPr="00211DAE">
        <w:t xml:space="preserve"> kan Firebase også brukes til å </w:t>
      </w:r>
      <w:r w:rsidR="0004465E">
        <w:t xml:space="preserve">tilby </w:t>
      </w:r>
      <w:r w:rsidRPr="00211DAE">
        <w:t xml:space="preserve">filene dine gratis på nett </w:t>
      </w:r>
      <w:r w:rsidR="001D123F">
        <w:t>til</w:t>
      </w:r>
      <w:r w:rsidR="001D123F" w:rsidRPr="00211DAE">
        <w:t xml:space="preserve"> </w:t>
      </w:r>
      <w:r w:rsidRPr="00211DAE">
        <w:t>du er klar til å publisere applikasjon</w:t>
      </w:r>
      <w:r w:rsidR="001D123F">
        <w:t>en din</w:t>
      </w:r>
      <w:r w:rsidRPr="00211DAE">
        <w:t>. Nå får du startkoden. Lag en ny HTML-fil</w:t>
      </w:r>
      <w:r w:rsidR="001D123F">
        <w:t>,</w:t>
      </w:r>
      <w:r w:rsidRPr="00211DAE">
        <w:t xml:space="preserve"> og kopier over koden du nettopp fikk. Det skal se omtrent ut som dette:</w:t>
      </w:r>
    </w:p>
    <w:p w14:paraId="020B49E4" w14:textId="77777777" w:rsidR="00291DB3" w:rsidRPr="00017038" w:rsidRDefault="007B48DD" w:rsidP="001A42AF">
      <w:pPr>
        <w:pStyle w:val="eks1aff"/>
        <w:rPr>
          <w:rFonts w:ascii="Consolas" w:hAnsi="Consolas"/>
          <w:lang w:val="nb-NO"/>
        </w:rPr>
      </w:pPr>
      <w:r w:rsidRPr="00211DAE">
        <w:rPr>
          <w:rStyle w:val="LS2Tag"/>
          <w:lang w:val="nb-NO"/>
        </w:rPr>
        <w:t>&lt;script</w:t>
      </w:r>
      <w:r w:rsidRPr="00211DAE">
        <w:rPr>
          <w:rStyle w:val="LS2Attribute"/>
          <w:lang w:val="nb-NO"/>
        </w:rPr>
        <w:t xml:space="preserve"> src=</w:t>
      </w:r>
      <w:r w:rsidRPr="00211DAE">
        <w:rPr>
          <w:rStyle w:val="LS2String"/>
          <w:lang w:val="nb-NO"/>
        </w:rPr>
        <w:t>"https://www.gstatic.com/firebasejs/6.3.1/firebase-app.js"</w:t>
      </w:r>
      <w:r w:rsidRPr="00211DAE">
        <w:rPr>
          <w:rStyle w:val="LS2Tag"/>
          <w:lang w:val="nb-NO"/>
        </w:rPr>
        <w:t>&gt;</w:t>
      </w:r>
      <w:r w:rsidR="00DE2FBE">
        <w:rPr>
          <w:rStyle w:val="LS2Tag"/>
          <w:lang w:val="nb-NO"/>
        </w:rPr>
        <w:br/>
      </w:r>
      <w:r w:rsidRPr="00211DAE">
        <w:rPr>
          <w:rStyle w:val="LS2Tag"/>
          <w:lang w:val="nb-NO"/>
        </w:rPr>
        <w:t>&lt;/script&gt;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134117">
        <w:rPr>
          <w:rStyle w:val="LS2Keyword"/>
          <w:lang w:val="nb-NO"/>
        </w:rPr>
        <w:t>var</w:t>
      </w:r>
      <w:r w:rsidRPr="00017038">
        <w:rPr>
          <w:rFonts w:ascii="Consolas" w:hAnsi="Consolas"/>
          <w:lang w:val="nb-NO"/>
        </w:rPr>
        <w:t xml:space="preserve"> firebaseConfig </w:t>
      </w:r>
      <w:r w:rsidRPr="00134117">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134117">
        <w:rPr>
          <w:rStyle w:val="LS2Attribute"/>
          <w:lang w:val="nb-NO"/>
        </w:rPr>
        <w:t>apiKey</w:t>
      </w:r>
      <w:r w:rsidRPr="00017038">
        <w:rPr>
          <w:rFonts w:ascii="Consolas" w:hAnsi="Consolas"/>
          <w:lang w:val="nb-NO"/>
        </w:rPr>
        <w:t xml:space="preserve">: </w:t>
      </w:r>
      <w:r w:rsidRPr="00211DAE">
        <w:rPr>
          <w:rStyle w:val="LS2String"/>
          <w:lang w:val="nb-NO"/>
        </w:rPr>
        <w:t>"AbCdEfGhIjKlMpWhV7Tj-NrxWUQ1S-EsUicEE23"</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authDomain</w:t>
      </w:r>
      <w:r w:rsidRPr="00017038">
        <w:rPr>
          <w:rFonts w:ascii="Consolas" w:hAnsi="Consolas"/>
          <w:lang w:val="nb-NO"/>
        </w:rPr>
        <w:t xml:space="preserve">: </w:t>
      </w:r>
      <w:r w:rsidRPr="00211DAE">
        <w:rPr>
          <w:rStyle w:val="LS2String"/>
          <w:lang w:val="nb-NO"/>
        </w:rPr>
        <w:t>"kodingforalle.firebaseapp.com"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databaseURL</w:t>
      </w:r>
      <w:r w:rsidRPr="00017038">
        <w:rPr>
          <w:rFonts w:ascii="Consolas" w:hAnsi="Consolas"/>
          <w:lang w:val="nb-NO"/>
        </w:rPr>
        <w:t xml:space="preserve">: </w:t>
      </w:r>
      <w:r w:rsidRPr="00211DAE">
        <w:rPr>
          <w:rStyle w:val="LS2String"/>
          <w:lang w:val="nb-NO"/>
        </w:rPr>
        <w:t>"https://kodingforalle.firebaseio.com"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projectId</w:t>
      </w:r>
      <w:r w:rsidRPr="00017038">
        <w:rPr>
          <w:rFonts w:ascii="Consolas" w:hAnsi="Consolas"/>
          <w:lang w:val="nb-NO"/>
        </w:rPr>
        <w:t xml:space="preserve">: </w:t>
      </w:r>
      <w:r w:rsidRPr="00211DAE">
        <w:rPr>
          <w:rStyle w:val="LS2String"/>
          <w:lang w:val="nb-NO"/>
        </w:rPr>
        <w:t>"kodingforalle"</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storageBucket</w:t>
      </w:r>
      <w:r w:rsidRPr="00017038">
        <w:rPr>
          <w:rFonts w:ascii="Consolas" w:hAnsi="Consolas"/>
          <w:lang w:val="nb-NO"/>
        </w:rPr>
        <w:t xml:space="preserve">: </w:t>
      </w:r>
      <w:r w:rsidRPr="00211DAE">
        <w:rPr>
          <w:rStyle w:val="LS2String"/>
          <w:lang w:val="nb-NO"/>
        </w:rPr>
        <w:t>"kodingforalle.appspot.com"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messagingSenderId</w:t>
      </w:r>
      <w:r w:rsidRPr="00017038">
        <w:rPr>
          <w:rFonts w:ascii="Consolas" w:hAnsi="Consolas"/>
          <w:lang w:val="nb-NO"/>
        </w:rPr>
        <w:t xml:space="preserve">: </w:t>
      </w:r>
      <w:r w:rsidRPr="00211DAE">
        <w:rPr>
          <w:rStyle w:val="LS2String"/>
          <w:lang w:val="nb-NO"/>
        </w:rPr>
        <w:t>"123456789012"</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appId</w:t>
      </w:r>
      <w:r w:rsidRPr="00017038">
        <w:rPr>
          <w:rFonts w:ascii="Consolas" w:hAnsi="Consolas"/>
          <w:lang w:val="nb-NO"/>
        </w:rPr>
        <w:t xml:space="preserve">: </w:t>
      </w:r>
      <w:r w:rsidRPr="00211DAE">
        <w:rPr>
          <w:rStyle w:val="LS2String"/>
          <w:lang w:val="nb-NO"/>
        </w:rPr>
        <w:t>"1:123456543212:web:084e23f1e2295463"</w:t>
      </w:r>
      <w:r w:rsidRPr="00017038">
        <w:rPr>
          <w:rFonts w:ascii="Consolas" w:hAnsi="Consolas"/>
          <w:lang w:val="nb-NO"/>
        </w:rPr>
        <w:br/>
        <w:t xml:space="preserve">  };</w:t>
      </w:r>
      <w:r w:rsidRPr="00017038">
        <w:rPr>
          <w:rFonts w:ascii="Consolas" w:hAnsi="Consolas"/>
          <w:lang w:val="nb-NO"/>
        </w:rPr>
        <w:br/>
        <w:t xml:space="preserve">  firebase.initializeApp(firebaseConfig);</w:t>
      </w:r>
      <w:r w:rsidRPr="00017038">
        <w:rPr>
          <w:rFonts w:ascii="Consolas" w:hAnsi="Consolas"/>
          <w:lang w:val="nb-NO"/>
        </w:rPr>
        <w:br/>
      </w:r>
      <w:r w:rsidRPr="00211DAE">
        <w:rPr>
          <w:rStyle w:val="LS2Tag"/>
          <w:lang w:val="nb-NO"/>
        </w:rPr>
        <w:t>&lt;/script&gt;</w:t>
      </w:r>
    </w:p>
    <w:p w14:paraId="061E4F01" w14:textId="6A1BF3AA" w:rsidR="00291DB3" w:rsidRPr="00211DAE" w:rsidRDefault="007B48DD" w:rsidP="001A42AF">
      <w:pPr>
        <w:pStyle w:val="b1aff"/>
      </w:pPr>
      <w:r w:rsidRPr="00211DAE">
        <w:t xml:space="preserve">Nå skal vi se på koden til et fungerende eksempel som leser ut dokumentet vi lagde på nettsiden til Google Firebase. </w:t>
      </w:r>
      <w:r w:rsidRPr="001A42AF">
        <w:rPr>
          <w:rStyle w:val="LS2Kursiv"/>
        </w:rPr>
        <w:t>For at det skal virke</w:t>
      </w:r>
      <w:r w:rsidR="001D123F">
        <w:rPr>
          <w:rStyle w:val="LS2Kursiv"/>
        </w:rPr>
        <w:t>,</w:t>
      </w:r>
      <w:r w:rsidRPr="001A42AF">
        <w:rPr>
          <w:rStyle w:val="LS2Kursiv"/>
        </w:rPr>
        <w:t xml:space="preserve"> må du ha med</w:t>
      </w:r>
      <w:r w:rsidRPr="00FE1A1D">
        <w:t xml:space="preserve"> </w:t>
      </w:r>
      <w:r w:rsidRPr="00FE1A1D">
        <w:rPr>
          <w:rStyle w:val="LS2CodeBodytextItalic"/>
        </w:rPr>
        <w:t>firebaseConfig</w:t>
      </w:r>
      <w:r w:rsidRPr="00FE1A1D">
        <w:t xml:space="preserve"> </w:t>
      </w:r>
      <w:r w:rsidRPr="001A42AF">
        <w:rPr>
          <w:rStyle w:val="LS2Kursiv"/>
        </w:rPr>
        <w:t xml:space="preserve">med din apiKey og så videre, </w:t>
      </w:r>
      <w:r w:rsidR="001D123F">
        <w:rPr>
          <w:rStyle w:val="LS2Kursiv"/>
        </w:rPr>
        <w:t>og</w:t>
      </w:r>
      <w:r w:rsidRPr="001A42AF">
        <w:rPr>
          <w:rStyle w:val="LS2Kursiv"/>
        </w:rPr>
        <w:t xml:space="preserve"> du må bytte ut den konkrete id-en under med id-en til det dokumentet du opprettet</w:t>
      </w:r>
      <w:r w:rsidRPr="001A42AF">
        <w:t xml:space="preserve">. </w:t>
      </w:r>
      <w:r w:rsidRPr="00211DAE">
        <w:t xml:space="preserve">Den enkleste måten å kopiere id-en </w:t>
      </w:r>
      <w:r w:rsidR="009115B0">
        <w:t xml:space="preserve">på </w:t>
      </w:r>
      <w:r w:rsidRPr="00211DAE">
        <w:t>er trykke på rediger-knappen (blyanten) som dukker opp når du holder musepekeren over id-en øverst i dette bildet:</w:t>
      </w:r>
    </w:p>
    <w:p w14:paraId="5613C92E" w14:textId="53B6F992" w:rsidR="00004B1A" w:rsidRDefault="00004B1A" w:rsidP="00004B1A">
      <w:pPr>
        <w:pStyle w:val="komm1aff"/>
      </w:pPr>
      <w:r>
        <w:t xml:space="preserve">[[figur </w:t>
      </w:r>
      <w:r>
        <w:fldChar w:fldCharType="begin"/>
      </w:r>
      <w:r>
        <w:instrText xml:space="preserve"> seq fig </w:instrText>
      </w:r>
      <w:r>
        <w:fldChar w:fldCharType="separate"/>
      </w:r>
      <w:r>
        <w:rPr>
          <w:noProof/>
        </w:rPr>
        <w:t>60</w:t>
      </w:r>
      <w:r>
        <w:fldChar w:fldCharType="end"/>
      </w:r>
      <w:r>
        <w:t>]]</w:t>
      </w:r>
    </w:p>
    <w:p w14:paraId="53C97C0E" w14:textId="77777777" w:rsidR="00291DB3" w:rsidRDefault="007B48DD" w:rsidP="00083F79">
      <w:pPr>
        <w:pStyle w:val="fig1aff"/>
      </w:pPr>
      <w:r>
        <w:rPr>
          <w:noProof/>
          <w:lang w:eastAsia="nb-NO"/>
        </w:rPr>
        <w:drawing>
          <wp:inline distT="0" distB="0" distL="0" distR="0" wp14:anchorId="5E3D3DB2" wp14:editId="6E74CB27">
            <wp:extent cx="5334000" cy="163822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kap_firebase/kopier_navn.png"/>
                    <pic:cNvPicPr>
                      <a:picLocks noChangeAspect="1" noChangeArrowheads="1"/>
                    </pic:cNvPicPr>
                  </pic:nvPicPr>
                  <pic:blipFill>
                    <a:blip r:embed="rId70"/>
                    <a:stretch>
                      <a:fillRect/>
                    </a:stretch>
                  </pic:blipFill>
                  <pic:spPr bwMode="auto">
                    <a:xfrm>
                      <a:off x="0" y="0"/>
                      <a:ext cx="5334000" cy="1638220"/>
                    </a:xfrm>
                    <a:prstGeom prst="rect">
                      <a:avLst/>
                    </a:prstGeom>
                    <a:noFill/>
                    <a:ln w="9525">
                      <a:noFill/>
                      <a:headEnd/>
                      <a:tailEnd/>
                    </a:ln>
                  </pic:spPr>
                </pic:pic>
              </a:graphicData>
            </a:graphic>
          </wp:inline>
        </w:drawing>
      </w:r>
    </w:p>
    <w:p w14:paraId="73A919BD" w14:textId="77777777" w:rsidR="00291DB3" w:rsidRPr="00211DAE" w:rsidRDefault="007B48DD" w:rsidP="00083F79">
      <w:pPr>
        <w:pStyle w:val="b1aff"/>
      </w:pPr>
      <w:r w:rsidRPr="00211DAE">
        <w:t>Legg til det du mangler fra koden under:</w:t>
      </w:r>
    </w:p>
    <w:p w14:paraId="394D5176" w14:textId="68FE0C48" w:rsidR="00291DB3" w:rsidRPr="00017038" w:rsidRDefault="007B48DD" w:rsidP="001A42AF">
      <w:pPr>
        <w:pStyle w:val="eks1aff"/>
        <w:rPr>
          <w:rFonts w:ascii="Consolas" w:hAnsi="Consolas"/>
          <w:lang w:val="nb-NO"/>
        </w:rPr>
      </w:pPr>
      <w:r w:rsidRPr="00211DAE">
        <w:rPr>
          <w:rStyle w:val="LS2Tag"/>
          <w:lang w:val="nb-NO"/>
        </w:rPr>
        <w:lastRenderedPageBreak/>
        <w:t>&lt;html&gt;</w:t>
      </w:r>
      <w:r w:rsidRPr="00017038">
        <w:rPr>
          <w:rFonts w:ascii="Consolas" w:hAnsi="Consolas"/>
          <w:lang w:val="nb-NO"/>
        </w:rPr>
        <w:br/>
      </w:r>
      <w:r w:rsidRPr="00211DAE">
        <w:rPr>
          <w:rStyle w:val="LS2Tag"/>
          <w:lang w:val="nb-NO"/>
        </w:rPr>
        <w:t>&lt;head&gt;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src=</w:t>
      </w:r>
      <w:r w:rsidRPr="00211DAE">
        <w:rPr>
          <w:rStyle w:val="LS2String"/>
          <w:lang w:val="nb-NO"/>
        </w:rPr>
        <w:t>"https://www.gstatic.com/firebasejs/6.3.1/firebase-app.js"</w:t>
      </w:r>
      <w:r w:rsidRPr="00211DAE">
        <w:rPr>
          <w:rStyle w:val="LS2Tag"/>
          <w:lang w:val="nb-NO"/>
        </w:rPr>
        <w:t>&gt;</w:t>
      </w:r>
      <w:r w:rsidR="0038446C">
        <w:rPr>
          <w:rStyle w:val="LS2Tag"/>
          <w:lang w:val="nb-NO"/>
        </w:rPr>
        <w:br/>
        <w:t xml:space="preserve">    </w:t>
      </w:r>
      <w:r w:rsidRPr="00211DAE">
        <w:rPr>
          <w:rStyle w:val="LS2Tag"/>
          <w:lang w:val="nb-NO"/>
        </w:rPr>
        <w:t>&lt;/script&gt;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w:t>
      </w:r>
      <w:r w:rsidR="0038446C">
        <w:rPr>
          <w:rStyle w:val="LS2Attribute"/>
          <w:lang w:val="nb-NO"/>
        </w:rPr>
        <w:br/>
        <w:t xml:space="preserve">        </w:t>
      </w:r>
      <w:r w:rsidRPr="00211DAE">
        <w:rPr>
          <w:rStyle w:val="LS2Attribute"/>
          <w:lang w:val="nb-NO"/>
        </w:rPr>
        <w:t>src=</w:t>
      </w:r>
      <w:r w:rsidRPr="00211DAE">
        <w:rPr>
          <w:rStyle w:val="LS2String"/>
          <w:lang w:val="nb-NO"/>
        </w:rPr>
        <w:t>"https://www.gstatic.com/firebasejs/6.3.1/firebase-firestore.js"</w:t>
      </w:r>
      <w:r w:rsidRPr="00211DAE">
        <w:rPr>
          <w:rStyle w:val="LS2Tag"/>
          <w:lang w:val="nb-NO"/>
        </w:rPr>
        <w:t>&gt;</w:t>
      </w:r>
      <w:r w:rsidR="0038446C">
        <w:rPr>
          <w:rStyle w:val="LS2Tag"/>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&lt;/head&gt;</w:t>
      </w:r>
      <w:r w:rsidRPr="00017038">
        <w:rPr>
          <w:rFonts w:ascii="Consolas" w:hAnsi="Consolas"/>
          <w:lang w:val="nb-NO"/>
        </w:rPr>
        <w:br/>
      </w:r>
      <w:r w:rsidRPr="00211DAE">
        <w:rPr>
          <w:rStyle w:val="LS2Tag"/>
          <w:lang w:val="nb-NO"/>
        </w:rPr>
        <w:t>&lt;body&gt;</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firebaseConfig </w:t>
      </w:r>
      <w:r w:rsidRPr="007A6D8D">
        <w:rPr>
          <w:rStyle w:val="LS2Operator"/>
          <w:lang w:val="nb-NO"/>
        </w:rPr>
        <w:t>=</w:t>
      </w:r>
      <w:r w:rsidRPr="00017038">
        <w:rPr>
          <w:rFonts w:ascii="Consolas" w:hAnsi="Consolas"/>
          <w:lang w:val="nb-NO"/>
        </w:rPr>
        <w:t xml:space="preserve"> {</w:t>
      </w:r>
      <w:r w:rsidRPr="00211DAE">
        <w:rPr>
          <w:rStyle w:val="LS2Comment"/>
          <w:lang w:val="nb-NO"/>
        </w:rPr>
        <w:t>/* behold ditt eget oppsett her */</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firebase.initializeApp(firebaseConfig);</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db </w:t>
      </w:r>
      <w:r w:rsidRPr="007A6D8D">
        <w:rPr>
          <w:rStyle w:val="LS2Operator"/>
          <w:lang w:val="nb-NO"/>
        </w:rPr>
        <w:t>=</w:t>
      </w:r>
      <w:r w:rsidRPr="00017038">
        <w:rPr>
          <w:rFonts w:ascii="Consolas" w:hAnsi="Consolas"/>
          <w:lang w:val="nb-NO"/>
        </w:rPr>
        <w:t xml:space="preserve"> firebase.firestore();</w:t>
      </w:r>
      <w:r w:rsidRPr="00017038">
        <w:rPr>
          <w:rFonts w:ascii="Consolas" w:hAnsi="Consolas"/>
          <w:lang w:val="nb-NO"/>
        </w:rPr>
        <w:br/>
        <w:t xml:space="preserve">        lesDokument('</w:t>
      </w:r>
      <w:r w:rsidRPr="00211DAE">
        <w:rPr>
          <w:rStyle w:val="LS2String"/>
          <w:lang w:val="nb-NO"/>
        </w:rPr>
        <w:t>xwBymPkcAqCLlEkwJjD2</w:t>
      </w:r>
      <w:r w:rsidRPr="00017038">
        <w:rPr>
          <w:rFonts w:ascii="Consolas" w:hAnsi="Consolas"/>
          <w:lang w:val="nb-NO"/>
        </w:rPr>
        <w:t xml:space="preserve">' </w:t>
      </w:r>
      <w:r w:rsidRPr="00211DAE">
        <w:rPr>
          <w:rStyle w:val="LS2Comment"/>
          <w:lang w:val="nb-NO"/>
        </w:rPr>
        <w:t>/*bytt ut med din egen id her*/</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async</w:t>
      </w:r>
      <w:r w:rsidRPr="00017038">
        <w:rPr>
          <w:rFonts w:ascii="Consolas" w:hAnsi="Consolas"/>
          <w:lang w:val="nb-NO"/>
        </w:rPr>
        <w:t xml:space="preserve"> </w:t>
      </w:r>
      <w:r w:rsidRPr="00D148A9">
        <w:rPr>
          <w:rStyle w:val="LS2Tag"/>
          <w:bCs w:val="0"/>
          <w:lang w:val="nb-NO"/>
          <w:rPrChange w:id="1063"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64" w:author="Terje Kolderup" w:date="2020-01-29T10:02:00Z">
            <w:rPr>
              <w:lang w:val="nb-NO"/>
            </w:rPr>
          </w:rPrChange>
        </w:rPr>
        <w:t>lesDokument</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dokumentReferanse </w:t>
      </w:r>
      <w:r w:rsidRPr="007A6D8D">
        <w:rPr>
          <w:rStyle w:val="LS2Operator"/>
          <w:lang w:val="nb-NO"/>
        </w:rPr>
        <w:t>=</w:t>
      </w:r>
      <w:r w:rsidRPr="00017038">
        <w:rPr>
          <w:rFonts w:ascii="Consolas" w:hAnsi="Consolas"/>
          <w:lang w:val="nb-NO"/>
        </w:rPr>
        <w:t xml:space="preserve"> kommentarCollection.doc(id);</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dokumentReferanse.</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t xml:space="preserve">                console.log(dokument);</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&lt;/body&gt;</w:t>
      </w:r>
      <w:r w:rsidRPr="00017038">
        <w:rPr>
          <w:rFonts w:ascii="Consolas" w:hAnsi="Consolas"/>
          <w:lang w:val="nb-NO"/>
        </w:rPr>
        <w:br/>
      </w:r>
      <w:r w:rsidRPr="00211DAE">
        <w:rPr>
          <w:rStyle w:val="LS2Tag"/>
          <w:lang w:val="nb-NO"/>
        </w:rPr>
        <w:t>&lt;/html&gt;</w:t>
      </w:r>
    </w:p>
    <w:p w14:paraId="663AE1A0" w14:textId="68C1CD14" w:rsidR="00291DB3" w:rsidRPr="00211DAE" w:rsidRDefault="007B48DD" w:rsidP="001A42AF">
      <w:pPr>
        <w:pStyle w:val="b1aff"/>
      </w:pPr>
      <w:r w:rsidRPr="00211DAE">
        <w:t>La oss gå gjennom denne koden. Aller først</w:t>
      </w:r>
      <w:r w:rsidR="009115B0">
        <w:t xml:space="preserve"> vil vi understreke at</w:t>
      </w:r>
      <w:r w:rsidR="009115B0" w:rsidRPr="00211DAE">
        <w:t xml:space="preserve"> </w:t>
      </w:r>
      <w:r w:rsidRPr="00211DAE">
        <w:t xml:space="preserve">Firebase har mange ulike tjenester, og bare de grunnleggende funksjonene dekkes av biblioteket som lastes ned via den script-taggen som følger med i startkoden vi får på </w:t>
      </w:r>
      <w:r w:rsidR="00C70A65">
        <w:t>nettside</w:t>
      </w:r>
      <w:r w:rsidRPr="00211DAE">
        <w:t xml:space="preserve">n. </w:t>
      </w:r>
      <w:r w:rsidR="009115B0">
        <w:t>Når vi skal</w:t>
      </w:r>
      <w:r w:rsidRPr="00211DAE">
        <w:t xml:space="preserve"> bruke Firestore, må vi også ha denne script-taggen: </w:t>
      </w:r>
      <w:r w:rsidRPr="00CD2241">
        <w:rPr>
          <w:rStyle w:val="LS2CodeBodytext"/>
        </w:rPr>
        <w:t>&lt;script src="https://www.gstatic.com/firebasejs/6.3.1/firebase-firestore.js"&gt;&lt;/script&gt;</w:t>
      </w:r>
    </w:p>
    <w:p w14:paraId="7BEE9515" w14:textId="6DE570F9" w:rsidR="00291DB3" w:rsidRPr="00211DAE" w:rsidRDefault="007B48DD" w:rsidP="00B179A8">
      <w:pPr>
        <w:pStyle w:val="b1af"/>
      </w:pPr>
      <w:r w:rsidRPr="00211DAE">
        <w:t xml:space="preserve">Etter </w:t>
      </w:r>
      <w:r w:rsidR="009115B0">
        <w:t>vi</w:t>
      </w:r>
      <w:r w:rsidR="009115B0" w:rsidRPr="00211DAE">
        <w:t xml:space="preserve"> </w:t>
      </w:r>
      <w:r w:rsidRPr="00211DAE">
        <w:t>ha</w:t>
      </w:r>
      <w:r w:rsidR="009115B0">
        <w:t>r</w:t>
      </w:r>
      <w:r w:rsidRPr="00211DAE">
        <w:t xml:space="preserve"> initialisert Firebase, må vi initialisere Firestore med denne linjen: </w:t>
      </w:r>
      <w:r w:rsidRPr="00C57878">
        <w:rPr>
          <w:rStyle w:val="LS2CodeBodytext"/>
        </w:rPr>
        <w:t>let db = firebase.firestore();</w:t>
      </w:r>
      <w:r w:rsidRPr="00211DAE">
        <w:t xml:space="preserve"> Vi lagrer en referanse til Firestore i en global variabel </w:t>
      </w:r>
      <w:r w:rsidRPr="00C57878">
        <w:rPr>
          <w:rStyle w:val="LS2CodeBodytext"/>
        </w:rPr>
        <w:t>db</w:t>
      </w:r>
      <w:r w:rsidRPr="00211DAE">
        <w:t xml:space="preserve">. På linjen etter kaller vi en funksjon, </w:t>
      </w:r>
      <w:r w:rsidRPr="00C57878">
        <w:rPr>
          <w:rStyle w:val="LS2CodeBodytext"/>
        </w:rPr>
        <w:t>lesDokument()</w:t>
      </w:r>
      <w:r w:rsidRPr="00211DAE">
        <w:t xml:space="preserve"> med id-en til et dokument som parameter. Dette er en asynkron funksjon. Inne i denne funksjonen leser vi så dokumentet vårt fra Firestore.</w:t>
      </w:r>
    </w:p>
    <w:p w14:paraId="0ADA3E4B" w14:textId="77777777" w:rsidR="00291DB3" w:rsidRPr="00211DAE" w:rsidRDefault="007B48DD" w:rsidP="00B179A8">
      <w:pPr>
        <w:pStyle w:val="b1af"/>
      </w:pPr>
      <w:r w:rsidRPr="00211DAE">
        <w:t>Allerede i det første eksemplet har vi med feilhåndtering. Det er nettopp fordi vi ønsker å få best mulige feilmeldinger om ting ikke virker.</w:t>
      </w:r>
    </w:p>
    <w:p w14:paraId="719479DE" w14:textId="76DA42E1" w:rsidR="00291DB3" w:rsidRPr="00211DAE" w:rsidRDefault="007B48DD" w:rsidP="00B179A8">
      <w:pPr>
        <w:pStyle w:val="b1af"/>
      </w:pPr>
      <w:r w:rsidRPr="00211DAE">
        <w:lastRenderedPageBreak/>
        <w:t>Merk at dokumentasjonen til Google Firebase i stor grad bruker promises</w:t>
      </w:r>
      <w:r w:rsidR="00ED5E2D">
        <w:t xml:space="preserve"> – </w:t>
      </w:r>
      <w:r w:rsidRPr="00211DAE">
        <w:t xml:space="preserve">og ikke </w:t>
      </w:r>
      <w:r w:rsidRPr="00C57878">
        <w:rPr>
          <w:rStyle w:val="LS2CodeBodytext"/>
        </w:rPr>
        <w:t>async</w:t>
      </w:r>
      <w:r w:rsidRPr="00211DAE">
        <w:t xml:space="preserve"> og </w:t>
      </w:r>
      <w:r w:rsidRPr="00C57878">
        <w:rPr>
          <w:rStyle w:val="LS2CodeBodytext"/>
        </w:rPr>
        <w:t>await</w:t>
      </w:r>
      <w:r w:rsidRPr="00211DAE">
        <w:t xml:space="preserve">- syntaksen. Begge deler er forklart i et tidligere kapittel, så det skal være mulig å lese dokumentasjonen og forstå hvordan det tilsvarende gjøres med </w:t>
      </w:r>
      <w:r w:rsidRPr="00C57878">
        <w:rPr>
          <w:rStyle w:val="LS2CodeBodytext"/>
        </w:rPr>
        <w:t>async</w:t>
      </w:r>
      <w:r w:rsidRPr="00211DAE">
        <w:t xml:space="preserve"> og </w:t>
      </w:r>
      <w:r w:rsidRPr="00C57878">
        <w:rPr>
          <w:rStyle w:val="LS2CodeBodytext"/>
        </w:rPr>
        <w:t>await</w:t>
      </w:r>
      <w:r w:rsidRPr="00211DAE">
        <w:t>.</w:t>
      </w:r>
    </w:p>
    <w:p w14:paraId="68142372" w14:textId="162BF233" w:rsidR="00291DB3" w:rsidRPr="00211DAE" w:rsidRDefault="007B48DD" w:rsidP="00B179A8">
      <w:pPr>
        <w:pStyle w:val="b1af"/>
      </w:pPr>
      <w:r w:rsidRPr="00C57878">
        <w:rPr>
          <w:rStyle w:val="LS2CodeBodytext"/>
        </w:rPr>
        <w:t>let kommentarCollection = db.collection('kommentarer');</w:t>
      </w:r>
      <w:r w:rsidRPr="00211DAE">
        <w:t xml:space="preserve"> henter ut en referanse til riktig collection, mens </w:t>
      </w:r>
      <w:r w:rsidRPr="00C57878">
        <w:rPr>
          <w:rStyle w:val="LS2CodeBodytext"/>
        </w:rPr>
        <w:t>let dokumentReferanse = kommentarCollection.doc(id);</w:t>
      </w:r>
      <w:r w:rsidRPr="00211DAE">
        <w:t xml:space="preserve"> lager en referanse til et konkret dokument inne i denne listen av kommentarer. Ingen av disse to kommandoene medfører noen faktisk kommunikasjon med Firebase. De setter bare opp de nødvendige hjelpeopbjektene. Dermed er dette heller ikke tunge operasjoner, og det er ikke nødvendig med asynkrone kall. </w:t>
      </w:r>
      <w:r w:rsidRPr="00C57878">
        <w:rPr>
          <w:rStyle w:val="LS2CodeBodytext"/>
        </w:rPr>
        <w:t>let dokumentSnapshot = await dokumentReferanse.get();</w:t>
      </w:r>
      <w:r w:rsidRPr="00211DAE">
        <w:t xml:space="preserve"> er den linjen som faktisk produserer nettverkstrafikk og </w:t>
      </w:r>
      <w:r w:rsidR="00E84E77">
        <w:t>får</w:t>
      </w:r>
      <w:r w:rsidR="00E84E77" w:rsidRPr="00211DAE">
        <w:t xml:space="preserve"> </w:t>
      </w:r>
      <w:r w:rsidRPr="00211DAE">
        <w:t xml:space="preserve">dokumentet </w:t>
      </w:r>
      <w:r w:rsidR="00E84E77">
        <w:t xml:space="preserve">til å </w:t>
      </w:r>
      <w:r w:rsidRPr="00211DAE">
        <w:t>lastes ned. Objektet som returneres</w:t>
      </w:r>
      <w:r w:rsidR="00E84E77">
        <w:t>,</w:t>
      </w:r>
      <w:r w:rsidRPr="00211DAE">
        <w:t xml:space="preserve"> er ikke selve dokumentet, men en slags wrapper</w:t>
      </w:r>
      <w:r w:rsidR="00ED5E2D">
        <w:t xml:space="preserve"> – </w:t>
      </w:r>
      <w:r w:rsidRPr="00211DAE">
        <w:t xml:space="preserve">Firebase kaller det et </w:t>
      </w:r>
      <w:r w:rsidRPr="00C57878">
        <w:rPr>
          <w:rStyle w:val="LS2CodeBodytext"/>
        </w:rPr>
        <w:t>DocumentSnapshot</w:t>
      </w:r>
      <w:r w:rsidRPr="00211DAE">
        <w:t>.</w:t>
      </w:r>
    </w:p>
    <w:p w14:paraId="67A0B889" w14:textId="23825992" w:rsidR="00291DB3" w:rsidRPr="00211DAE" w:rsidRDefault="007B48DD" w:rsidP="00B179A8">
      <w:pPr>
        <w:pStyle w:val="b1af"/>
      </w:pPr>
      <w:r w:rsidRPr="00211DAE">
        <w:t>Id-en til et dokument ligger ikke i selve dokumentet, men i snapshotet. Her søkte vi via id, så vi har id-en allerede, men i andre sammenhenger vil vi lese ut id-en, og d</w:t>
      </w:r>
      <w:r w:rsidR="00E84E77">
        <w:t>et</w:t>
      </w:r>
      <w:r w:rsidRPr="00211DAE">
        <w:t xml:space="preserve"> kan vi gjøre ved hjelp av </w:t>
      </w:r>
      <w:r w:rsidRPr="00C57878">
        <w:rPr>
          <w:rStyle w:val="LS2CodeBodytext"/>
        </w:rPr>
        <w:t>dokumentSnapshot.id</w:t>
      </w:r>
      <w:r w:rsidRPr="00211DAE">
        <w:t xml:space="preserve">. For å hente ut selve dataene må vi kalle funksjonen </w:t>
      </w:r>
      <w:r w:rsidRPr="00C57878">
        <w:rPr>
          <w:rStyle w:val="LS2CodeBodytext"/>
        </w:rPr>
        <w:t>data()</w:t>
      </w:r>
      <w:r w:rsidRPr="00211DAE">
        <w:t xml:space="preserve">: </w:t>
      </w:r>
      <w:r w:rsidRPr="00C57878">
        <w:rPr>
          <w:rStyle w:val="LS2CodeBodytext"/>
        </w:rPr>
        <w:t>let dokument = dokumentSnapshot.data();</w:t>
      </w:r>
      <w:r w:rsidRPr="00211DAE">
        <w:t xml:space="preserve">. Nå kan vi logge objektet ved hjelp av </w:t>
      </w:r>
      <w:r w:rsidRPr="00C57878">
        <w:rPr>
          <w:rStyle w:val="LS2CodeBodytext"/>
        </w:rPr>
        <w:t>console.log(dokument);</w:t>
      </w:r>
      <w:r w:rsidRPr="00211DAE">
        <w:t xml:space="preserve"> og se dataene vi la inn via </w:t>
      </w:r>
      <w:r w:rsidR="00C70A65">
        <w:t>nettside</w:t>
      </w:r>
      <w:r w:rsidRPr="00211DAE">
        <w:t>n:</w:t>
      </w:r>
    </w:p>
    <w:p w14:paraId="1BD43DBB" w14:textId="5A1081C6" w:rsidR="00291DB3" w:rsidRPr="00017038" w:rsidRDefault="007B48DD" w:rsidP="001A42AF">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1065" w:author="Terje Kolderup" w:date="2020-01-29T09:56:00Z">
            <w:rPr>
              <w:rStyle w:val="LS2CSS-property"/>
              <w:lang w:val="nb-NO"/>
            </w:rPr>
          </w:rPrChange>
        </w:rPr>
        <w:t>forfatter</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tekst</w:t>
      </w:r>
      <w:r w:rsidRPr="00017038">
        <w:rPr>
          <w:rFonts w:ascii="Consolas" w:hAnsi="Consolas"/>
          <w:lang w:val="nb-NO"/>
        </w:rPr>
        <w:t xml:space="preserve">: </w:t>
      </w:r>
      <w:r w:rsidRPr="00211DAE">
        <w:rPr>
          <w:rStyle w:val="LS2String"/>
          <w:lang w:val="nb-NO"/>
        </w:rPr>
        <w:t>"Testkommentar"</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tid</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1066" w:author="Terje Kolderup" w:date="2020-01-29T09:56:00Z">
            <w:rPr>
              <w:rStyle w:val="LS2CSS-property"/>
              <w:lang w:val="nb-NO"/>
            </w:rPr>
          </w:rPrChange>
        </w:rPr>
        <w:t>seconds</w:t>
      </w:r>
      <w:r w:rsidRPr="00017038">
        <w:rPr>
          <w:rFonts w:ascii="Consolas" w:hAnsi="Consolas"/>
          <w:lang w:val="nb-NO"/>
        </w:rPr>
        <w:t xml:space="preserve">: </w:t>
      </w:r>
      <w:r w:rsidRPr="00211DAE">
        <w:rPr>
          <w:rStyle w:val="LS2NumVal"/>
          <w:lang w:val="nb-NO"/>
        </w:rPr>
        <w:t>1563953400</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nanoseconds</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w:t>
      </w:r>
    </w:p>
    <w:p w14:paraId="3851003B" w14:textId="63A619EE" w:rsidR="00291DB3" w:rsidRPr="00211DAE" w:rsidRDefault="007B48DD" w:rsidP="001A42AF">
      <w:pPr>
        <w:pStyle w:val="b1aff"/>
      </w:pPr>
      <w:r w:rsidRPr="00211DAE">
        <w:t xml:space="preserve">Merk at feltet tid, som er av typen </w:t>
      </w:r>
      <w:r w:rsidRPr="00CD2241">
        <w:rPr>
          <w:rStyle w:val="LS2CodeBodytext"/>
        </w:rPr>
        <w:t>timestamp</w:t>
      </w:r>
      <w:r w:rsidR="00A03F38">
        <w:t xml:space="preserve"> ikke kommer som en JavaScript-</w:t>
      </w:r>
      <w:r w:rsidRPr="00211DAE">
        <w:t xml:space="preserve">dato, men som en Firestore-dato. For å konvertere bruker vi </w:t>
      </w:r>
      <w:r w:rsidRPr="00CD2241">
        <w:rPr>
          <w:rStyle w:val="LS2CodeBodytext"/>
        </w:rPr>
        <w:t>dokument.tid.toDate()</w:t>
      </w:r>
      <w:r w:rsidRPr="00211DAE">
        <w:t>.</w:t>
      </w:r>
    </w:p>
    <w:p w14:paraId="1682B459" w14:textId="77777777" w:rsidR="00291DB3" w:rsidRPr="0092179C" w:rsidRDefault="007B48DD" w:rsidP="00435552">
      <w:pPr>
        <w:pStyle w:val="m1tt"/>
        <w:rPr>
          <w:rStyle w:val="LS2CodeHeading"/>
        </w:rPr>
      </w:pPr>
      <w:bookmarkStart w:id="1067" w:name="onsnapshot"/>
      <w:bookmarkStart w:id="1068" w:name="_Toc29047929"/>
      <w:r w:rsidRPr="0092179C">
        <w:rPr>
          <w:rStyle w:val="LS2CodeHeading"/>
        </w:rPr>
        <w:t>onSnapshot</w:t>
      </w:r>
      <w:bookmarkEnd w:id="1067"/>
      <w:bookmarkEnd w:id="1068"/>
    </w:p>
    <w:p w14:paraId="2F4D76CD" w14:textId="67A2078E" w:rsidR="00291DB3" w:rsidRPr="00211DAE" w:rsidRDefault="007B48DD" w:rsidP="00C628A3">
      <w:pPr>
        <w:pStyle w:val="b1af-f"/>
      </w:pPr>
      <w:r w:rsidRPr="00211DAE">
        <w:t xml:space="preserve">En av styrkene til Firestore er muligheten for å få </w:t>
      </w:r>
      <w:r w:rsidRPr="00FE1A1D">
        <w:rPr>
          <w:rStyle w:val="LS2Kursiv"/>
        </w:rPr>
        <w:t>pushet</w:t>
      </w:r>
      <w:r w:rsidRPr="00211DAE">
        <w:t xml:space="preserve"> endringer fra </w:t>
      </w:r>
      <w:r w:rsidR="00BB438A">
        <w:t>tjener</w:t>
      </w:r>
      <w:r w:rsidRPr="00211DAE">
        <w:t xml:space="preserve">en når det er endringer. I vårt eksempel kan vi tenke oss at </w:t>
      </w:r>
      <w:r w:rsidR="005E5669">
        <w:t>vi</w:t>
      </w:r>
      <w:r w:rsidR="005E5669" w:rsidRPr="00211DAE">
        <w:t xml:space="preserve"> </w:t>
      </w:r>
      <w:r w:rsidRPr="00211DAE">
        <w:t xml:space="preserve">redigerer kommentaren </w:t>
      </w:r>
      <w:r w:rsidR="005E5669">
        <w:t>vår</w:t>
      </w:r>
      <w:r w:rsidR="005E5669" w:rsidRPr="00211DAE">
        <w:t xml:space="preserve"> </w:t>
      </w:r>
      <w:r w:rsidRPr="00211DAE">
        <w:t xml:space="preserve">på en annen enhet enn </w:t>
      </w:r>
      <w:r w:rsidR="005E5669">
        <w:t>vi</w:t>
      </w:r>
      <w:r w:rsidR="005E5669" w:rsidRPr="00211DAE">
        <w:t xml:space="preserve"> </w:t>
      </w:r>
      <w:r w:rsidRPr="00211DAE">
        <w:t xml:space="preserve">ser på den med. Egentlig trenger vi bare å bytte ut </w:t>
      </w:r>
      <w:r w:rsidRPr="00B21A25">
        <w:rPr>
          <w:rStyle w:val="LS2CodeBodytext"/>
        </w:rPr>
        <w:t>get()</w:t>
      </w:r>
      <w:r w:rsidRPr="00211DAE">
        <w:t xml:space="preserve"> med </w:t>
      </w:r>
      <w:r w:rsidRPr="00B21A25">
        <w:rPr>
          <w:rStyle w:val="LS2CodeBodytext"/>
        </w:rPr>
        <w:t>onSnapshot()</w:t>
      </w:r>
      <w:r w:rsidRPr="00211DAE">
        <w:t xml:space="preserve"> for å få til dette, men mens </w:t>
      </w:r>
      <w:r w:rsidRPr="00B21A25">
        <w:rPr>
          <w:rStyle w:val="LS2CodeBodytext"/>
        </w:rPr>
        <w:t>get()</w:t>
      </w:r>
      <w:r w:rsidRPr="00211DAE">
        <w:t xml:space="preserve"> returnerer et promise, krever </w:t>
      </w:r>
      <w:r w:rsidRPr="00B21A25">
        <w:rPr>
          <w:rStyle w:val="LS2CodeBodytext"/>
        </w:rPr>
        <w:t>onSnapshot()</w:t>
      </w:r>
      <w:r w:rsidRPr="00211DAE">
        <w:t xml:space="preserve"> et </w:t>
      </w:r>
      <w:r w:rsidR="00A065CD">
        <w:t>tilbakekall</w:t>
      </w:r>
      <w:r w:rsidRPr="00211DAE">
        <w:t xml:space="preserve">. </w:t>
      </w:r>
      <w:r w:rsidRPr="00B21A25">
        <w:rPr>
          <w:rStyle w:val="LS2CodeBodytext"/>
        </w:rPr>
        <w:t>onSnapshot()</w:t>
      </w:r>
      <w:r w:rsidRPr="00211DAE">
        <w:t xml:space="preserve"> kan derfor heller ikke brukes med </w:t>
      </w:r>
      <w:r w:rsidRPr="00B21A25">
        <w:rPr>
          <w:rStyle w:val="LS2CodeBodytext"/>
        </w:rPr>
        <w:t>async</w:t>
      </w:r>
      <w:r w:rsidRPr="00211DAE">
        <w:t xml:space="preserve"> og </w:t>
      </w:r>
      <w:r w:rsidRPr="00B21A25">
        <w:rPr>
          <w:rStyle w:val="LS2CodeBodytext"/>
        </w:rPr>
        <w:t>await</w:t>
      </w:r>
      <w:r w:rsidRPr="00211DAE">
        <w:t xml:space="preserve">. Og det </w:t>
      </w:r>
      <w:r w:rsidR="005E5669">
        <w:t>er det</w:t>
      </w:r>
      <w:r w:rsidR="005E5669" w:rsidRPr="00211DAE">
        <w:t xml:space="preserve"> </w:t>
      </w:r>
      <w:r w:rsidRPr="00211DAE">
        <w:t>god grunn</w:t>
      </w:r>
      <w:r w:rsidR="005E5669">
        <w:t xml:space="preserve"> til</w:t>
      </w:r>
      <w:r w:rsidRPr="00211DAE">
        <w:t xml:space="preserve">. </w:t>
      </w:r>
      <w:r w:rsidRPr="00B21A25">
        <w:rPr>
          <w:rStyle w:val="LS2CodeBodytext"/>
        </w:rPr>
        <w:t>onSnapshot()</w:t>
      </w:r>
      <w:r w:rsidRPr="00211DAE">
        <w:t xml:space="preserve"> kan slå til mange ganger, mens </w:t>
      </w:r>
      <w:r w:rsidRPr="00B21A25">
        <w:rPr>
          <w:rStyle w:val="LS2CodeBodytext"/>
        </w:rPr>
        <w:t>get()</w:t>
      </w:r>
      <w:r w:rsidR="005E5669" w:rsidRPr="00211DAE">
        <w:t xml:space="preserve">bare </w:t>
      </w:r>
      <w:r w:rsidRPr="00211DAE">
        <w:t xml:space="preserve">returnerer én gang. </w:t>
      </w:r>
      <w:r w:rsidRPr="00B21A25">
        <w:rPr>
          <w:rStyle w:val="LS2CodeBodytext"/>
        </w:rPr>
        <w:t>onSnapshot()</w:t>
      </w:r>
      <w:r w:rsidRPr="00211DAE">
        <w:t xml:space="preserve"> er en kraftig funksjon! </w:t>
      </w:r>
      <w:r w:rsidR="005E5669">
        <w:t>Den bør imidlertid bare</w:t>
      </w:r>
      <w:r w:rsidR="005E5669" w:rsidRPr="00211DAE">
        <w:t xml:space="preserve"> </w:t>
      </w:r>
      <w:r w:rsidRPr="00211DAE">
        <w:t>bruk</w:t>
      </w:r>
      <w:r w:rsidR="005E5669">
        <w:t>es</w:t>
      </w:r>
      <w:r w:rsidRPr="00211DAE">
        <w:t xml:space="preserve"> når det faktisk er behov for de</w:t>
      </w:r>
      <w:r w:rsidR="005E5669">
        <w:t>n</w:t>
      </w:r>
      <w:r w:rsidRPr="00211DAE">
        <w:t xml:space="preserve">, og </w:t>
      </w:r>
      <w:r w:rsidR="005E5669">
        <w:t xml:space="preserve">man må </w:t>
      </w:r>
      <w:r w:rsidRPr="00211DAE">
        <w:t>husk</w:t>
      </w:r>
      <w:r w:rsidR="005E5669">
        <w:t>e</w:t>
      </w:r>
      <w:r w:rsidRPr="00211DAE">
        <w:t xml:space="preserve"> å skru av abonnementet på oppdateringer når det ikke lenger er behov</w:t>
      </w:r>
      <w:r w:rsidR="005E5669">
        <w:t xml:space="preserve"> for det</w:t>
      </w:r>
      <w:r w:rsidRPr="00211DAE">
        <w:t>.</w:t>
      </w:r>
    </w:p>
    <w:p w14:paraId="49D3605A" w14:textId="77777777" w:rsidR="00291DB3" w:rsidRPr="00211DAE" w:rsidRDefault="007B48DD" w:rsidP="00B179A8">
      <w:pPr>
        <w:pStyle w:val="b1af"/>
      </w:pPr>
      <w:r w:rsidRPr="00211DAE">
        <w:t xml:space="preserve">Deklarer en global variabel </w:t>
      </w:r>
      <w:r w:rsidRPr="00C57878">
        <w:rPr>
          <w:rStyle w:val="LS2CodeBodytext"/>
        </w:rPr>
        <w:t>let unsubscribe;</w:t>
      </w:r>
      <w:r w:rsidRPr="00211DAE">
        <w:t xml:space="preserve"> og endre innholdet </w:t>
      </w:r>
      <w:r w:rsidR="00C675DD">
        <w:t xml:space="preserve">i </w:t>
      </w:r>
      <w:r w:rsidRPr="00211DAE">
        <w:t>funksjonen</w:t>
      </w:r>
      <w:r w:rsidR="002253A9">
        <w:t xml:space="preserve"> </w:t>
      </w:r>
      <w:r w:rsidRPr="00C57878">
        <w:rPr>
          <w:rStyle w:val="LS2CodeBodytext"/>
        </w:rPr>
        <w:t>lesDokument()</w:t>
      </w:r>
      <w:r w:rsidRPr="00211DAE">
        <w:t xml:space="preserve"> til dette:</w:t>
      </w:r>
    </w:p>
    <w:p w14:paraId="4D243A48" w14:textId="77777777" w:rsidR="00291DB3" w:rsidRPr="00017038" w:rsidRDefault="007B48DD" w:rsidP="004615AC">
      <w:pPr>
        <w:pStyle w:val="eks1aff"/>
        <w:rPr>
          <w:rFonts w:ascii="Consolas" w:hAnsi="Consolas"/>
          <w:lang w:val="nb-NO"/>
        </w:rPr>
      </w:pPr>
      <w:r w:rsidRPr="007A6D8D">
        <w:rPr>
          <w:rStyle w:val="LS2Keyword"/>
          <w:lang w:val="nb-NO"/>
        </w:rPr>
        <w:lastRenderedPageBreak/>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dokumentReferanse </w:t>
      </w:r>
      <w:r w:rsidRPr="007A6D8D">
        <w:rPr>
          <w:rStyle w:val="LS2Operator"/>
          <w:lang w:val="nb-NO"/>
        </w:rPr>
        <w:t>=</w:t>
      </w:r>
      <w:r w:rsidRPr="00017038">
        <w:rPr>
          <w:rFonts w:ascii="Consolas" w:hAnsi="Consolas"/>
          <w:lang w:val="nb-NO"/>
        </w:rPr>
        <w:t xml:space="preserve"> kommentarCollection.doc(id);</w:t>
      </w:r>
      <w:r w:rsidRPr="00017038">
        <w:rPr>
          <w:rFonts w:ascii="Consolas" w:hAnsi="Consolas"/>
          <w:lang w:val="nb-NO"/>
        </w:rPr>
        <w:br/>
      </w:r>
      <w:r w:rsidR="002253A9" w:rsidRPr="007A6D8D">
        <w:rPr>
          <w:rStyle w:val="LS2Keyword"/>
          <w:lang w:val="nb-NO"/>
        </w:rPr>
        <w:t>let</w:t>
      </w:r>
      <w:r w:rsidR="002253A9" w:rsidRPr="00017038">
        <w:rPr>
          <w:rFonts w:ascii="Consolas" w:hAnsi="Consolas"/>
          <w:lang w:val="nb-NO"/>
        </w:rPr>
        <w:t xml:space="preserve"> </w:t>
      </w:r>
      <w:r w:rsidRPr="00017038">
        <w:rPr>
          <w:rFonts w:ascii="Consolas" w:hAnsi="Consolas"/>
          <w:lang w:val="nb-NO"/>
        </w:rPr>
        <w:t xml:space="preserve">unsubscribe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dokumentReferanse.onSnapshot(</w:t>
      </w:r>
      <w:r w:rsidRPr="00017038">
        <w:rPr>
          <w:rFonts w:ascii="Consolas" w:hAnsi="Consolas"/>
          <w:lang w:val="nb-NO"/>
        </w:rPr>
        <w:br/>
        <w:t xml:space="preserve">    </w:t>
      </w:r>
      <w:r w:rsidRPr="00CC5D44">
        <w:rPr>
          <w:rStyle w:val="LS2Tag"/>
          <w:bCs w:val="0"/>
          <w:lang w:val="nb-NO"/>
          <w:rPrChange w:id="1069" w:author="Terje Kolderup" w:date="2020-01-29T09:56:00Z">
            <w:rPr>
              <w:rStyle w:val="LS2Keyword"/>
              <w:lang w:val="nb-NO"/>
            </w:rPr>
          </w:rPrChange>
        </w:rPr>
        <w:t>function</w:t>
      </w:r>
      <w:r w:rsidRPr="00017038">
        <w:rPr>
          <w:rFonts w:ascii="Consolas" w:hAnsi="Consolas"/>
          <w:lang w:val="nb-NO"/>
        </w:rPr>
        <w:t xml:space="preserve"> (dokumentSnapshot)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t xml:space="preserve">        console.log(dokument);</w:t>
      </w:r>
      <w:r w:rsidRPr="00017038">
        <w:rPr>
          <w:rFonts w:ascii="Consolas" w:hAnsi="Consolas"/>
          <w:lang w:val="nb-NO"/>
        </w:rPr>
        <w:br/>
        <w:t xml:space="preserve">    });</w:t>
      </w:r>
    </w:p>
    <w:p w14:paraId="01DCB0FB" w14:textId="2C704678" w:rsidR="00291DB3" w:rsidRPr="00211DAE" w:rsidRDefault="007B48DD" w:rsidP="004615AC">
      <w:pPr>
        <w:pStyle w:val="b1aff"/>
      </w:pPr>
      <w:r w:rsidRPr="00211DAE">
        <w:t xml:space="preserve">Åpne siden i nettleseren, og du vil se kommentaren logget i </w:t>
      </w:r>
      <w:r w:rsidR="00AA4D53">
        <w:t>konsollen</w:t>
      </w:r>
      <w:r w:rsidRPr="00211DAE">
        <w:t xml:space="preserve">. Gå nå inn på </w:t>
      </w:r>
      <w:r w:rsidR="00C70A65">
        <w:t>nettside</w:t>
      </w:r>
      <w:r w:rsidRPr="00211DAE">
        <w:t>n til Firestore</w:t>
      </w:r>
      <w:r w:rsidR="005E5669">
        <w:t>,</w:t>
      </w:r>
      <w:r w:rsidRPr="00211DAE">
        <w:t xml:space="preserve"> og gjør en endring i et av feltene. Gå tilbake til eksemplet i nettleseren. Du skal da også se den endrede verdien logget i </w:t>
      </w:r>
      <w:r w:rsidR="00AA4D53">
        <w:t>konsollen</w:t>
      </w:r>
      <w:r w:rsidRPr="00211DAE">
        <w:t>.</w:t>
      </w:r>
    </w:p>
    <w:p w14:paraId="0A7E31FA" w14:textId="16543AF7" w:rsidR="00291DB3" w:rsidRPr="00211DAE" w:rsidRDefault="007B48DD" w:rsidP="00B179A8">
      <w:pPr>
        <w:pStyle w:val="b1af"/>
      </w:pPr>
      <w:r w:rsidRPr="00211DAE">
        <w:t xml:space="preserve">Funksjonen </w:t>
      </w:r>
      <w:r w:rsidRPr="00C57878">
        <w:rPr>
          <w:rStyle w:val="LS2CodeBodytext"/>
        </w:rPr>
        <w:t>onSnapshot()</w:t>
      </w:r>
      <w:r w:rsidRPr="00211DAE">
        <w:t xml:space="preserve"> returnerer en funksjon som avslutter abonnementet på oppdateringer om den kalles. Legg til en knapp </w:t>
      </w:r>
      <w:r w:rsidRPr="00C57878">
        <w:rPr>
          <w:rStyle w:val="LS2CodeBodytext"/>
        </w:rPr>
        <w:t>&lt;button onclick="unsubscribe()"&gt;Avslutt abonnement på oppdateringer&lt;/button&gt;</w:t>
      </w:r>
      <w:r w:rsidRPr="00211DAE">
        <w:t xml:space="preserve">. Test på nytt at siden automatisk logger endringer du gjør fra </w:t>
      </w:r>
      <w:r w:rsidR="00C70A65">
        <w:t>nettside</w:t>
      </w:r>
      <w:r w:rsidRPr="00211DAE">
        <w:t>n til Firestore. Klikk så på knappen du la til</w:t>
      </w:r>
      <w:r w:rsidR="005E5669">
        <w:t>,</w:t>
      </w:r>
      <w:r w:rsidRPr="00211DAE">
        <w:t xml:space="preserve"> og sjekk at endringer du gjør fra </w:t>
      </w:r>
      <w:r w:rsidR="00C70A65">
        <w:t>nettside</w:t>
      </w:r>
      <w:r w:rsidRPr="00211DAE">
        <w:t>n til Firestore ikke lenger logges.</w:t>
      </w:r>
    </w:p>
    <w:p w14:paraId="264FFE6B" w14:textId="77777777" w:rsidR="00291DB3" w:rsidRPr="00211DAE" w:rsidRDefault="007B48DD" w:rsidP="00435552">
      <w:pPr>
        <w:pStyle w:val="m1tt"/>
      </w:pPr>
      <w:bookmarkStart w:id="1070" w:name="endre-og-legge-til-dokumenter"/>
      <w:bookmarkStart w:id="1071" w:name="_Toc29047930"/>
      <w:r w:rsidRPr="00211DAE">
        <w:t>Endre og legge til dokumenter</w:t>
      </w:r>
      <w:bookmarkEnd w:id="1070"/>
      <w:bookmarkEnd w:id="1071"/>
    </w:p>
    <w:p w14:paraId="65E01AFD" w14:textId="3866CB01" w:rsidR="00291DB3" w:rsidRPr="00211DAE" w:rsidRDefault="007B48DD" w:rsidP="00C628A3">
      <w:pPr>
        <w:pStyle w:val="b1af-f"/>
      </w:pPr>
      <w:r w:rsidRPr="00211DAE">
        <w:t xml:space="preserve">For å endre og legge til data har vi funksjonene </w:t>
      </w:r>
      <w:r w:rsidRPr="00B21A25">
        <w:rPr>
          <w:rStyle w:val="LS2CodeBodytext"/>
        </w:rPr>
        <w:t>set()</w:t>
      </w:r>
      <w:r w:rsidRPr="00211DAE">
        <w:t xml:space="preserve"> og </w:t>
      </w:r>
      <w:r w:rsidRPr="00B21A25">
        <w:rPr>
          <w:rStyle w:val="LS2CodeBodytext"/>
        </w:rPr>
        <w:t>add()</w:t>
      </w:r>
      <w:r w:rsidRPr="00211DAE">
        <w:t xml:space="preserve">. </w:t>
      </w:r>
      <w:r w:rsidRPr="00B21A25">
        <w:rPr>
          <w:rStyle w:val="LS2CodeBodytext"/>
        </w:rPr>
        <w:t>set()</w:t>
      </w:r>
      <w:r w:rsidRPr="00211DAE">
        <w:t xml:space="preserve"> endrer eller legger til et nytt dokument ut fra en gitt id, mens </w:t>
      </w:r>
      <w:r w:rsidRPr="00B21A25">
        <w:rPr>
          <w:rStyle w:val="LS2CodeBodytext"/>
        </w:rPr>
        <w:t>add()</w:t>
      </w:r>
      <w:r w:rsidR="000729EE">
        <w:t xml:space="preserve"> bare </w:t>
      </w:r>
      <w:r w:rsidRPr="00211DAE">
        <w:t>kan brukes til å legge til et nytt dokument og gi det en autogenerert id. La oss se et eksempel på det siste:</w:t>
      </w:r>
    </w:p>
    <w:p w14:paraId="61783B7B"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72"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73" w:author="Terje Kolderup" w:date="2020-01-29T09:56:00Z">
            <w:rPr>
              <w:lang w:val="nb-NO"/>
            </w:rPr>
          </w:rPrChange>
        </w:rPr>
        <w:t>testAvAdd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 </w:t>
      </w:r>
      <w:r w:rsidRPr="007A6D8D">
        <w:rPr>
          <w:rStyle w:val="LS2Attribute"/>
          <w:lang w:val="nb-NO"/>
        </w:rPr>
        <w:t>tekst</w:t>
      </w:r>
      <w:r w:rsidRPr="00017038">
        <w:rPr>
          <w:rFonts w:ascii="Consolas" w:hAnsi="Consolas"/>
          <w:lang w:val="nb-NO"/>
        </w:rPr>
        <w:t>: '</w:t>
      </w:r>
      <w:r w:rsidRPr="00211DAE">
        <w:rPr>
          <w:rStyle w:val="LS2String"/>
          <w:lang w:val="nb-NO"/>
        </w:rPr>
        <w:t>add</w:t>
      </w:r>
      <w:r w:rsidRPr="00017038">
        <w:rPr>
          <w:rFonts w:ascii="Consolas" w:hAnsi="Consolas"/>
          <w:lang w:val="nb-NO"/>
        </w:rPr>
        <w:t xml:space="preserve">', </w:t>
      </w:r>
      <w:r w:rsidRPr="007A6D8D">
        <w:rPr>
          <w:rStyle w:val="LS2Attribute"/>
          <w:lang w:val="nb-NO"/>
        </w:rPr>
        <w:t>forfatter</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tid</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Date()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00CD4C29" w:rsidRPr="00017038">
        <w:rPr>
          <w:rFonts w:ascii="Consolas" w:hAnsi="Consolas"/>
          <w:lang w:val="nb-NO"/>
        </w:rPr>
        <w:br/>
        <w:t xml:space="preserve">                                       </w:t>
      </w:r>
      <w:r w:rsidRPr="00017038">
        <w:rPr>
          <w:rFonts w:ascii="Consolas" w:hAnsi="Consolas"/>
          <w:lang w:val="nb-NO"/>
        </w:rPr>
        <w:t>.add(dokument);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dokumentSnapshot.id;</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5C8EBE7D" w14:textId="4BF19A53" w:rsidR="00291DB3" w:rsidRPr="00211DAE" w:rsidRDefault="007B48DD" w:rsidP="004615AC">
      <w:pPr>
        <w:pStyle w:val="b1aff"/>
      </w:pPr>
      <w:r w:rsidRPr="00211DAE">
        <w:t xml:space="preserve">Som tidligere må koden være i en </w:t>
      </w:r>
      <w:r w:rsidRPr="00CD2241">
        <w:rPr>
          <w:rStyle w:val="LS2CodeBodytext"/>
        </w:rPr>
        <w:t>asynk</w:t>
      </w:r>
      <w:r w:rsidR="005E5669">
        <w:t>-</w:t>
      </w:r>
      <w:r w:rsidRPr="00211DAE">
        <w:t xml:space="preserve">funksjon om vi skal bruke </w:t>
      </w:r>
      <w:r w:rsidRPr="00CD2241">
        <w:rPr>
          <w:rStyle w:val="LS2CodeBodytext"/>
        </w:rPr>
        <w:t>await</w:t>
      </w:r>
      <w:r w:rsidRPr="00211DAE">
        <w:t xml:space="preserve">. Først lager vi objektet vi ønsker å lagre som et dokument i Firestore. Merk at vi kan bruke </w:t>
      </w:r>
      <w:r w:rsidR="00A03F38">
        <w:t>JavaScript</w:t>
      </w:r>
      <w:r w:rsidRPr="00211DAE">
        <w:t xml:space="preserve">-datoer der Firestore har datatypen </w:t>
      </w:r>
      <w:r w:rsidRPr="00CD2241">
        <w:rPr>
          <w:rStyle w:val="LS2CodeBodytext"/>
        </w:rPr>
        <w:t>timestamp</w:t>
      </w:r>
      <w:r w:rsidRPr="00211DAE">
        <w:t xml:space="preserve">. Denne veien skjer konverteringen automatisk, mens verdiene vi leser ut, må gjennom et kall på </w:t>
      </w:r>
      <w:r w:rsidRPr="00CD2241">
        <w:rPr>
          <w:rStyle w:val="LS2CodeBodytext"/>
        </w:rPr>
        <w:t>toDate()</w:t>
      </w:r>
      <w:r w:rsidRPr="00211DAE">
        <w:t xml:space="preserve"> før det blir en </w:t>
      </w:r>
      <w:r w:rsidR="00A03F38">
        <w:t>JavaScript</w:t>
      </w:r>
      <w:r w:rsidRPr="00211DAE">
        <w:t>-dato.</w:t>
      </w:r>
    </w:p>
    <w:p w14:paraId="6B2EB552" w14:textId="77777777" w:rsidR="00291DB3" w:rsidRPr="00211DAE" w:rsidRDefault="007B48DD" w:rsidP="00B179A8">
      <w:pPr>
        <w:pStyle w:val="b1af"/>
      </w:pPr>
      <w:r w:rsidRPr="00211DAE">
        <w:t xml:space="preserve">Funksjonen </w:t>
      </w:r>
      <w:r w:rsidRPr="00C57878">
        <w:rPr>
          <w:rStyle w:val="LS2CodeBodytext"/>
        </w:rPr>
        <w:t>add()</w:t>
      </w:r>
      <w:r w:rsidRPr="00211DAE">
        <w:t xml:space="preserve"> legger til dokumentet og genererer automatisk en id. Funksjonen returnerer et vanlig snapshot-objekt, på samme måte som når vi leser fra Firestore. Dette objektet kan vi bruke til å lese ut id-en.</w:t>
      </w:r>
    </w:p>
    <w:p w14:paraId="79EF0AEA" w14:textId="5F6716D2" w:rsidR="00291DB3" w:rsidRPr="00211DAE" w:rsidRDefault="007B48DD" w:rsidP="00B179A8">
      <w:pPr>
        <w:pStyle w:val="b1af"/>
      </w:pPr>
      <w:r w:rsidRPr="00211DAE">
        <w:lastRenderedPageBreak/>
        <w:t xml:space="preserve">Funksjonen </w:t>
      </w:r>
      <w:r w:rsidRPr="00C57878">
        <w:rPr>
          <w:rStyle w:val="LS2CodeBodytext"/>
        </w:rPr>
        <w:t>set()</w:t>
      </w:r>
      <w:r w:rsidRPr="00211DAE">
        <w:t xml:space="preserve"> fungerer ganske likt, men den kjøres fra et snapshot-objekt, </w:t>
      </w:r>
      <w:r w:rsidR="005E5669">
        <w:t>og det</w:t>
      </w:r>
      <w:r w:rsidR="005E5669" w:rsidRPr="00211DAE">
        <w:t xml:space="preserve"> </w:t>
      </w:r>
      <w:r w:rsidRPr="00211DAE">
        <w:t xml:space="preserve">trenger </w:t>
      </w:r>
      <w:r w:rsidR="005E5669">
        <w:t xml:space="preserve">vi </w:t>
      </w:r>
      <w:r w:rsidRPr="00211DAE">
        <w:t>en id for å referere til</w:t>
      </w:r>
      <w:r w:rsidR="00ED5E2D">
        <w:t xml:space="preserve"> – </w:t>
      </w:r>
      <w:r w:rsidRPr="00211DAE">
        <w:t>om vi ikke har snapshotet fra før:</w:t>
      </w:r>
    </w:p>
    <w:p w14:paraId="6282A439"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74"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75" w:author="Terje Kolderup" w:date="2020-01-29T09:56:00Z">
            <w:rPr>
              <w:lang w:val="nb-NO"/>
            </w:rPr>
          </w:rPrChange>
        </w:rPr>
        <w:t>testAvSet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 </w:t>
      </w:r>
      <w:r w:rsidRPr="007A6D8D">
        <w:rPr>
          <w:rStyle w:val="LS2Attribute"/>
          <w:lang w:val="nb-NO"/>
        </w:rPr>
        <w:t>tekst</w:t>
      </w:r>
      <w:r w:rsidRPr="00017038">
        <w:rPr>
          <w:rFonts w:ascii="Consolas" w:hAnsi="Consolas"/>
          <w:lang w:val="nb-NO"/>
        </w:rPr>
        <w:t>: '</w:t>
      </w:r>
      <w:r w:rsidRPr="00211DAE">
        <w:rPr>
          <w:rStyle w:val="LS2String"/>
          <w:lang w:val="nb-NO"/>
        </w:rPr>
        <w:t>test av set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008E7C0E" w:rsidRPr="00017038">
        <w:rPr>
          <w:rFonts w:ascii="Consolas" w:hAnsi="Consolas"/>
          <w:lang w:val="nb-NO"/>
        </w:rPr>
        <w:br/>
        <w:t xml:space="preserve">                                       </w:t>
      </w:r>
      <w:r w:rsidRPr="00017038">
        <w:rPr>
          <w:rFonts w:ascii="Consolas" w:hAnsi="Consolas"/>
          <w:lang w:val="nb-NO"/>
        </w:rPr>
        <w:t>.doc('</w:t>
      </w:r>
      <w:r w:rsidRPr="00211DAE">
        <w:rPr>
          <w:rStyle w:val="LS2String"/>
          <w:lang w:val="nb-NO"/>
        </w:rPr>
        <w:t>xwBymPkcAqCLlEkwJjD2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dokumentSnapshot.set(dokument);</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8E30A3B" w14:textId="7FD2C220" w:rsidR="00291DB3" w:rsidRPr="00211DAE" w:rsidRDefault="007B48DD" w:rsidP="004615AC">
      <w:pPr>
        <w:pStyle w:val="b1aff"/>
      </w:pPr>
      <w:r w:rsidRPr="00211DAE">
        <w:t xml:space="preserve">Koden over endrer objektet med </w:t>
      </w:r>
      <w:r w:rsidR="002253A9">
        <w:t xml:space="preserve">den </w:t>
      </w:r>
      <w:r w:rsidRPr="00211DAE">
        <w:t xml:space="preserve">angitte id-en til nøyaktig det objektet vi sender inn. Det vil si at om vi </w:t>
      </w:r>
      <w:r w:rsidR="00E226C1">
        <w:t xml:space="preserve">ikke </w:t>
      </w:r>
      <w:r w:rsidRPr="00211DAE">
        <w:t>ha</w:t>
      </w:r>
      <w:r w:rsidR="006207F0">
        <w:t>r</w:t>
      </w:r>
      <w:r w:rsidRPr="00211DAE">
        <w:t xml:space="preserve"> verdier også i feltene </w:t>
      </w:r>
      <w:r w:rsidRPr="00CD2241">
        <w:rPr>
          <w:rStyle w:val="LS2CodeBodytext"/>
        </w:rPr>
        <w:t>tid</w:t>
      </w:r>
      <w:r w:rsidRPr="00211DAE">
        <w:t xml:space="preserve"> og </w:t>
      </w:r>
      <w:r w:rsidRPr="00CD2241">
        <w:rPr>
          <w:rStyle w:val="LS2CodeBodytext"/>
        </w:rPr>
        <w:t>forfatter</w:t>
      </w:r>
      <w:r w:rsidRPr="00211DAE">
        <w:t>, fjernes disse feltene.</w:t>
      </w:r>
    </w:p>
    <w:p w14:paraId="490C4603" w14:textId="536E3FE8" w:rsidR="00291DB3" w:rsidRPr="00211DAE" w:rsidRDefault="007B48DD" w:rsidP="00B179A8">
      <w:pPr>
        <w:pStyle w:val="b1af"/>
      </w:pPr>
      <w:r w:rsidRPr="00211DAE">
        <w:t xml:space="preserve">Som et alternativ vil </w:t>
      </w:r>
      <w:r w:rsidRPr="00C57878">
        <w:rPr>
          <w:rStyle w:val="LS2CodeBodytext"/>
        </w:rPr>
        <w:t>await dokumentSnapshot.set(dokument,</w:t>
      </w:r>
      <w:r w:rsidRPr="00EF34C1">
        <w:rPr>
          <w:rStyle w:val="LS2CodeBodytext"/>
        </w:rPr>
        <w:t xml:space="preserve"> {</w:t>
      </w:r>
      <w:r w:rsidRPr="00C57878">
        <w:rPr>
          <w:rStyle w:val="LS2CodeBodytext"/>
        </w:rPr>
        <w:t xml:space="preserve"> merge: true });</w:t>
      </w:r>
      <w:r w:rsidRPr="00211DAE">
        <w:t xml:space="preserve"> beholde alle feltene som finnes fra før</w:t>
      </w:r>
      <w:r w:rsidR="006207F0">
        <w:t>,</w:t>
      </w:r>
      <w:r w:rsidRPr="00211DAE">
        <w:t xml:space="preserve"> men som ikke er med i objektet vi sender med som parameter. Det finnes også en funksjon </w:t>
      </w:r>
      <w:r w:rsidRPr="00C57878">
        <w:rPr>
          <w:rStyle w:val="LS2CodeBodytext"/>
        </w:rPr>
        <w:t>update()</w:t>
      </w:r>
      <w:r w:rsidRPr="00211DAE">
        <w:t xml:space="preserve"> som fungerer på sammem </w:t>
      </w:r>
      <w:r w:rsidR="006207F0" w:rsidRPr="00211DAE">
        <w:t>måte</w:t>
      </w:r>
      <w:r w:rsidR="006207F0">
        <w:t>,</w:t>
      </w:r>
      <w:r w:rsidR="006207F0" w:rsidRPr="00211DAE">
        <w:t xml:space="preserve"> </w:t>
      </w:r>
      <w:r w:rsidRPr="00211DAE">
        <w:t xml:space="preserve">men som ikke oppretter et dokument hvis det ikke finnes fra før. Det gjør nemlig </w:t>
      </w:r>
      <w:r w:rsidRPr="00C57878">
        <w:rPr>
          <w:rStyle w:val="LS2CodeBodytext"/>
        </w:rPr>
        <w:t>set()</w:t>
      </w:r>
      <w:r w:rsidRPr="00211DAE">
        <w:t>.</w:t>
      </w:r>
    </w:p>
    <w:p w14:paraId="76E6ACFD" w14:textId="77777777" w:rsidR="00291DB3" w:rsidRPr="00211DAE" w:rsidRDefault="007B48DD" w:rsidP="00435552">
      <w:pPr>
        <w:pStyle w:val="m1tt"/>
      </w:pPr>
      <w:bookmarkStart w:id="1076" w:name="lese-flere-dokumenter-fra-en-collection"/>
      <w:bookmarkStart w:id="1077" w:name="_Toc29047931"/>
      <w:r w:rsidRPr="00211DAE">
        <w:t>Lese flere dokumenter fra en collection</w:t>
      </w:r>
      <w:bookmarkEnd w:id="1076"/>
      <w:bookmarkEnd w:id="1077"/>
    </w:p>
    <w:p w14:paraId="0A876631" w14:textId="77777777" w:rsidR="00291DB3" w:rsidRPr="00211DAE" w:rsidRDefault="007B48DD" w:rsidP="00C628A3">
      <w:pPr>
        <w:pStyle w:val="b1af-f"/>
      </w:pPr>
      <w:r w:rsidRPr="00211DAE">
        <w:t>Koden under leser alle dokumentene i en collection:</w:t>
      </w:r>
    </w:p>
    <w:p w14:paraId="07681815"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78"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79" w:author="Terje Kolderup" w:date="2020-01-29T09:56:00Z">
            <w:rPr>
              <w:lang w:val="nb-NO"/>
            </w:rPr>
          </w:rPrChange>
        </w:rPr>
        <w:t>lesAlleDokumentene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kommentarCollection.</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 </w:t>
      </w:r>
      <w:r w:rsidRPr="007A6D8D">
        <w:rPr>
          <w:rStyle w:val="LS2Operator"/>
          <w:lang w:val="nb-NO"/>
        </w:rPr>
        <w:t>=</w:t>
      </w:r>
      <w:r w:rsidRPr="00017038">
        <w:rPr>
          <w:rFonts w:ascii="Consolas" w:hAnsi="Consolas"/>
          <w:lang w:val="nb-NO"/>
        </w:rPr>
        <w:t xml:space="preserve"> collectionSnapshot.docs.map(</w:t>
      </w:r>
      <w:r w:rsidR="001108B4" w:rsidRPr="00017038">
        <w:rPr>
          <w:rFonts w:ascii="Consolas" w:hAnsi="Consolas"/>
          <w:lang w:val="nb-NO"/>
        </w:rPr>
        <w:br/>
        <w:t xml:space="preserve">        </w:t>
      </w:r>
      <w:r w:rsidRPr="00017038">
        <w:rPr>
          <w:rFonts w:ascii="Consolas" w:hAnsi="Consolas"/>
          <w:lang w:val="nb-NO"/>
        </w:rPr>
        <w:t xml:space="preserve">dokumentSnapshot </w:t>
      </w:r>
      <w:r w:rsidRPr="00211DAE">
        <w:rPr>
          <w:rStyle w:val="LS2Operator"/>
          <w:lang w:val="nb-NO"/>
        </w:rPr>
        <w:t>=&gt;</w:t>
      </w:r>
      <w:r w:rsidRPr="00017038">
        <w:rPr>
          <w:rFonts w:ascii="Consolas" w:hAnsi="Consolas"/>
          <w:lang w:val="nb-NO"/>
        </w:rPr>
        <w:t xml:space="preserve"> dokumentSnapshot.data());</w:t>
      </w:r>
      <w:r w:rsidRPr="00017038">
        <w:rPr>
          <w:rFonts w:ascii="Consolas" w:hAnsi="Consolas"/>
          <w:lang w:val="nb-NO"/>
        </w:rPr>
        <w:br/>
        <w:t>}</w:t>
      </w:r>
    </w:p>
    <w:p w14:paraId="3F708C89" w14:textId="437CB679" w:rsidR="00291DB3" w:rsidRPr="00211DAE" w:rsidRDefault="007B48DD" w:rsidP="004615AC">
      <w:pPr>
        <w:pStyle w:val="b1aff"/>
      </w:pPr>
      <w:r w:rsidRPr="00211DAE">
        <w:t xml:space="preserve">Vi kjører altså en </w:t>
      </w:r>
      <w:r w:rsidRPr="00CD2241">
        <w:rPr>
          <w:rStyle w:val="LS2CodeBodytext"/>
        </w:rPr>
        <w:t>get()</w:t>
      </w:r>
      <w:r w:rsidRPr="00211DAE">
        <w:t xml:space="preserve"> direkte på referansen til den collection</w:t>
      </w:r>
      <w:r w:rsidR="006207F0">
        <w:t>en</w:t>
      </w:r>
      <w:r w:rsidRPr="00211DAE">
        <w:t xml:space="preserve"> vi vil lese. På samme måte som når vi leser enkeltdokumenter, får vi ikke selve dataene, men en slags wrapper av en collection, en </w:t>
      </w:r>
      <w:r w:rsidRPr="00CD2241">
        <w:rPr>
          <w:rStyle w:val="LS2CodeBodytext"/>
        </w:rPr>
        <w:t>CollectionSnapshot</w:t>
      </w:r>
      <w:r w:rsidRPr="00211DAE">
        <w:t xml:space="preserve">. Denne har en </w:t>
      </w:r>
      <w:r w:rsidR="006207F0">
        <w:t>egenskap</w:t>
      </w:r>
      <w:r w:rsidR="006207F0" w:rsidRPr="00211DAE">
        <w:t xml:space="preserve"> </w:t>
      </w:r>
      <w:r w:rsidRPr="00CD2241">
        <w:rPr>
          <w:rStyle w:val="LS2CodeBodytext"/>
        </w:rPr>
        <w:t>docs</w:t>
      </w:r>
      <w:r w:rsidRPr="00211DAE">
        <w:t xml:space="preserve">, som er en liste </w:t>
      </w:r>
      <w:r w:rsidR="00B1523C">
        <w:t>med</w:t>
      </w:r>
      <w:r w:rsidR="00B1523C" w:rsidRPr="00211DAE">
        <w:t xml:space="preserve"> </w:t>
      </w:r>
      <w:r w:rsidR="00B20C07" w:rsidRPr="00CD2241">
        <w:rPr>
          <w:rStyle w:val="LS2CodeBodytext"/>
        </w:rPr>
        <w:t>DocumentSnapshot</w:t>
      </w:r>
      <w:r w:rsidR="00B20C07">
        <w:t>-objekter</w:t>
      </w:r>
      <w:r w:rsidRPr="00211DAE">
        <w:t xml:space="preserve">. Hver av disse må vi så kalle </w:t>
      </w:r>
      <w:r w:rsidRPr="00CD2241">
        <w:rPr>
          <w:rStyle w:val="LS2CodeBodytext"/>
        </w:rPr>
        <w:t>data()</w:t>
      </w:r>
      <w:r w:rsidRPr="00211DAE">
        <w:t xml:space="preserve"> på for å få selve dokumentet. I koden over gjør vi det ved hjelp av funksjonen </w:t>
      </w:r>
      <w:r w:rsidRPr="00CD2241">
        <w:rPr>
          <w:rStyle w:val="LS2CodeBodytext"/>
        </w:rPr>
        <w:t>map()</w:t>
      </w:r>
      <w:r w:rsidRPr="00211DAE">
        <w:t>, men om du uansett skal gå gjennom alle dokumentene i en løkke, kan du også gjøre slik:</w:t>
      </w:r>
    </w:p>
    <w:p w14:paraId="5BCC325E"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80"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81" w:author="Terje Kolderup" w:date="2020-01-29T09:56:00Z">
            <w:rPr>
              <w:lang w:val="nb-NO"/>
            </w:rPr>
          </w:rPrChange>
        </w:rPr>
        <w:t>lesAlleDokumentene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kommentarCollection.</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dokumentSnapshot </w:t>
      </w:r>
      <w:r w:rsidRPr="007A6D8D">
        <w:rPr>
          <w:rStyle w:val="LS2Keyword"/>
          <w:lang w:val="nb-NO"/>
        </w:rPr>
        <w:t>of</w:t>
      </w:r>
      <w:r w:rsidRPr="00017038">
        <w:rPr>
          <w:rFonts w:ascii="Consolas" w:hAnsi="Consolas"/>
          <w:lang w:val="nb-NO"/>
        </w:rPr>
        <w:t xml:space="preserve"> collectionSnapshot.docs)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r>
      <w:r w:rsidRPr="00017038">
        <w:rPr>
          <w:rFonts w:ascii="Consolas" w:hAnsi="Consolas"/>
          <w:lang w:val="nb-NO"/>
        </w:rPr>
        <w:lastRenderedPageBreak/>
        <w:t xml:space="preserve">        </w:t>
      </w:r>
      <w:r w:rsidRPr="00211DAE">
        <w:rPr>
          <w:rStyle w:val="LS2Comment"/>
          <w:lang w:val="nb-NO"/>
        </w:rPr>
        <w:t>/* ... gjøre noe med hvert dokument */</w:t>
      </w:r>
      <w:r w:rsidRPr="00017038">
        <w:rPr>
          <w:rFonts w:ascii="Consolas" w:hAnsi="Consolas"/>
          <w:lang w:val="nb-NO"/>
        </w:rPr>
        <w:br/>
        <w:t xml:space="preserve">    }</w:t>
      </w:r>
      <w:r w:rsidRPr="00017038">
        <w:rPr>
          <w:rFonts w:ascii="Consolas" w:hAnsi="Consolas"/>
          <w:lang w:val="nb-NO"/>
        </w:rPr>
        <w:br/>
        <w:t>}</w:t>
      </w:r>
    </w:p>
    <w:p w14:paraId="43B52EBE" w14:textId="6AC498ED" w:rsidR="00291DB3" w:rsidRPr="00211DAE" w:rsidRDefault="007B48DD" w:rsidP="004615AC">
      <w:pPr>
        <w:pStyle w:val="b1aff"/>
      </w:pPr>
      <w:r w:rsidRPr="00211DAE">
        <w:t>I koden over er id-en til hver</w:t>
      </w:r>
      <w:r w:rsidR="006207F0">
        <w:t>t</w:t>
      </w:r>
      <w:r w:rsidRPr="00211DAE">
        <w:t xml:space="preserve"> dokument tilgjengelig som </w:t>
      </w:r>
      <w:r w:rsidRPr="00CD2241">
        <w:rPr>
          <w:rStyle w:val="LS2CodeBodytext"/>
        </w:rPr>
        <w:t>dokumentSnapshot.id</w:t>
      </w:r>
      <w:r w:rsidRPr="00211DAE">
        <w:t xml:space="preserve"> inne i løkken, mens i det forrige eksemplet blir ikke id-ene med inn i listen </w:t>
      </w:r>
      <w:r w:rsidRPr="00CD2241">
        <w:rPr>
          <w:rStyle w:val="LS2CodeBodytext"/>
        </w:rPr>
        <w:t>collection</w:t>
      </w:r>
      <w:r w:rsidRPr="00211DAE">
        <w:t>.</w:t>
      </w:r>
    </w:p>
    <w:p w14:paraId="18CF0CC3" w14:textId="77777777" w:rsidR="00291DB3" w:rsidRPr="00503824" w:rsidRDefault="007B48DD" w:rsidP="00B179A8">
      <w:pPr>
        <w:pStyle w:val="b1af"/>
        <w:rPr>
          <w:lang w:val="en-US"/>
        </w:rPr>
      </w:pPr>
      <w:r w:rsidRPr="00211DAE">
        <w:t xml:space="preserve">Man kan også gjøre søk eller filtreringer av en collection. Da laster man bare ned de dokumentene som matcher. </w:t>
      </w:r>
      <w:r w:rsidRPr="00503824">
        <w:rPr>
          <w:lang w:val="en-US"/>
        </w:rPr>
        <w:t xml:space="preserve">For </w:t>
      </w:r>
      <w:proofErr w:type="spellStart"/>
      <w:r w:rsidRPr="00503824">
        <w:rPr>
          <w:lang w:val="en-US"/>
        </w:rPr>
        <w:t>eksempel</w:t>
      </w:r>
      <w:proofErr w:type="spellEnd"/>
      <w:r w:rsidRPr="00503824">
        <w:rPr>
          <w:lang w:val="en-US"/>
        </w:rPr>
        <w:t>:</w:t>
      </w:r>
    </w:p>
    <w:p w14:paraId="5A29513B" w14:textId="77777777" w:rsidR="00291DB3" w:rsidRPr="00017038" w:rsidRDefault="007B48DD" w:rsidP="004615AC">
      <w:pPr>
        <w:pStyle w:val="eks1aff"/>
        <w:rPr>
          <w:rFonts w:ascii="Consolas" w:hAnsi="Consolas"/>
        </w:rPr>
      </w:pPr>
      <w:r w:rsidRPr="006D51B7">
        <w:rPr>
          <w:rStyle w:val="LS2Keyword"/>
        </w:rPr>
        <w:t>let</w:t>
      </w:r>
      <w:r w:rsidRPr="00017038">
        <w:rPr>
          <w:rFonts w:ascii="Consolas" w:hAnsi="Consolas"/>
        </w:rPr>
        <w:t xml:space="preserve"> </w:t>
      </w:r>
      <w:proofErr w:type="spellStart"/>
      <w:r w:rsidRPr="00017038">
        <w:rPr>
          <w:rFonts w:ascii="Consolas" w:hAnsi="Consolas"/>
        </w:rPr>
        <w:t>kommentarCollection</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proofErr w:type="spellStart"/>
      <w:proofErr w:type="gramStart"/>
      <w:r w:rsidRPr="00017038">
        <w:rPr>
          <w:rFonts w:ascii="Consolas" w:hAnsi="Consolas"/>
        </w:rPr>
        <w:t>db.collection</w:t>
      </w:r>
      <w:proofErr w:type="spellEnd"/>
      <w:proofErr w:type="gramEnd"/>
      <w:r w:rsidRPr="00017038">
        <w:rPr>
          <w:rFonts w:ascii="Consolas" w:hAnsi="Consolas"/>
        </w:rPr>
        <w:t>('</w:t>
      </w:r>
      <w:proofErr w:type="spellStart"/>
      <w:r>
        <w:rPr>
          <w:rStyle w:val="LS2String"/>
        </w:rPr>
        <w:t>kommentarer</w:t>
      </w:r>
      <w:proofErr w:type="spellEnd"/>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query </w:t>
      </w:r>
      <w:r w:rsidRPr="001B67AF">
        <w:rPr>
          <w:rStyle w:val="LS2Operator"/>
        </w:rPr>
        <w:t>=</w:t>
      </w:r>
      <w:r w:rsidRPr="00017038">
        <w:rPr>
          <w:rFonts w:ascii="Consolas" w:hAnsi="Consolas"/>
        </w:rPr>
        <w:t xml:space="preserve"> </w:t>
      </w:r>
      <w:proofErr w:type="spellStart"/>
      <w:r w:rsidRPr="00017038">
        <w:rPr>
          <w:rFonts w:ascii="Consolas" w:hAnsi="Consolas"/>
        </w:rPr>
        <w:t>kommentarCollection.where</w:t>
      </w:r>
      <w:proofErr w:type="spellEnd"/>
      <w:r w:rsidRPr="00017038">
        <w:rPr>
          <w:rFonts w:ascii="Consolas" w:hAnsi="Consolas"/>
        </w:rPr>
        <w:t>('</w:t>
      </w:r>
      <w:proofErr w:type="spellStart"/>
      <w:r>
        <w:rPr>
          <w:rStyle w:val="LS2String"/>
        </w:rPr>
        <w:t>forfatter</w:t>
      </w:r>
      <w:proofErr w:type="spellEnd"/>
      <w:r w:rsidRPr="00017038">
        <w:rPr>
          <w:rFonts w:ascii="Consolas" w:hAnsi="Consolas"/>
        </w:rPr>
        <w:t>', '</w:t>
      </w:r>
      <w:r>
        <w:rPr>
          <w:rStyle w:val="LS2String"/>
        </w:rPr>
        <w:t>==</w:t>
      </w:r>
      <w:r w:rsidRPr="00017038">
        <w:rPr>
          <w:rFonts w:ascii="Consolas" w:hAnsi="Consolas"/>
        </w:rPr>
        <w:t>', '</w:t>
      </w:r>
      <w:r>
        <w:rPr>
          <w:rStyle w:val="LS2String"/>
        </w:rPr>
        <w:t>Terje</w:t>
      </w:r>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w:t>
      </w:r>
      <w:proofErr w:type="spellStart"/>
      <w:r w:rsidRPr="00017038">
        <w:rPr>
          <w:rFonts w:ascii="Consolas" w:hAnsi="Consolas"/>
        </w:rPr>
        <w:t>collectionSnapshot</w:t>
      </w:r>
      <w:proofErr w:type="spellEnd"/>
      <w:r w:rsidRPr="00017038">
        <w:rPr>
          <w:rFonts w:ascii="Consolas" w:hAnsi="Consolas"/>
        </w:rPr>
        <w:t xml:space="preserve"> </w:t>
      </w:r>
      <w:r w:rsidRPr="001B67AF">
        <w:rPr>
          <w:rStyle w:val="LS2Operator"/>
        </w:rPr>
        <w:t>=</w:t>
      </w:r>
      <w:r w:rsidRPr="00017038">
        <w:rPr>
          <w:rFonts w:ascii="Consolas" w:hAnsi="Consolas"/>
        </w:rPr>
        <w:t xml:space="preserve"> </w:t>
      </w:r>
      <w:r w:rsidRPr="00F04767">
        <w:rPr>
          <w:rStyle w:val="LS2Keyword"/>
        </w:rPr>
        <w:t>await</w:t>
      </w:r>
      <w:r w:rsidRPr="00017038">
        <w:rPr>
          <w:rFonts w:ascii="Consolas" w:hAnsi="Consolas"/>
        </w:rPr>
        <w:t xml:space="preserve"> </w:t>
      </w:r>
      <w:proofErr w:type="spellStart"/>
      <w:r w:rsidRPr="00017038">
        <w:rPr>
          <w:rFonts w:ascii="Consolas" w:hAnsi="Consolas"/>
        </w:rPr>
        <w:t>query.</w:t>
      </w:r>
      <w:r w:rsidRPr="00F04767">
        <w:rPr>
          <w:rStyle w:val="LS2Keyword"/>
        </w:rPr>
        <w:t>get</w:t>
      </w:r>
      <w:proofErr w:type="spellEnd"/>
      <w:r w:rsidRPr="00017038">
        <w:rPr>
          <w:rFonts w:ascii="Consolas" w:hAnsi="Consolas"/>
        </w:rPr>
        <w:t>();</w:t>
      </w:r>
    </w:p>
    <w:p w14:paraId="7E1E2DB4" w14:textId="26685019" w:rsidR="00291DB3" w:rsidRPr="00211DAE" w:rsidRDefault="007B48DD" w:rsidP="004615AC">
      <w:pPr>
        <w:pStyle w:val="b1aff"/>
      </w:pPr>
      <w:r w:rsidRPr="00211DAE">
        <w:t xml:space="preserve">Istedenfor </w:t>
      </w:r>
      <w:r w:rsidRPr="00CD2241">
        <w:rPr>
          <w:rStyle w:val="LS2CodeBodytext"/>
        </w:rPr>
        <w:t>==</w:t>
      </w:r>
      <w:r w:rsidRPr="00211DAE">
        <w:t xml:space="preserve"> </w:t>
      </w:r>
      <w:r w:rsidR="009D35B5" w:rsidRPr="009D35B5">
        <w:t>i query</w:t>
      </w:r>
      <w:r w:rsidR="00B10D65">
        <w:t>’</w:t>
      </w:r>
      <w:r w:rsidR="009D35B5" w:rsidRPr="009D35B5">
        <w:t xml:space="preserve">en i ekempelet over </w:t>
      </w:r>
      <w:r w:rsidRPr="00211DAE">
        <w:t xml:space="preserve">kan man bruke </w:t>
      </w:r>
      <w:r w:rsidRPr="00CD2241">
        <w:rPr>
          <w:rStyle w:val="LS2CodeBodytext"/>
        </w:rPr>
        <w:t>&lt;</w:t>
      </w:r>
      <w:r w:rsidRPr="00211DAE">
        <w:t xml:space="preserve">, </w:t>
      </w:r>
      <w:r w:rsidRPr="00CD2241">
        <w:rPr>
          <w:rStyle w:val="LS2CodeBodytext"/>
        </w:rPr>
        <w:t>&lt;=</w:t>
      </w:r>
      <w:r w:rsidRPr="00211DAE">
        <w:t xml:space="preserve">, </w:t>
      </w:r>
      <w:r w:rsidRPr="00CD2241">
        <w:rPr>
          <w:rStyle w:val="LS2CodeBodytext"/>
        </w:rPr>
        <w:t>&gt;</w:t>
      </w:r>
      <w:r w:rsidRPr="00211DAE">
        <w:t xml:space="preserve"> eller </w:t>
      </w:r>
      <w:r w:rsidRPr="00CD2241">
        <w:rPr>
          <w:rStyle w:val="LS2CodeBodytext"/>
        </w:rPr>
        <w:t>&gt;=</w:t>
      </w:r>
      <w:r w:rsidRPr="00211DAE">
        <w:t xml:space="preserve">. I tillegg finnes det mulighet for å teste om en array inneholder en bestemt verdi, dersom et av feltene er en array. Dersom man har flere søkekriterier, kan man ha flere </w:t>
      </w:r>
      <w:r w:rsidRPr="00CD2241">
        <w:rPr>
          <w:rStyle w:val="LS2CodeBodytext"/>
        </w:rPr>
        <w:t>.where()</w:t>
      </w:r>
      <w:r w:rsidRPr="00211DAE">
        <w:t xml:space="preserve">. Dette blir da logisk _og__, det vil si at alle kriteriene må være tilfredsstilt for at et dokument skal bli med. Dersom man trenger logisk </w:t>
      </w:r>
      <w:r w:rsidRPr="00FE1A1D">
        <w:rPr>
          <w:rStyle w:val="LS2Kursiv"/>
        </w:rPr>
        <w:t>eller</w:t>
      </w:r>
      <w:r w:rsidRPr="00211DAE">
        <w:t>, må man gjøre det i kode etter at dokumentene er lastet ned.</w:t>
      </w:r>
    </w:p>
    <w:p w14:paraId="66CC5A75" w14:textId="2CA86EBB" w:rsidR="00291DB3" w:rsidRPr="00211DAE" w:rsidRDefault="007B48DD" w:rsidP="00B179A8">
      <w:pPr>
        <w:pStyle w:val="b1af"/>
      </w:pPr>
      <w:r w:rsidRPr="00211DAE">
        <w:t xml:space="preserve">Man kan også be om en bestemt sorteringsrekkefølge ved hjelp av </w:t>
      </w:r>
      <w:r w:rsidRPr="00C57878">
        <w:rPr>
          <w:rStyle w:val="LS2CodeBodytext"/>
        </w:rPr>
        <w:t>orderBy()</w:t>
      </w:r>
      <w:r w:rsidRPr="00211DAE">
        <w:t xml:space="preserve">. </w:t>
      </w:r>
      <w:r w:rsidRPr="00C57878">
        <w:rPr>
          <w:rStyle w:val="LS2CodeBodytext"/>
        </w:rPr>
        <w:t>kommentarCollection.where('forfatter', '==', 'Terje').orderBy('tid')</w:t>
      </w:r>
      <w:r w:rsidRPr="00211DAE">
        <w:t xml:space="preserve"> vil sortere stigende på tid, mens </w:t>
      </w:r>
      <w:r w:rsidRPr="00C57878">
        <w:rPr>
          <w:rStyle w:val="LS2CodeBodytext"/>
        </w:rPr>
        <w:t>orderBy('tid', 'desc')</w:t>
      </w:r>
      <w:r w:rsidRPr="00211DAE">
        <w:t xml:space="preserve"> sorterer synkende, </w:t>
      </w:r>
      <w:r w:rsidR="006207F0">
        <w:t>det</w:t>
      </w:r>
      <w:r w:rsidR="006207F0" w:rsidRPr="00211DAE">
        <w:t xml:space="preserve"> </w:t>
      </w:r>
      <w:r w:rsidRPr="00211DAE">
        <w:t>vil si de nyeste først.</w:t>
      </w:r>
    </w:p>
    <w:p w14:paraId="48B73550" w14:textId="77777777" w:rsidR="00291DB3" w:rsidRPr="00211DAE" w:rsidRDefault="007B48DD" w:rsidP="00435552">
      <w:pPr>
        <w:pStyle w:val="m1tt"/>
      </w:pPr>
      <w:bookmarkStart w:id="1082" w:name="vinlotterix-1"/>
      <w:bookmarkStart w:id="1083" w:name="_Toc29047932"/>
      <w:r w:rsidRPr="00211DAE">
        <w:t>Vinlotterix</w:t>
      </w:r>
      <w:bookmarkEnd w:id="1082"/>
      <w:bookmarkEnd w:id="1083"/>
    </w:p>
    <w:p w14:paraId="06467DDD" w14:textId="0352F879" w:rsidR="00291DB3" w:rsidRPr="00855299" w:rsidRDefault="007B48DD" w:rsidP="00855299">
      <w:pPr>
        <w:pStyle w:val="b1af-f"/>
      </w:pPr>
      <w:r w:rsidRPr="00211DAE">
        <w:t>La oss vende tilbake til case</w:t>
      </w:r>
      <w:r w:rsidR="00E246B2">
        <w:t>n</w:t>
      </w:r>
      <w:r w:rsidRPr="00211DAE">
        <w:t xml:space="preserve"> vår fra tidligere, Vinlotterix. En versjon som lagrer dataene i Firestore</w:t>
      </w:r>
      <w:r w:rsidR="006207F0">
        <w:t>,</w:t>
      </w:r>
      <w:r w:rsidRPr="00211DAE">
        <w:t xml:space="preserve"> er tilgjengelig her:</w:t>
      </w:r>
      <w:r w:rsidR="00855299">
        <w:t xml:space="preserve"> </w:t>
      </w:r>
      <w:r w:rsidRPr="00855299">
        <w:t>github.com/GetAcademy/Vinlotterix/tree/master/med</w:t>
      </w:r>
      <w:r w:rsidR="0097410E" w:rsidRPr="00855299">
        <w:t> </w:t>
      </w:r>
      <w:r w:rsidRPr="00855299">
        <w:t>Firebase</w:t>
      </w:r>
    </w:p>
    <w:p w14:paraId="59573A89" w14:textId="79D917D8" w:rsidR="00291DB3" w:rsidRPr="00211DAE" w:rsidRDefault="007B48DD" w:rsidP="00B179A8">
      <w:pPr>
        <w:pStyle w:val="b1af"/>
      </w:pPr>
      <w:r w:rsidRPr="00211DAE">
        <w:t xml:space="preserve">Den kan kjøres direkte her: </w:t>
      </w:r>
      <w:r w:rsidRPr="00BA15F5">
        <w:t>getacademy.github.io/Vinlotterix/med</w:t>
      </w:r>
      <w:r w:rsidR="0097410E">
        <w:t> </w:t>
      </w:r>
      <w:r w:rsidRPr="00BA15F5">
        <w:t>Firebase/index.html</w:t>
      </w:r>
    </w:p>
    <w:p w14:paraId="026D7CE7" w14:textId="2B4BB706" w:rsidR="00291DB3" w:rsidRPr="00211DAE" w:rsidRDefault="007B48DD" w:rsidP="00B179A8">
      <w:pPr>
        <w:pStyle w:val="b1af"/>
      </w:pPr>
      <w:r w:rsidRPr="00211DAE">
        <w:t>Initaliseringen av Firebase og Firestor</w:t>
      </w:r>
      <w:r w:rsidR="006207F0">
        <w:t>e</w:t>
      </w:r>
      <w:r w:rsidRPr="00211DAE">
        <w:t xml:space="preserve"> skjer i </w:t>
      </w:r>
      <w:r w:rsidRPr="00C57878">
        <w:rPr>
          <w:rStyle w:val="LS2CodeBodytext"/>
        </w:rPr>
        <w:t>index.html</w:t>
      </w:r>
      <w:r w:rsidRPr="00211DAE">
        <w:t xml:space="preserve">, og i </w:t>
      </w:r>
      <w:r w:rsidRPr="00C57878">
        <w:rPr>
          <w:rStyle w:val="LS2CodeBodytext"/>
        </w:rPr>
        <w:t>model.js</w:t>
      </w:r>
      <w:r w:rsidRPr="00211DAE">
        <w:t xml:space="preserve"> leser vi inn dataene fra Firestore ved oppstart av applikasjonen:</w:t>
      </w:r>
    </w:p>
    <w:p w14:paraId="3D5D694F"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84"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85" w:author="Terje Kolderup" w:date="2020-01-29T09:56:00Z">
            <w:rPr>
              <w:lang w:val="nb-NO"/>
            </w:rPr>
          </w:rPrChange>
        </w:rPr>
        <w:t>hentDataFraFirestore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personerDoc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personer</w:t>
      </w:r>
      <w:r w:rsidRPr="00017038">
        <w:rPr>
          <w:rFonts w:ascii="Consolas" w:hAnsi="Consolas"/>
          <w:lang w:val="nb-NO"/>
        </w:rPr>
        <w:t>').orderBy('</w:t>
      </w:r>
      <w:r w:rsidRPr="00211DAE">
        <w:rPr>
          <w:rStyle w:val="LS2String"/>
          <w:lang w:val="nb-NO"/>
        </w:rPr>
        <w:t>navn</w:t>
      </w:r>
      <w:r w:rsidRPr="00017038">
        <w:rPr>
          <w:rFonts w:ascii="Consolas" w:hAnsi="Consolas"/>
          <w:lang w:val="nb-NO"/>
        </w:rPr>
        <w:t>').</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model.personer.liste </w:t>
      </w:r>
      <w:r w:rsidRPr="007A6D8D">
        <w:rPr>
          <w:rStyle w:val="LS2Operator"/>
          <w:lang w:val="nb-NO"/>
        </w:rPr>
        <w:t>=</w:t>
      </w:r>
      <w:r w:rsidRPr="00017038">
        <w:rPr>
          <w:rFonts w:ascii="Consolas" w:hAnsi="Consolas"/>
          <w:lang w:val="nb-NO"/>
        </w:rPr>
        <w:t xml:space="preserve"> personerDoc.docs.map(mapPerson);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trekningerDoc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trekninger</w:t>
      </w:r>
      <w:r w:rsidRPr="00017038">
        <w:rPr>
          <w:rFonts w:ascii="Consolas" w:hAnsi="Consolas"/>
          <w:lang w:val="nb-NO"/>
        </w:rPr>
        <w:t>')</w:t>
      </w:r>
      <w:r w:rsidR="00653A30" w:rsidRPr="00017038">
        <w:rPr>
          <w:rFonts w:ascii="Consolas" w:hAnsi="Consolas"/>
          <w:lang w:val="nb-NO"/>
        </w:rPr>
        <w:br/>
        <w:t xml:space="preserve">                                </w:t>
      </w:r>
      <w:r w:rsidRPr="00017038">
        <w:rPr>
          <w:rFonts w:ascii="Consolas" w:hAnsi="Consolas"/>
          <w:lang w:val="nb-NO"/>
        </w:rPr>
        <w:t>.orderBy('</w:t>
      </w:r>
      <w:r w:rsidRPr="00211DAE">
        <w:rPr>
          <w:rStyle w:val="LS2String"/>
          <w:lang w:val="nb-NO"/>
        </w:rPr>
        <w:t>tid</w:t>
      </w:r>
      <w:r w:rsidRPr="00017038">
        <w:rPr>
          <w:rFonts w:ascii="Consolas" w:hAnsi="Consolas"/>
          <w:lang w:val="nb-NO"/>
        </w:rPr>
        <w:t>', '</w:t>
      </w:r>
      <w:r w:rsidRPr="00211DAE">
        <w:rPr>
          <w:rStyle w:val="LS2String"/>
          <w:lang w:val="nb-NO"/>
        </w:rPr>
        <w:t>desc</w:t>
      </w:r>
      <w:r w:rsidRPr="00017038">
        <w:rPr>
          <w:rFonts w:ascii="Consolas" w:hAnsi="Consolas"/>
          <w:lang w:val="nb-NO"/>
        </w:rPr>
        <w:t>').</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model.trekninger </w:t>
      </w:r>
      <w:r w:rsidRPr="007A6D8D">
        <w:rPr>
          <w:rStyle w:val="LS2Operator"/>
          <w:lang w:val="nb-NO"/>
        </w:rPr>
        <w:t>=</w:t>
      </w:r>
      <w:r w:rsidRPr="00017038">
        <w:rPr>
          <w:rFonts w:ascii="Consolas" w:hAnsi="Consolas"/>
          <w:lang w:val="nb-NO"/>
        </w:rPr>
        <w:t xml:space="preserve"> trekningerDoc.docs.map(mapTrekning);</w:t>
      </w:r>
      <w:r w:rsidRPr="00017038">
        <w:rPr>
          <w:rFonts w:ascii="Consolas" w:hAnsi="Consolas"/>
          <w:lang w:val="nb-NO"/>
        </w:rPr>
        <w:br/>
        <w:t xml:space="preserve">    visPersoner();</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39DC8CE" w14:textId="2112D934" w:rsidR="00291DB3" w:rsidRPr="00211DAE" w:rsidRDefault="007B48DD" w:rsidP="004615AC">
      <w:pPr>
        <w:pStyle w:val="b1aff"/>
      </w:pPr>
      <w:r w:rsidRPr="00211DAE">
        <w:lastRenderedPageBreak/>
        <w:t xml:space="preserve">Funksjonene </w:t>
      </w:r>
      <w:r w:rsidRPr="00CD2241">
        <w:rPr>
          <w:rStyle w:val="LS2CodeBodytext"/>
        </w:rPr>
        <w:t>mapPerson()</w:t>
      </w:r>
      <w:r w:rsidRPr="00211DAE">
        <w:t xml:space="preserve"> og </w:t>
      </w:r>
      <w:r w:rsidRPr="00CD2241">
        <w:rPr>
          <w:rStyle w:val="LS2CodeBodytext"/>
        </w:rPr>
        <w:t>mapTrekning()</w:t>
      </w:r>
      <w:r w:rsidRPr="00211DAE">
        <w:t xml:space="preserve"> henter ut selve dokumentet ved hjelp av </w:t>
      </w:r>
      <w:r w:rsidRPr="00CD2241">
        <w:rPr>
          <w:rStyle w:val="LS2CodeBodytext"/>
        </w:rPr>
        <w:t>data()</w:t>
      </w:r>
      <w:r w:rsidRPr="00211DAE">
        <w:t xml:space="preserve">, som vist tidligere. I tillegg kopierer funksjonene inn id-feltet fra dokument-snapshotet til selve dokumentet. Det er ikke nødvendigvis generelt sett en god løsning, men det passet her for at koden skal </w:t>
      </w:r>
      <w:r w:rsidR="00166A72">
        <w:t>likn</w:t>
      </w:r>
      <w:r w:rsidRPr="00211DAE">
        <w:t xml:space="preserve">e mest mulig på versjonen uten Firebase. I tillegg initaliserer funksjonene henholdsvis feltene </w:t>
      </w:r>
      <w:r w:rsidRPr="00CD2241">
        <w:rPr>
          <w:rStyle w:val="LS2CodeBodytext"/>
        </w:rPr>
        <w:t>erValgt</w:t>
      </w:r>
      <w:r w:rsidRPr="00211DAE">
        <w:t xml:space="preserve"> og </w:t>
      </w:r>
      <w:r w:rsidRPr="00CD2241">
        <w:rPr>
          <w:rStyle w:val="LS2CodeBodytext"/>
        </w:rPr>
        <w:t>tid</w:t>
      </w:r>
      <w:r w:rsidRPr="00211DAE">
        <w:t>:</w:t>
      </w:r>
    </w:p>
    <w:p w14:paraId="172D4DCC" w14:textId="77777777" w:rsidR="00291DB3" w:rsidRPr="00017038" w:rsidRDefault="007B48DD" w:rsidP="004615AC">
      <w:pPr>
        <w:pStyle w:val="eks1aff"/>
        <w:rPr>
          <w:rFonts w:ascii="Consolas" w:hAnsi="Consolas"/>
          <w:lang w:val="nb-NO"/>
        </w:rPr>
      </w:pPr>
      <w:r w:rsidRPr="00D148A9">
        <w:rPr>
          <w:rStyle w:val="LS2Tag"/>
          <w:bCs w:val="0"/>
          <w:lang w:val="nb-NO"/>
          <w:rPrChange w:id="1086"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87" w:author="Terje Kolderup" w:date="2020-01-29T10:02:00Z">
            <w:rPr>
              <w:lang w:val="nb-NO"/>
            </w:rPr>
          </w:rPrChange>
        </w:rPr>
        <w:t>mapPerson</w:t>
      </w:r>
      <w:r w:rsidRPr="00017038">
        <w:rPr>
          <w:rFonts w:ascii="Consolas" w:hAnsi="Consolas"/>
          <w:lang w:val="nb-NO"/>
        </w:rPr>
        <w:t>(personDoc)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personObj </w:t>
      </w:r>
      <w:r w:rsidRPr="007A6D8D">
        <w:rPr>
          <w:rStyle w:val="LS2Operator"/>
          <w:lang w:val="nb-NO"/>
        </w:rPr>
        <w:t>=</w:t>
      </w:r>
      <w:r w:rsidRPr="00017038">
        <w:rPr>
          <w:rFonts w:ascii="Consolas" w:hAnsi="Consolas"/>
          <w:lang w:val="nb-NO"/>
        </w:rPr>
        <w:t xml:space="preserve"> personDoc.data();</w:t>
      </w:r>
      <w:r w:rsidRPr="00017038">
        <w:rPr>
          <w:rFonts w:ascii="Consolas" w:hAnsi="Consolas"/>
          <w:lang w:val="nb-NO"/>
        </w:rPr>
        <w:br/>
        <w:t xml:space="preserve">  personObj.id </w:t>
      </w:r>
      <w:r w:rsidRPr="007A6D8D">
        <w:rPr>
          <w:rStyle w:val="LS2Operator"/>
          <w:lang w:val="nb-NO"/>
        </w:rPr>
        <w:t>=</w:t>
      </w:r>
      <w:r w:rsidRPr="00017038">
        <w:rPr>
          <w:rFonts w:ascii="Consolas" w:hAnsi="Consolas"/>
          <w:lang w:val="nb-NO"/>
        </w:rPr>
        <w:t xml:space="preserve"> personDoc.id;</w:t>
      </w:r>
      <w:r w:rsidRPr="00017038">
        <w:rPr>
          <w:rFonts w:ascii="Consolas" w:hAnsi="Consolas"/>
          <w:lang w:val="nb-NO"/>
        </w:rPr>
        <w:br/>
        <w:t xml:space="preserve">  personObj.erValgt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personObj;</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D148A9">
        <w:rPr>
          <w:rStyle w:val="LS2Tag"/>
          <w:bCs w:val="0"/>
          <w:lang w:val="nb-NO"/>
          <w:rPrChange w:id="1088"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089" w:author="Terje Kolderup" w:date="2020-01-29T10:02:00Z">
            <w:rPr>
              <w:lang w:val="nb-NO"/>
            </w:rPr>
          </w:rPrChange>
        </w:rPr>
        <w:t>mapTrekning</w:t>
      </w:r>
      <w:r w:rsidRPr="00017038">
        <w:rPr>
          <w:rFonts w:ascii="Consolas" w:hAnsi="Consolas"/>
          <w:lang w:val="nb-NO"/>
        </w:rPr>
        <w:t>(trekningDoc)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trekningObj </w:t>
      </w:r>
      <w:r w:rsidRPr="007A6D8D">
        <w:rPr>
          <w:rStyle w:val="LS2Operator"/>
          <w:lang w:val="nb-NO"/>
        </w:rPr>
        <w:t>=</w:t>
      </w:r>
      <w:r w:rsidRPr="00017038">
        <w:rPr>
          <w:rFonts w:ascii="Consolas" w:hAnsi="Consolas"/>
          <w:lang w:val="nb-NO"/>
        </w:rPr>
        <w:t xml:space="preserve"> trekningDoc.data();</w:t>
      </w:r>
      <w:r w:rsidRPr="00017038">
        <w:rPr>
          <w:rFonts w:ascii="Consolas" w:hAnsi="Consolas"/>
          <w:lang w:val="nb-NO"/>
        </w:rPr>
        <w:br/>
        <w:t xml:space="preserve">  trekningObj.tid </w:t>
      </w:r>
      <w:r w:rsidRPr="007A6D8D">
        <w:rPr>
          <w:rStyle w:val="LS2Operator"/>
          <w:lang w:val="nb-NO"/>
        </w:rPr>
        <w:t>=</w:t>
      </w:r>
      <w:r w:rsidRPr="00017038">
        <w:rPr>
          <w:rFonts w:ascii="Consolas" w:hAnsi="Consolas"/>
          <w:lang w:val="nb-NO"/>
        </w:rPr>
        <w:t xml:space="preserve"> trekningObj.tid.toDate().toISOString().substr(</w:t>
      </w:r>
      <w:r w:rsidRPr="00211DAE">
        <w:rPr>
          <w:rStyle w:val="LS2NumVal"/>
          <w:lang w:val="nb-NO"/>
        </w:rPr>
        <w:t>0</w:t>
      </w:r>
      <w:r w:rsidRPr="00017038">
        <w:rPr>
          <w:rFonts w:ascii="Consolas" w:hAnsi="Consolas"/>
          <w:lang w:val="nb-NO"/>
        </w:rPr>
        <w:t>,</w:t>
      </w:r>
      <w:r w:rsidRPr="00211DAE">
        <w:rPr>
          <w:rStyle w:val="LS2NumVal"/>
          <w:lang w:val="nb-NO"/>
        </w:rPr>
        <w:t>16</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trekningObj;</w:t>
      </w:r>
      <w:r w:rsidRPr="00017038">
        <w:rPr>
          <w:rFonts w:ascii="Consolas" w:hAnsi="Consolas"/>
          <w:lang w:val="nb-NO"/>
        </w:rPr>
        <w:br/>
        <w:t>}</w:t>
      </w:r>
    </w:p>
    <w:p w14:paraId="400E3F1C" w14:textId="77777777" w:rsidR="00291DB3" w:rsidRPr="00211DAE" w:rsidRDefault="007B48DD" w:rsidP="004615AC">
      <w:pPr>
        <w:pStyle w:val="b1aff"/>
      </w:pPr>
      <w:r w:rsidRPr="00211DAE">
        <w:t xml:space="preserve">Filen </w:t>
      </w:r>
      <w:r w:rsidRPr="00CD2241">
        <w:rPr>
          <w:rStyle w:val="LS2CodeBodytext"/>
        </w:rPr>
        <w:t>personer.js</w:t>
      </w:r>
      <w:r w:rsidRPr="00211DAE">
        <w:t xml:space="preserve"> inneholder kode som legger til nye personer i Firestore:</w:t>
      </w:r>
    </w:p>
    <w:p w14:paraId="7D97F141"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lang w:val="nb-NO"/>
          <w:rPrChange w:id="1090"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091" w:author="Terje Kolderup" w:date="2020-01-29T09:56:00Z">
            <w:rPr>
              <w:lang w:val="nb-NO"/>
            </w:rPr>
          </w:rPrChange>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092" w:author="Terje Kolderup" w:date="2020-01-29T09:56:00Z">
            <w:rPr>
              <w:rStyle w:val="LS2Object"/>
              <w:lang w:val="nb-NO"/>
            </w:rPr>
          </w:rPrChange>
        </w:rPr>
        <w:t>document</w:t>
      </w:r>
      <w:r w:rsidRPr="00017038">
        <w:rPr>
          <w:rFonts w:ascii="Consolas" w:hAnsi="Consolas"/>
          <w:lang w:val="nb-NO"/>
        </w:rPr>
        <w:t>.getElementById('</w:t>
      </w:r>
      <w:r w:rsidRPr="00211DAE">
        <w:rPr>
          <w:rStyle w:val="LS2String"/>
          <w:lang w:val="nb-NO"/>
        </w:rPr>
        <w:t>nyPerson</w:t>
      </w:r>
      <w:r w:rsidRPr="00017038">
        <w:rPr>
          <w:rFonts w:ascii="Consolas" w:hAnsi="Consolas"/>
          <w:lang w:val="nb-NO"/>
        </w:rPr>
        <w:t>').value;</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personObj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personer</w:t>
      </w:r>
      <w:r w:rsidRPr="00017038">
        <w:rPr>
          <w:rFonts w:ascii="Consolas" w:hAnsi="Consolas"/>
          <w:lang w:val="nb-NO"/>
        </w:rPr>
        <w:t>').add({ navn });</w:t>
      </w:r>
      <w:r w:rsidRPr="00017038">
        <w:rPr>
          <w:rFonts w:ascii="Consolas" w:hAnsi="Consolas"/>
          <w:lang w:val="nb-NO"/>
        </w:rPr>
        <w:br/>
        <w:t xml:space="preserve">    model.personer.liste.push(</w:t>
      </w:r>
      <w:r w:rsidRPr="00017038">
        <w:rPr>
          <w:rFonts w:ascii="Consolas" w:hAnsi="Consolas"/>
          <w:lang w:val="nb-NO"/>
        </w:rPr>
        <w:br/>
        <w:t xml:space="preserve">      { </w:t>
      </w:r>
      <w:r w:rsidRPr="007A6D8D">
        <w:rPr>
          <w:rStyle w:val="LS2Attribute"/>
          <w:lang w:val="nb-NO"/>
        </w:rPr>
        <w:t>id</w:t>
      </w:r>
      <w:r w:rsidRPr="00017038">
        <w:rPr>
          <w:rFonts w:ascii="Consolas" w:hAnsi="Consolas"/>
          <w:lang w:val="nb-NO"/>
        </w:rPr>
        <w:t xml:space="preserve">: personObj.id, </w:t>
      </w:r>
      <w:r w:rsidRPr="007A6D8D">
        <w:rPr>
          <w:rStyle w:val="LS2Attribute"/>
          <w:lang w:val="nb-NO"/>
        </w:rPr>
        <w:t>navn</w:t>
      </w:r>
      <w:r w:rsidRPr="00017038">
        <w:rPr>
          <w:rFonts w:ascii="Consolas" w:hAnsi="Consolas"/>
          <w:lang w:val="nb-NO"/>
        </w:rPr>
        <w:t xml:space="preserve">: navn,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visPersoner();</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90F53E2" w14:textId="77777777" w:rsidR="00291DB3" w:rsidRPr="00211DAE" w:rsidRDefault="007B48DD" w:rsidP="004615AC">
      <w:pPr>
        <w:pStyle w:val="b1aff"/>
      </w:pPr>
      <w:r w:rsidRPr="00211DAE">
        <w:t xml:space="preserve">I funksjonen </w:t>
      </w:r>
      <w:r w:rsidRPr="00CD2241">
        <w:rPr>
          <w:rStyle w:val="LS2CodeBodytext"/>
        </w:rPr>
        <w:t>trekk()</w:t>
      </w:r>
      <w:r w:rsidRPr="00211DAE">
        <w:t xml:space="preserve"> er det lagt til kode som lagrer nye trekninger i Firestore:</w:t>
      </w:r>
    </w:p>
    <w:p w14:paraId="6C11D5F2" w14:textId="1B2D9F36" w:rsidR="00291DB3" w:rsidRPr="00017038" w:rsidRDefault="007B48DD" w:rsidP="004615AC">
      <w:pPr>
        <w:pStyle w:val="eks1aff"/>
        <w:rPr>
          <w:rFonts w:ascii="Consolas" w:hAnsi="Consolas"/>
          <w:lang w:val="nb-NO"/>
        </w:rPr>
      </w:pP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trekningKopi </w:t>
      </w:r>
      <w:r w:rsidRPr="007A6D8D">
        <w:rPr>
          <w:rStyle w:val="LS2Operator"/>
          <w:lang w:val="nb-NO"/>
        </w:rPr>
        <w:t>=</w:t>
      </w:r>
      <w:r w:rsidRPr="00017038">
        <w:rPr>
          <w:rFonts w:ascii="Consolas" w:hAnsi="Consolas"/>
          <w:lang w:val="nb-NO"/>
        </w:rPr>
        <w:t xml:space="preserve"> JSON.parse(JSON.stringify(nyTrekning));</w:t>
      </w:r>
      <w:r w:rsidRPr="00017038">
        <w:rPr>
          <w:rFonts w:ascii="Consolas" w:hAnsi="Consolas"/>
          <w:lang w:val="nb-NO"/>
        </w:rPr>
        <w:br/>
        <w:t xml:space="preserve">    trekningKopi.tid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t>
      </w:r>
      <w:r w:rsidRPr="00017038">
        <w:rPr>
          <w:rFonts w:ascii="Consolas" w:hAnsi="Consolas"/>
          <w:lang w:val="nb-NO"/>
          <w:rPrChange w:id="1093" w:author="Terje Kolderup" w:date="2020-01-29T09:56:00Z">
            <w:rPr>
              <w:rStyle w:val="LS2Object"/>
              <w:lang w:val="nb-NO"/>
            </w:rPr>
          </w:rPrChange>
        </w:rPr>
        <w:t>Date</w:t>
      </w:r>
      <w:r w:rsidRPr="00017038">
        <w:rPr>
          <w:rFonts w:ascii="Consolas" w:hAnsi="Consolas"/>
          <w:lang w:val="nb-NO"/>
        </w:rPr>
        <w:t>(trekningKopi.tid);</w:t>
      </w:r>
      <w:r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trekninger</w:t>
      </w:r>
      <w:r w:rsidRPr="00017038">
        <w:rPr>
          <w:rFonts w:ascii="Consolas" w:hAnsi="Consolas"/>
          <w:lang w:val="nb-NO"/>
        </w:rPr>
        <w:t>').add(trekningKopi);</w:t>
      </w:r>
      <w:r w:rsidRPr="00017038">
        <w:rPr>
          <w:rFonts w:ascii="Consolas" w:hAnsi="Consolas"/>
          <w:lang w:val="nb-NO"/>
        </w:rPr>
        <w:br/>
        <w:t xml:space="preserve">    model.trekninger.unshift(nyTrekning);</w:t>
      </w:r>
      <w:r w:rsidRPr="00017038">
        <w:rPr>
          <w:rFonts w:ascii="Consolas" w:hAnsi="Consolas"/>
          <w:lang w:val="nb-NO"/>
        </w:rPr>
        <w:br/>
        <w:t xml:space="preserve">    visTrekninger();</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w:t>
      </w:r>
    </w:p>
    <w:p w14:paraId="0349A4BF" w14:textId="1B17BFE0" w:rsidR="00291DB3" w:rsidRPr="00211DAE" w:rsidRDefault="007B48DD" w:rsidP="004615AC">
      <w:pPr>
        <w:pStyle w:val="b1aff"/>
      </w:pPr>
      <w:r w:rsidRPr="00211DAE">
        <w:lastRenderedPageBreak/>
        <w:t xml:space="preserve">Formatet til feltet </w:t>
      </w:r>
      <w:r w:rsidRPr="00CD2241">
        <w:rPr>
          <w:rStyle w:val="LS2CodeBodytext"/>
        </w:rPr>
        <w:t>tid</w:t>
      </w:r>
      <w:r w:rsidRPr="00211DAE">
        <w:t xml:space="preserve"> i modellen er en tekstversjon av dato og tid. Derfor lager vi først en kopi av den nye trekningen, før vi endrer tid-feltet til en </w:t>
      </w:r>
      <w:r w:rsidR="00A03F38">
        <w:t>JavaScript</w:t>
      </w:r>
      <w:r w:rsidRPr="00211DAE">
        <w:t xml:space="preserve">-dato, slik at det kan lagres i Firestore. Funksjonen </w:t>
      </w:r>
      <w:r w:rsidRPr="00CD2241">
        <w:rPr>
          <w:rStyle w:val="LS2CodeBodytext"/>
        </w:rPr>
        <w:t>unshift</w:t>
      </w:r>
      <w:r w:rsidRPr="00211DAE">
        <w:t xml:space="preserve"> legger til den nye trekningen først i riktig liste i modellen.</w:t>
      </w:r>
    </w:p>
    <w:p w14:paraId="5157316D" w14:textId="191015EA" w:rsidR="00C12B76" w:rsidRDefault="00C12B76" w:rsidP="00C12B76">
      <w:pPr>
        <w:pStyle w:val="kap1starts"/>
      </w:pPr>
      <w:bookmarkStart w:id="1094" w:name="mer-objektorientert-javascript-med-klass"/>
      <w:r>
        <w:lastRenderedPageBreak/>
        <w:t>[start kap]</w:t>
      </w:r>
    </w:p>
    <w:p w14:paraId="4A424A44" w14:textId="6C27E3B3" w:rsidR="00C12B76" w:rsidRDefault="007B48DD" w:rsidP="00C12B76">
      <w:pPr>
        <w:pStyle w:val="kap1nums"/>
      </w:pPr>
      <w:bookmarkStart w:id="1095" w:name="_Toc28544453"/>
      <w:bookmarkStart w:id="1096" w:name="_Toc28544588"/>
      <w:bookmarkStart w:id="1097" w:name="_Toc29047933"/>
      <w:r w:rsidRPr="00211DAE">
        <w:t>16</w:t>
      </w:r>
      <w:bookmarkEnd w:id="1095"/>
      <w:bookmarkEnd w:id="1096"/>
      <w:bookmarkEnd w:id="1097"/>
    </w:p>
    <w:p w14:paraId="3B663EF5" w14:textId="2C623254" w:rsidR="00291DB3" w:rsidRPr="00211DAE" w:rsidRDefault="007B48DD" w:rsidP="00C12B76">
      <w:pPr>
        <w:pStyle w:val="kap1titts"/>
      </w:pPr>
      <w:bookmarkStart w:id="1098" w:name="_Toc29047934"/>
      <w:r w:rsidRPr="00211DAE">
        <w:t xml:space="preserve">Mer objektorientert </w:t>
      </w:r>
      <w:r w:rsidR="00A03F38">
        <w:t>JavaScript</w:t>
      </w:r>
      <w:r w:rsidRPr="00211DAE">
        <w:t xml:space="preserve"> med klasser</w:t>
      </w:r>
      <w:bookmarkEnd w:id="1094"/>
      <w:bookmarkEnd w:id="1098"/>
    </w:p>
    <w:p w14:paraId="5C8A120C" w14:textId="5D3286CD" w:rsidR="00291DB3" w:rsidRPr="00211DAE" w:rsidRDefault="007B48DD" w:rsidP="00C12B76">
      <w:pPr>
        <w:pStyle w:val="b1af-f"/>
      </w:pPr>
      <w:r w:rsidRPr="00211DAE">
        <w:t xml:space="preserve">Klasser og objektorientering er viktige konsepter i mange programmeringsspråk, som C#, C++ og Java. I </w:t>
      </w:r>
      <w:r w:rsidR="00A03F38">
        <w:t>JavaScript</w:t>
      </w:r>
      <w:r w:rsidRPr="00211DAE">
        <w:t xml:space="preserve"> kan man programmere uten, men det er likevel en fin arena for å lære seg det grunnleggende.</w:t>
      </w:r>
    </w:p>
    <w:p w14:paraId="37E3366B" w14:textId="668D26D3" w:rsidR="00291DB3" w:rsidRPr="00211DAE" w:rsidRDefault="007B48DD" w:rsidP="00B179A8">
      <w:pPr>
        <w:pStyle w:val="b1af"/>
      </w:pPr>
      <w:r w:rsidRPr="00211DAE">
        <w:t>Noe av grunntanken i objektorientering er at over tid forandrer et program seg i form av hva det gjør, men hvilke entiteter programmet jobber med</w:t>
      </w:r>
      <w:r w:rsidR="006207F0">
        <w:t>,</w:t>
      </w:r>
      <w:r w:rsidRPr="00211DAE">
        <w:t xml:space="preserve"> endrer seg lite</w:t>
      </w:r>
      <w:r w:rsidR="00ED5E2D">
        <w:t xml:space="preserve"> – </w:t>
      </w:r>
      <w:r w:rsidRPr="00211DAE">
        <w:t>og disse er derfor velegnet for å strukturere koden i stabile biter.</w:t>
      </w:r>
    </w:p>
    <w:p w14:paraId="22AB7B78" w14:textId="77777777" w:rsidR="00291DB3" w:rsidRPr="00211DAE" w:rsidRDefault="007B48DD" w:rsidP="00B179A8">
      <w:pPr>
        <w:pStyle w:val="b1af"/>
      </w:pPr>
      <w:r w:rsidRPr="00211DAE">
        <w:t xml:space="preserve">Vi sier at vi modellerer virkeligheten. Det gjør også koden lettere å lese. Når vi starter en motor, for eksempel, kan vi tenke oss en klasse </w:t>
      </w:r>
      <w:r w:rsidRPr="00C57878">
        <w:rPr>
          <w:rStyle w:val="LS2CodeBodytext"/>
        </w:rPr>
        <w:t>Motor</w:t>
      </w:r>
      <w:r w:rsidRPr="00211DAE">
        <w:t xml:space="preserve">. En klasse er en mal for objekter, så en konkret motor er ett av muligens mange objekter av denne klassen. Når motoren skal starte, sender vi en melding til objektet. Det gjør vi ved å kalle en funksjon som ligger inne i objekter. Slike funksjoner kaller vi </w:t>
      </w:r>
      <w:r w:rsidRPr="00FE1A1D">
        <w:rPr>
          <w:rStyle w:val="LS2Kursiv"/>
        </w:rPr>
        <w:t>metoder</w:t>
      </w:r>
      <w:r w:rsidRPr="00211DAE">
        <w:t>.</w:t>
      </w:r>
    </w:p>
    <w:p w14:paraId="27AC60D8" w14:textId="347D7878" w:rsidR="00291DB3" w:rsidRPr="00211DAE" w:rsidRDefault="007B48DD" w:rsidP="00B179A8">
      <w:pPr>
        <w:pStyle w:val="b1af"/>
      </w:pPr>
      <w:r w:rsidRPr="00211DAE">
        <w:t xml:space="preserve">Uten objektorientering kan vi tenke oss en funksjon </w:t>
      </w:r>
      <w:r w:rsidRPr="00C57878">
        <w:rPr>
          <w:rStyle w:val="LS2CodeBodytext"/>
        </w:rPr>
        <w:t>start()</w:t>
      </w:r>
      <w:r w:rsidRPr="00211DAE">
        <w:t xml:space="preserve"> som tar en motor som parameter</w:t>
      </w:r>
      <w:r w:rsidR="00ED5E2D">
        <w:t xml:space="preserve"> – </w:t>
      </w:r>
      <w:r w:rsidRPr="00211DAE">
        <w:t xml:space="preserve">og starter den. Dermed kunne vi fått kode ala dette: </w:t>
      </w:r>
      <w:r w:rsidRPr="00C57878">
        <w:rPr>
          <w:rStyle w:val="LS2CodeBodytext"/>
        </w:rPr>
        <w:t>start(motor)</w:t>
      </w:r>
      <w:r w:rsidRPr="00211DAE">
        <w:t>. I objektorientert programmering snur vi om på dette. Funksjonen, det vil si metoden, ligger inne i en klasse</w:t>
      </w:r>
      <w:r w:rsidR="00ED5E2D">
        <w:t xml:space="preserve"> </w:t>
      </w:r>
      <w:r w:rsidRPr="00211DAE">
        <w:t xml:space="preserve">og er med i alle objekter, og vi kan kalle den ved hjelp av vanlig </w:t>
      </w:r>
      <w:r w:rsidRPr="00FE1A1D">
        <w:rPr>
          <w:rStyle w:val="LS2Kursiv"/>
        </w:rPr>
        <w:t>dot syntaks</w:t>
      </w:r>
      <w:r w:rsidRPr="00211DAE">
        <w:t>:</w:t>
      </w:r>
    </w:p>
    <w:p w14:paraId="1B0C056E" w14:textId="77777777" w:rsidR="00291DB3" w:rsidRPr="00017038" w:rsidRDefault="007B48DD" w:rsidP="004615AC">
      <w:pPr>
        <w:pStyle w:val="eks1aff"/>
        <w:rPr>
          <w:rFonts w:ascii="Consolas" w:hAnsi="Consolas"/>
          <w:lang w:val="nb-NO"/>
        </w:rPr>
      </w:pPr>
      <w:r w:rsidRPr="00017038">
        <w:rPr>
          <w:rFonts w:ascii="Consolas" w:hAnsi="Consolas"/>
          <w:lang w:val="nb-NO"/>
        </w:rPr>
        <w:t>motor.start();</w:t>
      </w:r>
    </w:p>
    <w:p w14:paraId="373900F6" w14:textId="77777777" w:rsidR="00291DB3" w:rsidRPr="00211DAE" w:rsidRDefault="007B48DD" w:rsidP="004615AC">
      <w:pPr>
        <w:pStyle w:val="b1aff"/>
      </w:pPr>
      <w:r w:rsidRPr="00211DAE">
        <w:t>Nå skal se på klasser og hvordan man legger metoder inn i dem. La oss som eksempel se på rutene på et sjakkbrett:</w:t>
      </w:r>
    </w:p>
    <w:p w14:paraId="4514E76D" w14:textId="394215BE" w:rsidR="00004B1A" w:rsidRDefault="00004B1A" w:rsidP="00004B1A">
      <w:pPr>
        <w:pStyle w:val="komm1aff"/>
      </w:pPr>
      <w:r>
        <w:t xml:space="preserve">[[figur </w:t>
      </w:r>
      <w:r>
        <w:fldChar w:fldCharType="begin"/>
      </w:r>
      <w:r>
        <w:instrText xml:space="preserve"> seq fig </w:instrText>
      </w:r>
      <w:r>
        <w:fldChar w:fldCharType="separate"/>
      </w:r>
      <w:r>
        <w:rPr>
          <w:noProof/>
        </w:rPr>
        <w:t>61</w:t>
      </w:r>
      <w:r>
        <w:fldChar w:fldCharType="end"/>
      </w:r>
      <w:r>
        <w:t>]]</w:t>
      </w:r>
    </w:p>
    <w:p w14:paraId="20E6B975" w14:textId="77777777" w:rsidR="00291DB3" w:rsidRDefault="007B48DD" w:rsidP="00083F79">
      <w:pPr>
        <w:pStyle w:val="fig1aff"/>
      </w:pPr>
      <w:r>
        <w:rPr>
          <w:noProof/>
          <w:lang w:eastAsia="nb-NO"/>
        </w:rPr>
        <w:drawing>
          <wp:inline distT="0" distB="0" distL="0" distR="0" wp14:anchorId="11A27834" wp14:editId="20EA1F0F">
            <wp:extent cx="2904905" cy="2903641"/>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kap_klasser/sjakk.png"/>
                    <pic:cNvPicPr>
                      <a:picLocks noChangeAspect="1" noChangeArrowheads="1"/>
                    </pic:cNvPicPr>
                  </pic:nvPicPr>
                  <pic:blipFill>
                    <a:blip r:embed="rId71"/>
                    <a:stretch>
                      <a:fillRect/>
                    </a:stretch>
                  </pic:blipFill>
                  <pic:spPr bwMode="auto">
                    <a:xfrm>
                      <a:off x="0" y="0"/>
                      <a:ext cx="2906335" cy="2905070"/>
                    </a:xfrm>
                    <a:prstGeom prst="rect">
                      <a:avLst/>
                    </a:prstGeom>
                    <a:noFill/>
                    <a:ln w="9525">
                      <a:noFill/>
                      <a:headEnd/>
                      <a:tailEnd/>
                    </a:ln>
                  </pic:spPr>
                </pic:pic>
              </a:graphicData>
            </a:graphic>
          </wp:inline>
        </w:drawing>
      </w:r>
    </w:p>
    <w:p w14:paraId="4E657A0C" w14:textId="77777777" w:rsidR="00291DB3" w:rsidRPr="00211DAE" w:rsidRDefault="007B48DD" w:rsidP="00083F79">
      <w:pPr>
        <w:pStyle w:val="b1aff"/>
      </w:pPr>
      <w:r w:rsidRPr="00211DAE">
        <w:lastRenderedPageBreak/>
        <w:t>Hver rute har en kode som gjør</w:t>
      </w:r>
      <w:r w:rsidR="00590A65">
        <w:t xml:space="preserve"> det</w:t>
      </w:r>
      <w:r w:rsidRPr="00211DAE">
        <w:t xml:space="preserve"> lett å si eller skrive hvilken rute man mener. Kolonnene har en bokstav som navn, fra A til H. Radene har et tall som navn, fra 1 til 8. Dermed kan vi for eksempel referere til H3, og det er klart hvilken rute vi mener (tredje nederst helt til høyre).</w:t>
      </w:r>
    </w:p>
    <w:p w14:paraId="2607EF35" w14:textId="68CFA517" w:rsidR="00291DB3" w:rsidRPr="00211DAE" w:rsidRDefault="007B48DD" w:rsidP="00B179A8">
      <w:pPr>
        <w:pStyle w:val="b1af"/>
      </w:pPr>
      <w:r w:rsidRPr="00211DAE">
        <w:t xml:space="preserve">Vi vet allerede at vi kan lage objekter i </w:t>
      </w:r>
      <w:r w:rsidR="00A03F38">
        <w:t>JavaScript</w:t>
      </w:r>
      <w:r w:rsidRPr="00211DAE">
        <w:t>, og at vi kan bruke dette til å representere en rute, for eksempel for å holde rede på hvor en brikke er:</w:t>
      </w:r>
    </w:p>
    <w:p w14:paraId="19709DB9"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kolonne</w:t>
      </w:r>
      <w:r w:rsidRPr="00017038">
        <w:rPr>
          <w:rFonts w:ascii="Consolas" w:hAnsi="Consolas"/>
          <w:lang w:val="nb-NO"/>
        </w:rPr>
        <w:t>: '</w:t>
      </w:r>
      <w:r w:rsidRPr="00211DAE">
        <w:rPr>
          <w:rStyle w:val="LS2String"/>
          <w:lang w:val="nb-NO"/>
        </w:rPr>
        <w:t>H</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rad</w:t>
      </w:r>
      <w:r w:rsidRPr="00017038">
        <w:rPr>
          <w:rFonts w:ascii="Consolas" w:hAnsi="Consolas"/>
          <w:lang w:val="nb-NO"/>
        </w:rPr>
        <w:t xml:space="preserve">: </w:t>
      </w:r>
      <w:r w:rsidRPr="00211DAE">
        <w:rPr>
          <w:rStyle w:val="LS2NumVal"/>
          <w:lang w:val="nb-NO"/>
        </w:rPr>
        <w:t>3</w:t>
      </w:r>
      <w:r w:rsidRPr="00017038">
        <w:rPr>
          <w:rFonts w:ascii="Consolas" w:hAnsi="Consolas"/>
          <w:lang w:val="nb-NO"/>
        </w:rPr>
        <w:br/>
        <w:t>};</w:t>
      </w:r>
    </w:p>
    <w:p w14:paraId="105F710A" w14:textId="77777777" w:rsidR="00291DB3" w:rsidRPr="00211DAE" w:rsidRDefault="007B48DD" w:rsidP="004615AC">
      <w:pPr>
        <w:pStyle w:val="b1aff"/>
      </w:pPr>
      <w:r w:rsidRPr="00211DAE">
        <w:t>I dette tilfellet har vi valgt å lagre kolonnen og raden hver for seg, og det gjør det enkelt å endre på dem og lese dem ut separat. Noen ganger trenger vi likevel hele koden satt sammen. Det kan vi få til med en funksjon:</w:t>
      </w:r>
    </w:p>
    <w:p w14:paraId="38805444" w14:textId="77777777" w:rsidR="00291DB3" w:rsidRPr="00017038" w:rsidRDefault="007B48DD" w:rsidP="004615AC">
      <w:pPr>
        <w:pStyle w:val="eks1aff"/>
        <w:rPr>
          <w:rFonts w:ascii="Consolas" w:hAnsi="Consolas"/>
          <w:lang w:val="nb-NO"/>
        </w:rPr>
      </w:pPr>
      <w:r w:rsidRPr="00CC5D44">
        <w:rPr>
          <w:rStyle w:val="LS2Tag"/>
          <w:bCs w:val="0"/>
          <w:lang w:val="nb-NO"/>
          <w:rPrChange w:id="1099"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1100" w:author="Terje Kolderup" w:date="2020-01-29T09:56:00Z">
            <w:rPr>
              <w:lang w:val="nb-NO"/>
            </w:rPr>
          </w:rPrChange>
        </w:rPr>
        <w:t>kode</w:t>
      </w:r>
      <w:r w:rsidRPr="00017038">
        <w:rPr>
          <w:rFonts w:ascii="Consolas" w:hAnsi="Consolas"/>
          <w:lang w:val="nb-NO"/>
        </w:rPr>
        <w:t>(rute)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rute.kolonne </w:t>
      </w:r>
      <w:r w:rsidRPr="007A6D8D">
        <w:rPr>
          <w:rStyle w:val="LS2Operator"/>
          <w:lang w:val="nb-NO"/>
        </w:rPr>
        <w:t>+</w:t>
      </w:r>
      <w:r w:rsidRPr="00017038">
        <w:rPr>
          <w:rFonts w:ascii="Consolas" w:hAnsi="Consolas"/>
          <w:lang w:val="nb-NO"/>
        </w:rPr>
        <w:t xml:space="preserve"> rute.rad;</w:t>
      </w:r>
      <w:r w:rsidRPr="00017038">
        <w:rPr>
          <w:rFonts w:ascii="Consolas" w:hAnsi="Consolas"/>
          <w:lang w:val="nb-NO"/>
        </w:rPr>
        <w:br/>
        <w:t>}</w:t>
      </w:r>
    </w:p>
    <w:p w14:paraId="2E2D810E" w14:textId="3FD9A512" w:rsidR="00291DB3" w:rsidRPr="00211DAE" w:rsidRDefault="007B48DD" w:rsidP="004615AC">
      <w:pPr>
        <w:pStyle w:val="b1aff"/>
      </w:pPr>
      <w:r w:rsidRPr="00211DAE">
        <w:t xml:space="preserve">Denne funksjonen jobber bare med variabler i objektet som variabelen </w:t>
      </w:r>
      <w:r w:rsidRPr="00CD2241">
        <w:rPr>
          <w:rStyle w:val="LS2CodeBodytext"/>
        </w:rPr>
        <w:t>rute</w:t>
      </w:r>
      <w:r w:rsidRPr="00211DAE">
        <w:t xml:space="preserve"> viser til. Da ligger alt til rette for å lage en klasse, </w:t>
      </w:r>
      <w:r w:rsidR="00CB4B09">
        <w:t>som</w:t>
      </w:r>
      <w:r w:rsidR="006207F0" w:rsidRPr="00211DAE">
        <w:t xml:space="preserve"> </w:t>
      </w:r>
      <w:r w:rsidRPr="00211DAE">
        <w:t>også denne funksjonen flyttes</w:t>
      </w:r>
      <w:r w:rsidR="00CB4B09">
        <w:t xml:space="preserve"> til </w:t>
      </w:r>
      <w:r w:rsidR="00ED5E2D">
        <w:t xml:space="preserve">– </w:t>
      </w:r>
      <w:r w:rsidRPr="00211DAE">
        <w:t>og d</w:t>
      </w:r>
      <w:r w:rsidR="006207F0">
        <w:t>ermed</w:t>
      </w:r>
      <w:r w:rsidRPr="00211DAE">
        <w:t xml:space="preserve"> blir til en metode. Slik ser det ut:</w:t>
      </w:r>
    </w:p>
    <w:p w14:paraId="22BCD373" w14:textId="77777777" w:rsidR="00291DB3" w:rsidRPr="00017038" w:rsidRDefault="007B48DD" w:rsidP="004615AC">
      <w:pPr>
        <w:pStyle w:val="eks1aff"/>
        <w:rPr>
          <w:rFonts w:ascii="Consolas" w:hAnsi="Consolas"/>
          <w:rPrChange w:id="1101" w:author="Terje Kolderup" w:date="2020-01-29T09:56:00Z">
            <w:rPr>
              <w:lang w:val="nb-NO"/>
            </w:rPr>
          </w:rPrChange>
        </w:rPr>
      </w:pPr>
      <w:r w:rsidRPr="004A7FD8">
        <w:rPr>
          <w:rStyle w:val="LS2Tag"/>
          <w:bCs w:val="0"/>
          <w:rPrChange w:id="1102" w:author="Terje Kolderup" w:date="2020-01-24T12:52:00Z">
            <w:rPr>
              <w:rStyle w:val="LS2Keyword"/>
              <w:lang w:val="nb-NO"/>
            </w:rPr>
          </w:rPrChange>
        </w:rPr>
        <w:t>class</w:t>
      </w:r>
      <w:r w:rsidRPr="00017038">
        <w:rPr>
          <w:rFonts w:ascii="Consolas" w:hAnsi="Consolas"/>
          <w:rPrChange w:id="1103" w:author="Terje Kolderup" w:date="2020-01-29T09:56:00Z">
            <w:rPr>
              <w:lang w:val="nb-NO"/>
            </w:rPr>
          </w:rPrChange>
        </w:rPr>
        <w:t xml:space="preserve"> </w:t>
      </w:r>
      <w:proofErr w:type="spellStart"/>
      <w:r w:rsidRPr="00017038">
        <w:rPr>
          <w:rFonts w:ascii="Consolas" w:hAnsi="Consolas"/>
          <w:rPrChange w:id="1104" w:author="Terje Kolderup" w:date="2020-01-29T09:56:00Z">
            <w:rPr>
              <w:lang w:val="nb-NO"/>
            </w:rPr>
          </w:rPrChange>
        </w:rPr>
        <w:t>Rute</w:t>
      </w:r>
      <w:proofErr w:type="spellEnd"/>
      <w:r w:rsidRPr="00017038">
        <w:rPr>
          <w:rFonts w:ascii="Consolas" w:hAnsi="Consolas"/>
          <w:rPrChange w:id="1105" w:author="Terje Kolderup" w:date="2020-01-29T09:56:00Z">
            <w:rPr>
              <w:lang w:val="nb-NO"/>
            </w:rPr>
          </w:rPrChange>
        </w:rPr>
        <w:t xml:space="preserve"> {</w:t>
      </w:r>
      <w:r w:rsidRPr="00017038">
        <w:rPr>
          <w:rFonts w:ascii="Consolas" w:hAnsi="Consolas"/>
          <w:rPrChange w:id="1106" w:author="Terje Kolderup" w:date="2020-01-29T09:56:00Z">
            <w:rPr>
              <w:lang w:val="nb-NO"/>
            </w:rPr>
          </w:rPrChange>
        </w:rPr>
        <w:br/>
        <w:t xml:space="preserve">    </w:t>
      </w:r>
      <w:proofErr w:type="spellStart"/>
      <w:proofErr w:type="gramStart"/>
      <w:r w:rsidRPr="00EE5B3C">
        <w:rPr>
          <w:rStyle w:val="LS2NumVal"/>
          <w:rPrChange w:id="1107" w:author="Terje Kolderup" w:date="2020-01-24T12:54:00Z">
            <w:rPr>
              <w:lang w:val="nb-NO"/>
            </w:rPr>
          </w:rPrChange>
        </w:rPr>
        <w:t>kode</w:t>
      </w:r>
      <w:proofErr w:type="spellEnd"/>
      <w:r w:rsidRPr="00017038">
        <w:rPr>
          <w:rFonts w:ascii="Consolas" w:hAnsi="Consolas"/>
          <w:rPrChange w:id="1108" w:author="Terje Kolderup" w:date="2020-01-29T09:56:00Z">
            <w:rPr>
              <w:lang w:val="nb-NO"/>
            </w:rPr>
          </w:rPrChange>
        </w:rPr>
        <w:t>(</w:t>
      </w:r>
      <w:proofErr w:type="gramEnd"/>
      <w:r w:rsidRPr="00017038">
        <w:rPr>
          <w:rFonts w:ascii="Consolas" w:hAnsi="Consolas"/>
          <w:rPrChange w:id="1109" w:author="Terje Kolderup" w:date="2020-01-29T09:56:00Z">
            <w:rPr>
              <w:lang w:val="nb-NO"/>
            </w:rPr>
          </w:rPrChange>
        </w:rPr>
        <w:t>) {</w:t>
      </w:r>
      <w:r w:rsidRPr="00017038">
        <w:rPr>
          <w:rFonts w:ascii="Consolas" w:hAnsi="Consolas"/>
          <w:rPrChange w:id="1110" w:author="Terje Kolderup" w:date="2020-01-29T09:56:00Z">
            <w:rPr>
              <w:lang w:val="nb-NO"/>
            </w:rPr>
          </w:rPrChange>
        </w:rPr>
        <w:br/>
        <w:t xml:space="preserve">        </w:t>
      </w:r>
      <w:r w:rsidRPr="00CC5D44">
        <w:rPr>
          <w:rStyle w:val="LS2Keyword"/>
          <w:rPrChange w:id="1111" w:author="Terje Kolderup" w:date="2020-01-29T09:56:00Z">
            <w:rPr>
              <w:rStyle w:val="LS2Keyword"/>
              <w:lang w:val="nb-NO"/>
            </w:rPr>
          </w:rPrChange>
        </w:rPr>
        <w:t>return</w:t>
      </w:r>
      <w:r w:rsidRPr="00017038">
        <w:rPr>
          <w:rFonts w:ascii="Consolas" w:hAnsi="Consolas"/>
          <w:rPrChange w:id="1112" w:author="Terje Kolderup" w:date="2020-01-29T09:56:00Z">
            <w:rPr>
              <w:lang w:val="nb-NO"/>
            </w:rPr>
          </w:rPrChange>
        </w:rPr>
        <w:t xml:space="preserve"> </w:t>
      </w:r>
      <w:proofErr w:type="spellStart"/>
      <w:r w:rsidRPr="00CC5D44">
        <w:rPr>
          <w:rStyle w:val="LS2Keyword"/>
          <w:rPrChange w:id="1113" w:author="Terje Kolderup" w:date="2020-01-29T09:56:00Z">
            <w:rPr>
              <w:rStyle w:val="LS2Keyword"/>
              <w:lang w:val="nb-NO"/>
            </w:rPr>
          </w:rPrChange>
        </w:rPr>
        <w:t>this</w:t>
      </w:r>
      <w:r w:rsidRPr="00017038">
        <w:rPr>
          <w:rFonts w:ascii="Consolas" w:hAnsi="Consolas"/>
          <w:rPrChange w:id="1114" w:author="Terje Kolderup" w:date="2020-01-29T09:56:00Z">
            <w:rPr>
              <w:lang w:val="nb-NO"/>
            </w:rPr>
          </w:rPrChange>
        </w:rPr>
        <w:t>.kolonne</w:t>
      </w:r>
      <w:proofErr w:type="spellEnd"/>
      <w:r w:rsidRPr="00017038">
        <w:rPr>
          <w:rFonts w:ascii="Consolas" w:hAnsi="Consolas"/>
          <w:rPrChange w:id="1115" w:author="Terje Kolderup" w:date="2020-01-29T09:56:00Z">
            <w:rPr>
              <w:lang w:val="nb-NO"/>
            </w:rPr>
          </w:rPrChange>
        </w:rPr>
        <w:t xml:space="preserve"> </w:t>
      </w:r>
      <w:r w:rsidRPr="00CC5D44">
        <w:rPr>
          <w:rStyle w:val="LS2Operator"/>
          <w:rPrChange w:id="1116" w:author="Terje Kolderup" w:date="2020-01-29T09:56:00Z">
            <w:rPr>
              <w:rStyle w:val="LS2Operator"/>
              <w:lang w:val="nb-NO"/>
            </w:rPr>
          </w:rPrChange>
        </w:rPr>
        <w:t>+</w:t>
      </w:r>
      <w:r w:rsidRPr="00017038">
        <w:rPr>
          <w:rFonts w:ascii="Consolas" w:hAnsi="Consolas"/>
          <w:rPrChange w:id="1117" w:author="Terje Kolderup" w:date="2020-01-29T09:56:00Z">
            <w:rPr>
              <w:lang w:val="nb-NO"/>
            </w:rPr>
          </w:rPrChange>
        </w:rPr>
        <w:t xml:space="preserve"> </w:t>
      </w:r>
      <w:proofErr w:type="spellStart"/>
      <w:r w:rsidRPr="00CC5D44">
        <w:rPr>
          <w:rStyle w:val="LS2Keyword"/>
          <w:rPrChange w:id="1118" w:author="Terje Kolderup" w:date="2020-01-29T09:56:00Z">
            <w:rPr>
              <w:rStyle w:val="LS2Keyword"/>
              <w:lang w:val="nb-NO"/>
            </w:rPr>
          </w:rPrChange>
        </w:rPr>
        <w:t>this</w:t>
      </w:r>
      <w:r w:rsidRPr="00017038">
        <w:rPr>
          <w:rFonts w:ascii="Consolas" w:hAnsi="Consolas"/>
          <w:rPrChange w:id="1119" w:author="Terje Kolderup" w:date="2020-01-29T09:56:00Z">
            <w:rPr>
              <w:lang w:val="nb-NO"/>
            </w:rPr>
          </w:rPrChange>
        </w:rPr>
        <w:t>.rad</w:t>
      </w:r>
      <w:proofErr w:type="spellEnd"/>
      <w:r w:rsidRPr="00017038">
        <w:rPr>
          <w:rFonts w:ascii="Consolas" w:hAnsi="Consolas"/>
          <w:rPrChange w:id="1120" w:author="Terje Kolderup" w:date="2020-01-29T09:56:00Z">
            <w:rPr>
              <w:lang w:val="nb-NO"/>
            </w:rPr>
          </w:rPrChange>
        </w:rPr>
        <w:t>;</w:t>
      </w:r>
      <w:r w:rsidRPr="00017038">
        <w:rPr>
          <w:rFonts w:ascii="Consolas" w:hAnsi="Consolas"/>
          <w:rPrChange w:id="1121" w:author="Terje Kolderup" w:date="2020-01-29T09:56:00Z">
            <w:rPr>
              <w:lang w:val="nb-NO"/>
            </w:rPr>
          </w:rPrChange>
        </w:rPr>
        <w:br/>
        <w:t xml:space="preserve">    }</w:t>
      </w:r>
      <w:r w:rsidRPr="00017038">
        <w:rPr>
          <w:rFonts w:ascii="Consolas" w:hAnsi="Consolas"/>
          <w:rPrChange w:id="1122" w:author="Terje Kolderup" w:date="2020-01-29T09:56:00Z">
            <w:rPr>
              <w:lang w:val="nb-NO"/>
            </w:rPr>
          </w:rPrChange>
        </w:rPr>
        <w:br/>
        <w:t>}</w:t>
      </w:r>
    </w:p>
    <w:p w14:paraId="4108A2B1" w14:textId="2893570D" w:rsidR="00291DB3" w:rsidRPr="00211DAE" w:rsidRDefault="007B48DD" w:rsidP="004615AC">
      <w:pPr>
        <w:pStyle w:val="b1aff"/>
      </w:pPr>
      <w:r w:rsidRPr="00211DAE">
        <w:t xml:space="preserve">For å lage en klasse bruker vi altså ordet </w:t>
      </w:r>
      <w:r w:rsidRPr="00CD2241">
        <w:rPr>
          <w:rStyle w:val="LS2CodeBodytext"/>
        </w:rPr>
        <w:t>class</w:t>
      </w:r>
      <w:r w:rsidRPr="00211DAE">
        <w:t xml:space="preserve"> og et navn vi velger. Krøllparenteser markerer start og slutt for klassen. Det eneste vi har inni</w:t>
      </w:r>
      <w:r w:rsidR="006207F0">
        <w:t>,</w:t>
      </w:r>
      <w:r w:rsidRPr="00211DAE">
        <w:t xml:space="preserve"> er en metode. Sammen</w:t>
      </w:r>
      <w:r w:rsidR="00166A72">
        <w:t>likn</w:t>
      </w:r>
      <w:r w:rsidRPr="00211DAE">
        <w:t xml:space="preserve">er vi med den tilsvarende funksjonen fra forrige eksempel, ser vi at metoder ikke har ordet </w:t>
      </w:r>
      <w:r w:rsidRPr="00CD2241">
        <w:rPr>
          <w:rStyle w:val="LS2CodeBodytext"/>
        </w:rPr>
        <w:t>function</w:t>
      </w:r>
      <w:r w:rsidRPr="00211DAE">
        <w:t xml:space="preserve"> eller noe annet</w:t>
      </w:r>
      <w:r w:rsidR="00ED5E2D">
        <w:t xml:space="preserve"> – </w:t>
      </w:r>
      <w:r w:rsidRPr="00211DAE">
        <w:t>bare navn og parenteser (med eventuelle parametre).</w:t>
      </w:r>
    </w:p>
    <w:p w14:paraId="035637D2" w14:textId="377F6337" w:rsidR="00291DB3" w:rsidRPr="00211DAE" w:rsidRDefault="007B48DD" w:rsidP="00B179A8">
      <w:pPr>
        <w:pStyle w:val="b1af"/>
      </w:pPr>
      <w:r w:rsidRPr="00211DAE">
        <w:t xml:space="preserve">Inne i metoden ser vi omtrent det samme innholdet, men </w:t>
      </w:r>
      <w:r w:rsidRPr="00C57878">
        <w:rPr>
          <w:rStyle w:val="LS2CodeBodytext"/>
        </w:rPr>
        <w:t>rute</w:t>
      </w:r>
      <w:r w:rsidRPr="00211DAE">
        <w:t xml:space="preserve"> er byttet ut med </w:t>
      </w:r>
      <w:r w:rsidRPr="00C57878">
        <w:rPr>
          <w:rStyle w:val="LS2CodeBodytext"/>
        </w:rPr>
        <w:t>this</w:t>
      </w:r>
      <w:r w:rsidRPr="00211DAE">
        <w:t xml:space="preserve">. Metoden er generell og kan brukes på et hvilket som helst objekt. </w:t>
      </w:r>
      <w:r w:rsidRPr="00C57878">
        <w:rPr>
          <w:rStyle w:val="LS2CodeBodytext"/>
        </w:rPr>
        <w:t>this</w:t>
      </w:r>
      <w:r w:rsidRPr="00211DAE">
        <w:t xml:space="preserve"> referer til det objektet som gjelder den enkelte gangen metoden blir kalt.</w:t>
      </w:r>
    </w:p>
    <w:p w14:paraId="1DA82CC3" w14:textId="2D0E187D" w:rsidR="00291DB3" w:rsidRPr="00211DAE" w:rsidRDefault="007B48DD" w:rsidP="00B179A8">
      <w:pPr>
        <w:pStyle w:val="b1af"/>
      </w:pPr>
      <w:r w:rsidRPr="00211DAE">
        <w:t>Når vi skal lage et objekt av denne klassen, kan vi ikke bruke</w:t>
      </w:r>
      <w:r w:rsidRPr="00EF34C1">
        <w:t xml:space="preserve"> </w:t>
      </w:r>
      <w:r w:rsidRPr="00EF34C1">
        <w:rPr>
          <w:rStyle w:val="LS2CodeBodytext"/>
        </w:rPr>
        <w:t>{</w:t>
      </w:r>
      <w:r w:rsidRPr="00C57878">
        <w:rPr>
          <w:rStyle w:val="LS2CodeBodytext"/>
        </w:rPr>
        <w:t>}</w:t>
      </w:r>
      <w:r w:rsidRPr="00211DAE">
        <w:t>, for det blir et generelt objekt</w:t>
      </w:r>
      <w:r w:rsidR="00ED5E2D">
        <w:t xml:space="preserve"> – </w:t>
      </w:r>
      <w:r w:rsidRPr="00211DAE">
        <w:t xml:space="preserve">og ikke et objekt av klassen Rute, med metoden </w:t>
      </w:r>
      <w:r w:rsidRPr="00C57878">
        <w:rPr>
          <w:rStyle w:val="LS2CodeBodytext"/>
        </w:rPr>
        <w:t>kode()</w:t>
      </w:r>
      <w:r w:rsidRPr="00211DAE">
        <w:t xml:space="preserve"> på kjøpet. Dermed får vi heller ikke satt de initielle verdiene til </w:t>
      </w:r>
      <w:r w:rsidRPr="00C57878">
        <w:rPr>
          <w:rStyle w:val="LS2CodeBodytext"/>
        </w:rPr>
        <w:t>rad</w:t>
      </w:r>
      <w:r w:rsidRPr="00211DAE">
        <w:t xml:space="preserve"> og </w:t>
      </w:r>
      <w:r w:rsidRPr="00C57878">
        <w:rPr>
          <w:rStyle w:val="LS2CodeBodytext"/>
        </w:rPr>
        <w:t>kolonne</w:t>
      </w:r>
      <w:r w:rsidRPr="00211DAE">
        <w:t>, så vi gjør det på egne linjer:</w:t>
      </w:r>
    </w:p>
    <w:p w14:paraId="57C9F487"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Rute();</w:t>
      </w:r>
      <w:r w:rsidRPr="00017038">
        <w:rPr>
          <w:rFonts w:ascii="Consolas" w:hAnsi="Consolas"/>
          <w:lang w:val="nb-NO"/>
        </w:rPr>
        <w:br/>
        <w:t xml:space="preserve">ruteH3.rad </w:t>
      </w:r>
      <w:r w:rsidRPr="007A6D8D">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r w:rsidRPr="00017038">
        <w:rPr>
          <w:rFonts w:ascii="Consolas" w:hAnsi="Consolas"/>
          <w:lang w:val="nb-NO"/>
        </w:rPr>
        <w:br/>
        <w:t xml:space="preserve">ruteH3.kolonne </w:t>
      </w:r>
      <w:r w:rsidRPr="007A6D8D">
        <w:rPr>
          <w:rStyle w:val="LS2Operator"/>
          <w:lang w:val="nb-NO"/>
        </w:rPr>
        <w:t>=</w:t>
      </w:r>
      <w:r w:rsidRPr="00017038">
        <w:rPr>
          <w:rFonts w:ascii="Consolas" w:hAnsi="Consolas"/>
          <w:lang w:val="nb-NO"/>
        </w:rPr>
        <w:t xml:space="preserve"> '</w:t>
      </w:r>
      <w:r w:rsidRPr="00211DAE">
        <w:rPr>
          <w:rStyle w:val="LS2String"/>
          <w:lang w:val="nb-NO"/>
        </w:rPr>
        <w:t>H</w:t>
      </w:r>
      <w:r w:rsidRPr="00017038">
        <w:rPr>
          <w:rFonts w:ascii="Consolas" w:hAnsi="Consolas"/>
          <w:lang w:val="nb-NO"/>
        </w:rPr>
        <w:t>';</w:t>
      </w:r>
      <w:r w:rsidRPr="00017038">
        <w:rPr>
          <w:rFonts w:ascii="Consolas" w:hAnsi="Consolas"/>
          <w:lang w:val="nb-NO"/>
        </w:rPr>
        <w:br/>
        <w:t>console.log(ruteH3.kode());</w:t>
      </w:r>
    </w:p>
    <w:p w14:paraId="79B6C804" w14:textId="77777777" w:rsidR="00291DB3" w:rsidRPr="00211DAE" w:rsidRDefault="007B48DD" w:rsidP="004615AC">
      <w:pPr>
        <w:pStyle w:val="b1aff"/>
      </w:pPr>
      <w:r w:rsidRPr="00211DAE">
        <w:t xml:space="preserve">På siste linje kaller vi så metoden </w:t>
      </w:r>
      <w:r w:rsidRPr="00CD2241">
        <w:rPr>
          <w:rStyle w:val="LS2CodeBodytext"/>
        </w:rPr>
        <w:t>kode()</w:t>
      </w:r>
      <w:r w:rsidRPr="00211DAE">
        <w:t xml:space="preserve">, og den vil i dette tilfelle returnere </w:t>
      </w:r>
      <w:r w:rsidRPr="00CD2241">
        <w:rPr>
          <w:rStyle w:val="LS2CodeBodytext"/>
        </w:rPr>
        <w:t>H3</w:t>
      </w:r>
      <w:r w:rsidRPr="00211DAE">
        <w:t>.</w:t>
      </w:r>
    </w:p>
    <w:p w14:paraId="74242DA6" w14:textId="77777777" w:rsidR="00291DB3" w:rsidRPr="00211DAE" w:rsidRDefault="007B48DD" w:rsidP="00B179A8">
      <w:pPr>
        <w:pStyle w:val="b1af"/>
      </w:pPr>
      <w:r w:rsidRPr="00211DAE">
        <w:lastRenderedPageBreak/>
        <w:t>Om vi skulle gjort det likest mulig uten en klasse, ville det blitt slik:</w:t>
      </w:r>
    </w:p>
    <w:p w14:paraId="2AF81E3C"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ruteH3.rad </w:t>
      </w:r>
      <w:r w:rsidRPr="007A6D8D">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r w:rsidRPr="00017038">
        <w:rPr>
          <w:rFonts w:ascii="Consolas" w:hAnsi="Consolas"/>
          <w:lang w:val="nb-NO"/>
        </w:rPr>
        <w:br/>
        <w:t xml:space="preserve">ruteH3.kolonne </w:t>
      </w:r>
      <w:r w:rsidRPr="007A6D8D">
        <w:rPr>
          <w:rStyle w:val="LS2Operator"/>
          <w:lang w:val="nb-NO"/>
        </w:rPr>
        <w:t>=</w:t>
      </w:r>
      <w:r w:rsidRPr="00017038">
        <w:rPr>
          <w:rFonts w:ascii="Consolas" w:hAnsi="Consolas"/>
          <w:lang w:val="nb-NO"/>
        </w:rPr>
        <w:t xml:space="preserve"> '</w:t>
      </w:r>
      <w:r w:rsidRPr="00211DAE">
        <w:rPr>
          <w:rStyle w:val="LS2String"/>
          <w:lang w:val="nb-NO"/>
        </w:rPr>
        <w:t>H</w:t>
      </w:r>
      <w:r w:rsidRPr="00017038">
        <w:rPr>
          <w:rFonts w:ascii="Consolas" w:hAnsi="Consolas"/>
          <w:lang w:val="nb-NO"/>
        </w:rPr>
        <w:t>';</w:t>
      </w:r>
      <w:r w:rsidRPr="00017038">
        <w:rPr>
          <w:rFonts w:ascii="Consolas" w:hAnsi="Consolas"/>
          <w:lang w:val="nb-NO"/>
        </w:rPr>
        <w:br/>
        <w:t>console.log(kode(ruteH3));</w:t>
      </w:r>
    </w:p>
    <w:p w14:paraId="0BACB10D" w14:textId="77777777" w:rsidR="00291DB3" w:rsidRPr="00211DAE" w:rsidRDefault="007B48DD" w:rsidP="004615AC">
      <w:pPr>
        <w:pStyle w:val="b1aff"/>
      </w:pPr>
      <w:r w:rsidRPr="00211DAE">
        <w:t xml:space="preserve">Tanken er da altså at </w:t>
      </w:r>
      <w:r w:rsidRPr="00CD2241">
        <w:rPr>
          <w:rStyle w:val="LS2CodeBodytext"/>
        </w:rPr>
        <w:t>kode()</w:t>
      </w:r>
      <w:r w:rsidRPr="00211DAE">
        <w:t xml:space="preserve"> ikke er en metode, men en funksjon som tar et rute-objekt som parameter.</w:t>
      </w:r>
    </w:p>
    <w:p w14:paraId="7B10FD9C" w14:textId="77777777" w:rsidR="00291DB3" w:rsidRPr="00211DAE" w:rsidRDefault="007B48DD" w:rsidP="00B179A8">
      <w:pPr>
        <w:pStyle w:val="b1af"/>
      </w:pPr>
      <w:r w:rsidRPr="00211DAE">
        <w:t xml:space="preserve">Klasser har noe som heter </w:t>
      </w:r>
      <w:r w:rsidRPr="00C57878">
        <w:rPr>
          <w:rStyle w:val="LS2CodeBodytext"/>
        </w:rPr>
        <w:t>constructor</w:t>
      </w:r>
      <w:r w:rsidRPr="00211DAE">
        <w:t xml:space="preserve"> (konstruktør på norsk), som gjør det letter</w:t>
      </w:r>
      <w:r w:rsidR="00561E70">
        <w:t>e å</w:t>
      </w:r>
      <w:r w:rsidRPr="00211DAE">
        <w:t xml:space="preserve"> sette initielle verdier når vi lager et nytt objekt. For at det skal virke, må vi legge det til i klassen:</w:t>
      </w:r>
    </w:p>
    <w:p w14:paraId="55DE4B39" w14:textId="77777777" w:rsidR="00291DB3" w:rsidRPr="00017038" w:rsidRDefault="007B48DD" w:rsidP="004615AC">
      <w:pPr>
        <w:pStyle w:val="eks1aff"/>
        <w:rPr>
          <w:rFonts w:ascii="Consolas" w:hAnsi="Consolas"/>
          <w:lang w:val="nb-NO"/>
        </w:rPr>
      </w:pPr>
      <w:r w:rsidRPr="00CC5D44">
        <w:rPr>
          <w:rStyle w:val="LS2Tag"/>
          <w:bCs w:val="0"/>
          <w:lang w:val="nb-NO"/>
          <w:rPrChange w:id="1123" w:author="Terje Kolderup" w:date="2020-01-29T09:56:00Z">
            <w:rPr>
              <w:rStyle w:val="LS2Keyword"/>
              <w:lang w:val="nb-NO"/>
            </w:rPr>
          </w:rPrChange>
        </w:rPr>
        <w:t>class</w:t>
      </w:r>
      <w:r w:rsidRPr="00017038">
        <w:rPr>
          <w:rFonts w:ascii="Consolas" w:hAnsi="Consolas"/>
          <w:lang w:val="nb-NO"/>
        </w:rPr>
        <w:t xml:space="preserve"> Rute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 {</w:t>
      </w:r>
      <w:r w:rsidRPr="00017038">
        <w:rPr>
          <w:rFonts w:ascii="Consolas" w:hAnsi="Consolas"/>
          <w:lang w:val="nb-NO"/>
        </w:rPr>
        <w:br/>
        <w:t xml:space="preserve">        console.log('</w:t>
      </w:r>
      <w:r w:rsidRPr="00211DAE">
        <w:rPr>
          <w:rStyle w:val="LS2String"/>
          <w:lang w:val="nb-NO"/>
        </w:rPr>
        <w:t>lager nytt objekt av klassen Rute!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proofErr w:type="spellStart"/>
      <w:r w:rsidRPr="00EE5B3C">
        <w:rPr>
          <w:rStyle w:val="LS2NumVal"/>
          <w:rPrChange w:id="1124" w:author="Terje Kolderup" w:date="2020-01-24T12:55:00Z">
            <w:rPr>
              <w:lang w:val="nb-NO"/>
            </w:rPr>
          </w:rPrChange>
        </w:rPr>
        <w:t>kode</w:t>
      </w:r>
      <w:proofErr w:type="spellEnd"/>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4BF8A5CB" w14:textId="77777777" w:rsidR="00291DB3" w:rsidRPr="00211DAE" w:rsidRDefault="007B48DD" w:rsidP="004615AC">
      <w:pPr>
        <w:pStyle w:val="b1aff"/>
      </w:pPr>
      <w:r w:rsidRPr="00211DAE">
        <w:t xml:space="preserve">Hadde vi kjørt denne koden, ville </w:t>
      </w:r>
      <w:r w:rsidRPr="00CD2241">
        <w:rPr>
          <w:rStyle w:val="LS2CodeBodytext"/>
        </w:rPr>
        <w:t>console.log</w:t>
      </w:r>
      <w:r w:rsidRPr="00211DAE">
        <w:t xml:space="preserve">-linjen slått til hver gang vi gjorde </w:t>
      </w:r>
      <w:r w:rsidRPr="00CD2241">
        <w:rPr>
          <w:rStyle w:val="LS2CodeBodytext"/>
        </w:rPr>
        <w:t>new Rute()</w:t>
      </w:r>
      <w:r w:rsidRPr="00211DAE">
        <w:t>. Konstruktøren er altså et fint sted å legge kode som skal gjøres når vi lager et nytt objekt.</w:t>
      </w:r>
    </w:p>
    <w:p w14:paraId="1CFD3FA7" w14:textId="10CE2F48" w:rsidR="00291DB3" w:rsidRPr="00211DAE" w:rsidRDefault="007B48DD" w:rsidP="00B179A8">
      <w:pPr>
        <w:pStyle w:val="b1af"/>
      </w:pPr>
      <w:r w:rsidRPr="00211DAE">
        <w:t>Konstruktøren er en spesiell metode, og som andre metoder kan de</w:t>
      </w:r>
      <w:r w:rsidR="00B11D72">
        <w:t>n</w:t>
      </w:r>
      <w:r w:rsidRPr="00211DAE">
        <w:t xml:space="preserve"> ta parametre. Dette bruker vi til å forenkle innlegging av initielle verdier:</w:t>
      </w:r>
    </w:p>
    <w:p w14:paraId="3A7FBA84" w14:textId="77777777" w:rsidR="00291DB3" w:rsidRPr="00017038" w:rsidRDefault="007B48DD" w:rsidP="004615AC">
      <w:pPr>
        <w:pStyle w:val="eks1aff"/>
        <w:rPr>
          <w:rFonts w:ascii="Consolas" w:hAnsi="Consolas"/>
          <w:lang w:val="nb-NO"/>
        </w:rPr>
      </w:pPr>
      <w:r w:rsidRPr="00CC5D44">
        <w:rPr>
          <w:rStyle w:val="LS2Tag"/>
          <w:bCs w:val="0"/>
          <w:lang w:val="nb-NO"/>
          <w:rPrChange w:id="1125" w:author="Terje Kolderup" w:date="2020-01-29T09:56:00Z">
            <w:rPr>
              <w:rStyle w:val="LS2Keyword"/>
              <w:lang w:val="nb-NO"/>
            </w:rPr>
          </w:rPrChange>
        </w:rPr>
        <w:t>class</w:t>
      </w:r>
      <w:r w:rsidRPr="00017038">
        <w:rPr>
          <w:rFonts w:ascii="Consolas" w:hAnsi="Consolas"/>
          <w:lang w:val="nb-NO"/>
        </w:rPr>
        <w:t xml:space="preserve"> Rute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26" w:author="Terje Kolderup" w:date="2020-01-29T09:56:00Z">
            <w:rPr>
              <w:lang w:val="nb-NO"/>
            </w:rPr>
          </w:rPrChange>
        </w:rPr>
        <w:t>kode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5123336B" w14:textId="39E56E6D" w:rsidR="00291DB3" w:rsidRPr="00211DAE" w:rsidRDefault="007B48DD" w:rsidP="004615AC">
      <w:pPr>
        <w:pStyle w:val="b1aff"/>
      </w:pPr>
      <w:r w:rsidRPr="00211DAE">
        <w:t xml:space="preserve">Konstruktøren tar to parametre og kopierer de to verdiene inn i feltene </w:t>
      </w:r>
      <w:r w:rsidRPr="00CD2241">
        <w:rPr>
          <w:rStyle w:val="LS2CodeBodytext"/>
        </w:rPr>
        <w:t>kolonne</w:t>
      </w:r>
      <w:r w:rsidRPr="00211DAE">
        <w:t xml:space="preserve"> og </w:t>
      </w:r>
      <w:r w:rsidRPr="00CD2241">
        <w:rPr>
          <w:rStyle w:val="LS2CodeBodytext"/>
        </w:rPr>
        <w:t>rad</w:t>
      </w:r>
      <w:r w:rsidRPr="00211DAE">
        <w:t xml:space="preserve"> i objektene. Slike felt i et objekt kalles </w:t>
      </w:r>
      <w:r w:rsidRPr="00FE1A1D">
        <w:rPr>
          <w:rStyle w:val="LS2Kursiv"/>
        </w:rPr>
        <w:t>objektvariable</w:t>
      </w:r>
      <w:r w:rsidR="00AF53F6">
        <w:rPr>
          <w:rStyle w:val="LS2Kursiv"/>
        </w:rPr>
        <w:t>r</w:t>
      </w:r>
      <w:r w:rsidRPr="00211DAE">
        <w:t>. Etter dette kan vi forenkle koden som lager et objekt til dette:</w:t>
      </w:r>
    </w:p>
    <w:p w14:paraId="4E786510" w14:textId="77777777" w:rsidR="00291DB3" w:rsidRPr="00017038" w:rsidRDefault="007B48DD" w:rsidP="004615AC">
      <w:pPr>
        <w:pStyle w:val="eks1aff"/>
        <w:rPr>
          <w:rFonts w:ascii="Consolas" w:hAnsi="Consolas"/>
        </w:rPr>
      </w:pPr>
      <w:r w:rsidRPr="006D51B7">
        <w:rPr>
          <w:rStyle w:val="LS2Keyword"/>
        </w:rPr>
        <w:t>let</w:t>
      </w:r>
      <w:r w:rsidRPr="00017038">
        <w:rPr>
          <w:rFonts w:ascii="Consolas" w:hAnsi="Consolas"/>
        </w:rPr>
        <w:t xml:space="preserve"> ruteH3 </w:t>
      </w:r>
      <w:r w:rsidRPr="001B67AF">
        <w:rPr>
          <w:rStyle w:val="LS2Operator"/>
        </w:rPr>
        <w:t>=</w:t>
      </w:r>
      <w:r w:rsidRPr="00017038">
        <w:rPr>
          <w:rFonts w:ascii="Consolas" w:hAnsi="Consolas"/>
        </w:rPr>
        <w:t xml:space="preserve"> </w:t>
      </w:r>
      <w:r w:rsidRPr="005A1744">
        <w:rPr>
          <w:rStyle w:val="LS2Keyword"/>
        </w:rPr>
        <w:t>new</w:t>
      </w:r>
      <w:r w:rsidRPr="00017038">
        <w:rPr>
          <w:rFonts w:ascii="Consolas" w:hAnsi="Consolas"/>
        </w:rPr>
        <w:t xml:space="preserve"> </w:t>
      </w:r>
      <w:proofErr w:type="spellStart"/>
      <w:proofErr w:type="gramStart"/>
      <w:r w:rsidRPr="00017038">
        <w:rPr>
          <w:rFonts w:ascii="Consolas" w:hAnsi="Consolas"/>
        </w:rPr>
        <w:t>Rute</w:t>
      </w:r>
      <w:proofErr w:type="spellEnd"/>
      <w:r w:rsidRPr="00017038">
        <w:rPr>
          <w:rFonts w:ascii="Consolas" w:hAnsi="Consolas"/>
        </w:rPr>
        <w:t>(</w:t>
      </w:r>
      <w:proofErr w:type="gramEnd"/>
      <w:r w:rsidRPr="00017038">
        <w:rPr>
          <w:rFonts w:ascii="Consolas" w:hAnsi="Consolas"/>
        </w:rPr>
        <w:t>'</w:t>
      </w:r>
      <w:r>
        <w:rPr>
          <w:rStyle w:val="LS2String"/>
        </w:rPr>
        <w:t>H</w:t>
      </w:r>
      <w:r w:rsidRPr="00017038">
        <w:rPr>
          <w:rFonts w:ascii="Consolas" w:hAnsi="Consolas"/>
        </w:rPr>
        <w:t xml:space="preserve">', </w:t>
      </w:r>
      <w:r>
        <w:rPr>
          <w:rStyle w:val="LS2NumVal"/>
        </w:rPr>
        <w:t>3</w:t>
      </w:r>
      <w:r w:rsidRPr="00017038">
        <w:rPr>
          <w:rFonts w:ascii="Consolas" w:hAnsi="Consolas"/>
        </w:rPr>
        <w:t>);</w:t>
      </w:r>
    </w:p>
    <w:p w14:paraId="7BCA04CE" w14:textId="77777777" w:rsidR="00291DB3" w:rsidRPr="00211DAE" w:rsidRDefault="007B48DD" w:rsidP="00435552">
      <w:pPr>
        <w:pStyle w:val="m1tt"/>
      </w:pPr>
      <w:bookmarkStart w:id="1127" w:name="innkapsling"/>
      <w:bookmarkStart w:id="1128" w:name="_Toc29047935"/>
      <w:r w:rsidRPr="00211DAE">
        <w:lastRenderedPageBreak/>
        <w:t>Innkapsling</w:t>
      </w:r>
      <w:bookmarkEnd w:id="1127"/>
      <w:bookmarkEnd w:id="1128"/>
    </w:p>
    <w:p w14:paraId="1027458E" w14:textId="106BDE75" w:rsidR="00291DB3" w:rsidRPr="00211DAE" w:rsidRDefault="007B48DD" w:rsidP="00C628A3">
      <w:pPr>
        <w:pStyle w:val="b1af-f"/>
      </w:pPr>
      <w:r w:rsidRPr="00211DAE">
        <w:t>I andre objektorienterte programmeringsspråk er det mulig å deklarere objektvariable</w:t>
      </w:r>
      <w:r w:rsidR="00AF53F6">
        <w:t>r</w:t>
      </w:r>
      <w:r w:rsidRPr="00211DAE">
        <w:t xml:space="preserve"> som </w:t>
      </w:r>
      <w:r w:rsidRPr="00B21A25">
        <w:rPr>
          <w:rStyle w:val="LS2CodeBodytext"/>
        </w:rPr>
        <w:t>private</w:t>
      </w:r>
      <w:r w:rsidRPr="00211DAE">
        <w:t xml:space="preserve">, </w:t>
      </w:r>
      <w:r w:rsidR="00B11D72">
        <w:t>noe som</w:t>
      </w:r>
      <w:r w:rsidR="00B11D72" w:rsidRPr="00211DAE">
        <w:t xml:space="preserve"> </w:t>
      </w:r>
      <w:r w:rsidRPr="00211DAE">
        <w:t>betyr at de ikke kan aksesseres utenfra</w:t>
      </w:r>
      <w:r w:rsidR="00ED5E2D">
        <w:t xml:space="preserve"> – </w:t>
      </w:r>
      <w:r w:rsidRPr="00211DAE">
        <w:t xml:space="preserve">bare innenfra. I </w:t>
      </w:r>
      <w:r w:rsidR="00A03F38">
        <w:t>JavaScript</w:t>
      </w:r>
      <w:r w:rsidRPr="00211DAE">
        <w:t xml:space="preserve">-klasser finnes ikke samme mulighet, men det kommer nok i en fremtidig versjon av språket. Man kan likevel få det til med noe som heter </w:t>
      </w:r>
      <w:r w:rsidRPr="00FE1A1D">
        <w:rPr>
          <w:rStyle w:val="LS2Kursiv"/>
        </w:rPr>
        <w:t>closures</w:t>
      </w:r>
      <w:r w:rsidR="00B11D72">
        <w:t>. I</w:t>
      </w:r>
      <w:r w:rsidRPr="00211DAE">
        <w:t xml:space="preserve">deen i dette kapitlet er </w:t>
      </w:r>
      <w:r w:rsidR="00B11D72">
        <w:t xml:space="preserve">imidlertid </w:t>
      </w:r>
      <w:r w:rsidRPr="00211DAE">
        <w:t>å lære mest mulig objektorientering med tanke på overføringsverdi til andre språk, og da er det ikke hensiktsmessig å dekke closures. La oss heller tenke på objektvariablene som private og at all aksess av objektet går gjennom metodene det tilbyr. Da kapsler vi inn den interne representasjonen av tilstanden</w:t>
      </w:r>
      <w:r w:rsidR="00B404C7">
        <w:t xml:space="preserve"> </w:t>
      </w:r>
      <w:r w:rsidRPr="00211DAE">
        <w:t>slik man skal i god objektorientert programmering.</w:t>
      </w:r>
    </w:p>
    <w:p w14:paraId="4DA40FA8" w14:textId="77777777" w:rsidR="00291DB3" w:rsidRPr="00211DAE" w:rsidRDefault="007B48DD" w:rsidP="00B179A8">
      <w:pPr>
        <w:pStyle w:val="b1af"/>
      </w:pPr>
      <w:r w:rsidRPr="00211DAE">
        <w:t>La oss tenke oss en klasse for en brikke. Blant mye annet må den holde rede på hvor brikken er, så vi kan gjenbruke det vi lagde tidligere:</w:t>
      </w:r>
    </w:p>
    <w:p w14:paraId="29F98D47" w14:textId="77777777" w:rsidR="00291DB3" w:rsidRPr="00017038" w:rsidRDefault="007B48DD" w:rsidP="004615AC">
      <w:pPr>
        <w:pStyle w:val="eks1aff"/>
        <w:rPr>
          <w:rFonts w:ascii="Consolas" w:hAnsi="Consolas"/>
          <w:lang w:val="nb-NO"/>
        </w:rPr>
      </w:pPr>
      <w:r w:rsidRPr="00CC5D44">
        <w:rPr>
          <w:rStyle w:val="LS2Tag"/>
          <w:bCs w:val="0"/>
          <w:lang w:val="nb-NO"/>
          <w:rPrChange w:id="1129" w:author="Terje Kolderup" w:date="2020-01-29T09:56: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30" w:author="Terje Kolderup" w:date="2020-01-29T09:56: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65ADB030" w14:textId="77777777" w:rsidR="00291DB3" w:rsidRPr="00211DAE" w:rsidRDefault="007B48DD" w:rsidP="004615AC">
      <w:pPr>
        <w:pStyle w:val="b1aff"/>
      </w:pPr>
      <w:r w:rsidRPr="00211DAE">
        <w:t xml:space="preserve">Navnet på metoden er her endret til </w:t>
      </w:r>
      <w:r w:rsidRPr="00CD2241">
        <w:rPr>
          <w:rStyle w:val="LS2CodeBodytext"/>
        </w:rPr>
        <w:t>posisjon()</w:t>
      </w:r>
      <w:r w:rsidRPr="00211DAE">
        <w:t>. En rute har en kode, mens en brikke har en posisjon.</w:t>
      </w:r>
    </w:p>
    <w:p w14:paraId="534D01A5" w14:textId="5B088ED6" w:rsidR="00291DB3" w:rsidRPr="00211DAE" w:rsidRDefault="007B48DD" w:rsidP="00B179A8">
      <w:pPr>
        <w:pStyle w:val="b1af"/>
      </w:pPr>
      <w:r w:rsidRPr="00211DAE">
        <w:t>Nå kan vi se på en metode for å flytte brikken. Hvilke parametre bør den ta? Koden for ruten den skal flytte til? Kolonne og rad hver for seg</w:t>
      </w:r>
      <w:r w:rsidR="00ED5E2D">
        <w:t xml:space="preserve"> – </w:t>
      </w:r>
      <w:r w:rsidRPr="00211DAE">
        <w:t xml:space="preserve">eller sammen? Tall for hvor mange ruter brikken skal flyttes horisontalt og vertikalt? La oss lage alle tre variantene </w:t>
      </w:r>
      <w:r w:rsidR="00CB4B09">
        <w:t xml:space="preserve">for å øve </w:t>
      </w:r>
      <w:r w:rsidR="00ED5E2D">
        <w:t xml:space="preserve">– </w:t>
      </w:r>
      <w:r w:rsidRPr="00211DAE">
        <w:t>og for å vise et viktig poeng</w:t>
      </w:r>
      <w:r w:rsidR="001A27B4">
        <w:t>:</w:t>
      </w:r>
      <w:r w:rsidR="001A27B4" w:rsidRPr="00211DAE">
        <w:t xml:space="preserve"> </w:t>
      </w:r>
      <w:r w:rsidR="001A27B4">
        <w:rPr>
          <w:rStyle w:val="LS2Kursiv"/>
        </w:rPr>
        <w:t>H</w:t>
      </w:r>
      <w:r w:rsidR="001A27B4" w:rsidRPr="00FE1A1D">
        <w:rPr>
          <w:rStyle w:val="LS2Kursiv"/>
        </w:rPr>
        <w:t xml:space="preserve">vordan </w:t>
      </w:r>
      <w:r w:rsidRPr="00FE1A1D">
        <w:rPr>
          <w:rStyle w:val="LS2Kursiv"/>
        </w:rPr>
        <w:t>vi velger å lagre data, det vil si tilstanden, påvirker i stor grad hvor enkelt eller komplisert det blir å implementere metodene i en klasse</w:t>
      </w:r>
      <w:r w:rsidRPr="00FE1A1D">
        <w:t>.</w:t>
      </w:r>
      <w:r w:rsidRPr="00211DAE">
        <w:t xml:space="preserve"> Senere skal vi se mer på det ved å </w:t>
      </w:r>
      <w:r w:rsidRPr="00FE1A1D">
        <w:rPr>
          <w:rStyle w:val="LS2Kursiv"/>
        </w:rPr>
        <w:t>endre</w:t>
      </w:r>
      <w:r w:rsidRPr="00211DAE">
        <w:t xml:space="preserve"> den interne representasjonen. Her er tre nye metoder:</w:t>
      </w:r>
    </w:p>
    <w:p w14:paraId="4C44F979" w14:textId="77777777" w:rsidR="00291DB3" w:rsidRPr="00017038" w:rsidRDefault="007B48DD" w:rsidP="004615AC">
      <w:pPr>
        <w:pStyle w:val="eks1aff"/>
        <w:rPr>
          <w:rFonts w:ascii="Consolas" w:hAnsi="Consolas"/>
          <w:lang w:val="nb-NO"/>
        </w:rPr>
      </w:pPr>
      <w:r w:rsidRPr="00D148A9">
        <w:rPr>
          <w:rStyle w:val="LS2Tag"/>
          <w:bCs w:val="0"/>
          <w:lang w:val="nb-NO"/>
          <w:rPrChange w:id="1131" w:author="Terje Kolderup" w:date="2020-01-29T10:02: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32" w:author="Terje Kolderup" w:date="2020-01-29T10:02: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33"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lang w:val="nb-NO"/>
          <w:rPrChange w:id="1134" w:author="Terje Kolderup" w:date="2020-01-29T10:02:00Z">
            <w:rPr>
              <w:lang w:val="nb-NO"/>
            </w:rPr>
          </w:rPrChange>
        </w:rPr>
        <w:t>flyttTilKolonneOgRad</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35"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.kolonne.charCodeAt(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tallKodeForKolonne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String.fromCharCode(tallKodeForKolonne);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t>}</w:t>
      </w:r>
    </w:p>
    <w:p w14:paraId="0D236B54" w14:textId="725C877F" w:rsidR="00291DB3" w:rsidRPr="00211DAE" w:rsidRDefault="007B48DD" w:rsidP="004615AC">
      <w:pPr>
        <w:pStyle w:val="b1aff"/>
      </w:pPr>
      <w:r w:rsidRPr="00211DAE">
        <w:t xml:space="preserve">Se først på metoden </w:t>
      </w:r>
      <w:r w:rsidRPr="00CD2241">
        <w:rPr>
          <w:rStyle w:val="LS2CodeBodytext"/>
        </w:rPr>
        <w:t>flyttTilKolonneOgRad()</w:t>
      </w:r>
      <w:r w:rsidRPr="00211DAE">
        <w:t xml:space="preserve">. Den er helt lik som konstruktøren var. Derfor er konstruktøren endret til å kalle </w:t>
      </w:r>
      <w:r w:rsidRPr="00CD2241">
        <w:rPr>
          <w:rStyle w:val="LS2CodeBodytext"/>
        </w:rPr>
        <w:t>flyttTilKolonneOgRad()</w:t>
      </w:r>
      <w:r w:rsidRPr="00211DAE">
        <w:t xml:space="preserve">. Det er ingen grunn til å gjenta koden for å lagre kolonne og rad i objektvariablene. Metoden </w:t>
      </w:r>
      <w:r w:rsidRPr="00CD2241">
        <w:rPr>
          <w:rStyle w:val="LS2CodeBodytext"/>
        </w:rPr>
        <w:t>flyttTilPosisjon()</w:t>
      </w:r>
      <w:r w:rsidRPr="00211DAE">
        <w:t xml:space="preserve"> henter ut første og andre tegn av koden ved å behandle en tekst som en liste (</w:t>
      </w:r>
      <w:r w:rsidRPr="00FE1A1D">
        <w:rPr>
          <w:rStyle w:val="LS2Kursiv"/>
        </w:rPr>
        <w:t>array</w:t>
      </w:r>
      <w:r w:rsidRPr="00211DAE">
        <w:t>) av tegn</w:t>
      </w:r>
      <w:r w:rsidR="00ED5E2D">
        <w:t xml:space="preserve"> </w:t>
      </w:r>
      <w:r w:rsidRPr="00211DAE">
        <w:t xml:space="preserve">og igjen bruke </w:t>
      </w:r>
      <w:r w:rsidRPr="00CD2241">
        <w:rPr>
          <w:rStyle w:val="LS2CodeBodytext"/>
        </w:rPr>
        <w:t>flyttTilKolonneOgRad()</w:t>
      </w:r>
      <w:r w:rsidRPr="00211DAE">
        <w:t xml:space="preserve"> til å lagre verdiene.</w:t>
      </w:r>
    </w:p>
    <w:p w14:paraId="22D93D39" w14:textId="1BF47272" w:rsidR="00291DB3" w:rsidRPr="00211DAE" w:rsidRDefault="007B48DD" w:rsidP="00B179A8">
      <w:pPr>
        <w:pStyle w:val="b1af"/>
      </w:pPr>
      <w:r w:rsidRPr="00211DAE">
        <w:t xml:space="preserve">Metoden </w:t>
      </w:r>
      <w:r w:rsidRPr="00C57878">
        <w:rPr>
          <w:rStyle w:val="LS2CodeBodytext"/>
        </w:rPr>
        <w:t>flytt()</w:t>
      </w:r>
      <w:r w:rsidRPr="00211DAE">
        <w:t xml:space="preserve"> bruker en metode </w:t>
      </w:r>
      <w:r w:rsidRPr="00C57878">
        <w:rPr>
          <w:rStyle w:val="LS2CodeBodytext"/>
        </w:rPr>
        <w:t>charCodeAt()</w:t>
      </w:r>
      <w:r w:rsidRPr="00211DAE">
        <w:t xml:space="preserve">, som er innebygd i datatypen </w:t>
      </w:r>
      <w:r w:rsidRPr="00C57878">
        <w:rPr>
          <w:rStyle w:val="LS2CodeBodytext"/>
        </w:rPr>
        <w:t>String</w:t>
      </w:r>
      <w:r w:rsidRPr="00211DAE">
        <w:t xml:space="preserve"> i </w:t>
      </w:r>
      <w:r w:rsidR="00A03F38">
        <w:t>JavaScript</w:t>
      </w:r>
      <w:r w:rsidRPr="00211DAE">
        <w:t>. Den henter et tegn fra teksten ut fra en posisjon den får som parameter</w:t>
      </w:r>
      <w:r w:rsidR="001A27B4">
        <w:t>,</w:t>
      </w:r>
      <w:r w:rsidR="00ED5E2D">
        <w:t xml:space="preserve"> </w:t>
      </w:r>
      <w:r w:rsidRPr="00211DAE">
        <w:t xml:space="preserve">og gjør dette tegnet om til et tall, nemlig </w:t>
      </w:r>
      <w:r w:rsidR="001A27B4">
        <w:t xml:space="preserve">det </w:t>
      </w:r>
      <w:r w:rsidRPr="00211DAE">
        <w:t>tallet dette tegnet har i henhold til ascii-tabellen. Det gjør at vi kan legge til eller trekke fra det antall</w:t>
      </w:r>
      <w:r w:rsidR="001A27B4">
        <w:t>et</w:t>
      </w:r>
      <w:r w:rsidRPr="00211DAE">
        <w:t xml:space="preserve"> kolonner som er ønsket, før vi konverterer det nye tallet tilbake til et tegn ved hjelp av </w:t>
      </w:r>
      <w:r w:rsidRPr="00C57878">
        <w:rPr>
          <w:rStyle w:val="LS2CodeBodytext"/>
        </w:rPr>
        <w:t>String.fromCharCode()</w:t>
      </w:r>
      <w:r w:rsidRPr="00211DAE">
        <w:t>. Dette er forøvrig en klasse-metode i motsetning til en objekt-metode. Klasse-metoder kalles ut fra navnet på en datatype, mens objekt-metoder kalles ut fra en variabel som refererer til et objekt.</w:t>
      </w:r>
    </w:p>
    <w:p w14:paraId="030E8708" w14:textId="2596CB67" w:rsidR="00291DB3" w:rsidRPr="00211DAE" w:rsidRDefault="007B48DD" w:rsidP="00B179A8">
      <w:pPr>
        <w:pStyle w:val="b1af"/>
      </w:pPr>
      <w:r w:rsidRPr="00211DAE">
        <w:t xml:space="preserve">Merk at denne koden ennå ikke har noen feilhåndteringskode. Om du begynner med </w:t>
      </w:r>
      <w:r w:rsidRPr="00C57878">
        <w:rPr>
          <w:rStyle w:val="LS2CodeBodytext"/>
        </w:rPr>
        <w:t>A1</w:t>
      </w:r>
      <w:r w:rsidRPr="00211DAE">
        <w:t xml:space="preserve"> og går negativt antall kolonner og rader, stoppes du ikke fra det.</w:t>
      </w:r>
    </w:p>
    <w:p w14:paraId="5F5EF0C8" w14:textId="2A8B42CD" w:rsidR="00291DB3" w:rsidRPr="00211DAE" w:rsidRDefault="007B48DD" w:rsidP="00B179A8">
      <w:pPr>
        <w:pStyle w:val="b1af"/>
      </w:pPr>
      <w:r w:rsidRPr="00211DAE">
        <w:t>Et hovedpoeng med innkapsling er at vi kan endre inne i en klasse uten å påvirke koden som bruker klassen</w:t>
      </w:r>
      <w:r w:rsidR="001A27B4">
        <w:t>. D</w:t>
      </w:r>
      <w:r w:rsidRPr="00211DAE">
        <w:t xml:space="preserve">ermed </w:t>
      </w:r>
      <w:r w:rsidR="001A27B4">
        <w:t xml:space="preserve">trenger vi </w:t>
      </w:r>
      <w:r w:rsidRPr="00211DAE">
        <w:t>ikke være redd for å innføre feil som følge av endringene, så lenge vi kan teste og verifisere at klassen gjør det samme som før</w:t>
      </w:r>
      <w:r w:rsidR="001A27B4">
        <w:t>, d</w:t>
      </w:r>
      <w:r w:rsidRPr="00211DAE">
        <w:t xml:space="preserve">et vil si at metodene fungerer som før. Dette skal vi undersøke litt nærmere ved faktisk </w:t>
      </w:r>
      <w:r w:rsidR="001A27B4">
        <w:t xml:space="preserve">å </w:t>
      </w:r>
      <w:r w:rsidRPr="00211DAE">
        <w:t>endre den indre representasjonen av tilstand. La oss lagre nåværende posisjon som en tekst med to tegn: ett for kolonne og ett for rad. Da vil klassen bli slik:</w:t>
      </w:r>
    </w:p>
    <w:p w14:paraId="58480F4F" w14:textId="77777777" w:rsidR="00291DB3" w:rsidRPr="00017038" w:rsidRDefault="007B48DD" w:rsidP="004615AC">
      <w:pPr>
        <w:pStyle w:val="eks1aff"/>
        <w:rPr>
          <w:rFonts w:ascii="Consolas" w:hAnsi="Consolas"/>
          <w:lang w:val="nb-NO"/>
        </w:rPr>
      </w:pPr>
      <w:r w:rsidRPr="00D148A9">
        <w:rPr>
          <w:rStyle w:val="LS2Tag"/>
          <w:bCs w:val="0"/>
          <w:lang w:val="nb-NO"/>
          <w:rPrChange w:id="1136" w:author="Terje Kolderup" w:date="2020-01-29T10:02: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37"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.posisjon </w:t>
      </w:r>
      <w:r w:rsidRPr="007A6D8D">
        <w:rPr>
          <w:rStyle w:val="LS2Operator"/>
          <w:lang w:val="nb-NO"/>
        </w:rPr>
        <w:t>=</w:t>
      </w:r>
      <w:r w:rsidRPr="00017038">
        <w:rPr>
          <w:rFonts w:ascii="Consolas" w:hAnsi="Consolas"/>
          <w:lang w:val="nb-NO"/>
        </w:rPr>
        <w:t xml:space="preserve"> posisjon;</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lang w:val="nb-NO"/>
          <w:rPrChange w:id="1138" w:author="Terje Kolderup" w:date="2020-01-29T10:02:00Z">
            <w:rPr>
              <w:lang w:val="nb-NO"/>
            </w:rPr>
          </w:rPrChange>
        </w:rPr>
        <w:t>flyttTilKolonneOgRad</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.posisjon </w:t>
      </w:r>
      <w:r w:rsidRPr="007A6D8D">
        <w:rPr>
          <w:rStyle w:val="LS2Operator"/>
          <w:lang w:val="nb-NO"/>
        </w:rPr>
        <w:t>=</w:t>
      </w:r>
      <w:r w:rsidRPr="00017038">
        <w:rPr>
          <w:rFonts w:ascii="Consolas" w:hAnsi="Consolas"/>
          <w:lang w:val="nb-NO"/>
        </w:rPr>
        <w:t xml:space="preserve"> kolonne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39"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.posisjon[</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rad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140" w:author="Terje Kolderup" w:date="2020-01-29T10:02:00Z">
            <w:rPr>
              <w:rStyle w:val="LS2Object"/>
              <w:lang w:val="nb-NO"/>
            </w:rPr>
          </w:rPrChange>
        </w:rPr>
        <w:t>parseInt</w:t>
      </w:r>
      <w:r w:rsidRPr="00017038">
        <w:rPr>
          <w:rFonts w:ascii="Consolas" w:hAnsi="Consolas"/>
          <w:lang w:val="nb-NO"/>
        </w:rPr>
        <w:t>(</w:t>
      </w:r>
      <w:r w:rsidRPr="007A6D8D">
        <w:rPr>
          <w:rStyle w:val="LS2Keyword"/>
          <w:lang w:val="nb-NO"/>
        </w:rPr>
        <w:t>this</w:t>
      </w:r>
      <w:r w:rsidRPr="00017038">
        <w:rPr>
          <w:rFonts w:ascii="Consolas" w:hAnsi="Consolas"/>
          <w:lang w:val="nb-NO"/>
        </w:rPr>
        <w:t>.posisjon[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 </w:t>
      </w:r>
      <w:r w:rsidRPr="007A6D8D">
        <w:rPr>
          <w:rStyle w:val="LS2Operator"/>
          <w:lang w:val="nb-NO"/>
        </w:rPr>
        <w:t>=</w:t>
      </w:r>
      <w:r w:rsidRPr="00017038">
        <w:rPr>
          <w:rFonts w:ascii="Consolas" w:hAnsi="Consolas"/>
          <w:lang w:val="nb-NO"/>
        </w:rPr>
        <w:t xml:space="preserve"> kolonne.charCodeAt(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tallKodeForKolonne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kolonne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141" w:author="Terje Kolderup" w:date="2020-01-29T10:02:00Z">
            <w:rPr>
              <w:rStyle w:val="LS2Object"/>
              <w:lang w:val="nb-NO"/>
            </w:rPr>
          </w:rPrChange>
        </w:rPr>
        <w:t>String</w:t>
      </w:r>
      <w:r w:rsidRPr="00017038">
        <w:rPr>
          <w:rFonts w:ascii="Consolas" w:hAnsi="Consolas"/>
          <w:lang w:val="nb-NO"/>
        </w:rPr>
        <w:t>.fromCharCode(tallKodeForKolonne);</w:t>
      </w:r>
      <w:r w:rsidRPr="00017038">
        <w:rPr>
          <w:rFonts w:ascii="Consolas" w:hAnsi="Consolas"/>
          <w:lang w:val="nb-NO"/>
        </w:rPr>
        <w:br/>
        <w:t xml:space="preserve">        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t>}</w:t>
      </w:r>
    </w:p>
    <w:p w14:paraId="5F8034B2" w14:textId="7A6E65EF" w:rsidR="00291DB3" w:rsidRPr="00211DAE" w:rsidRDefault="007B48DD" w:rsidP="004615AC">
      <w:pPr>
        <w:pStyle w:val="b1aff"/>
      </w:pPr>
      <w:r w:rsidRPr="00211DAE">
        <w:t xml:space="preserve">Merk at vi ikke lenger trenger en metode </w:t>
      </w:r>
      <w:r w:rsidRPr="00CD2241">
        <w:rPr>
          <w:rStyle w:val="LS2CodeBodytext"/>
        </w:rPr>
        <w:t>posisjon()</w:t>
      </w:r>
      <w:r w:rsidRPr="00211DAE">
        <w:t xml:space="preserve">. Verdien ligger klar i objektvariabelen </w:t>
      </w:r>
      <w:r w:rsidRPr="00CD2241">
        <w:rPr>
          <w:rStyle w:val="LS2CodeBodytext"/>
        </w:rPr>
        <w:t>posisjon</w:t>
      </w:r>
      <w:r w:rsidRPr="00211DAE">
        <w:t>. Det kan likevel være fornuftig å beholde den, nettopp for å kunne endre internt</w:t>
      </w:r>
      <w:r w:rsidR="001A27B4">
        <w:t>,</w:t>
      </w:r>
      <w:r w:rsidRPr="00211DAE">
        <w:t xml:space="preserve"> som vi holder på med akkurat nå. I andre språk er det som nevnt mulig å gjøre objektvariable</w:t>
      </w:r>
      <w:r w:rsidR="00AF53F6">
        <w:t>r</w:t>
      </w:r>
      <w:r w:rsidRPr="00211DAE">
        <w:t xml:space="preserve"> private, men det er også mulig å gjøre dem lesbare eksternt </w:t>
      </w:r>
      <w:r w:rsidR="001A27B4">
        <w:t>og</w:t>
      </w:r>
      <w:r w:rsidR="001A27B4" w:rsidRPr="00211DAE">
        <w:t xml:space="preserve"> </w:t>
      </w:r>
      <w:r w:rsidR="001A27B4">
        <w:t xml:space="preserve">mulige å endre </w:t>
      </w:r>
      <w:r w:rsidR="000729EE">
        <w:t xml:space="preserve">bare </w:t>
      </w:r>
      <w:r w:rsidRPr="00211DAE">
        <w:t xml:space="preserve">internt. Det ville vært en god løsning for objektvariabelen </w:t>
      </w:r>
      <w:r w:rsidRPr="00CD2241">
        <w:rPr>
          <w:rStyle w:val="LS2CodeBodytext"/>
        </w:rPr>
        <w:t>posisjon</w:t>
      </w:r>
      <w:r w:rsidRPr="00211DAE">
        <w:t xml:space="preserve"> i dette tilfellet.</w:t>
      </w:r>
    </w:p>
    <w:p w14:paraId="54727930" w14:textId="5B70236C" w:rsidR="00291DB3" w:rsidRPr="00211DAE" w:rsidRDefault="007B48DD" w:rsidP="00B179A8">
      <w:pPr>
        <w:pStyle w:val="b1af"/>
      </w:pPr>
      <w:r w:rsidRPr="00211DAE">
        <w:t xml:space="preserve">Det kunne vært fristende å la konstruktøren </w:t>
      </w:r>
      <w:r w:rsidR="00055666">
        <w:t xml:space="preserve">få </w:t>
      </w:r>
      <w:r w:rsidRPr="00211DAE">
        <w:t xml:space="preserve">hele koden </w:t>
      </w:r>
      <w:r w:rsidR="00055666">
        <w:t>i én parameter istedenfor to</w:t>
      </w:r>
      <w:r w:rsidRPr="00211DAE">
        <w:t>, men poenget med disse eks</w:t>
      </w:r>
      <w:r w:rsidR="00055666">
        <w:t>e</w:t>
      </w:r>
      <w:r w:rsidRPr="00211DAE">
        <w:t xml:space="preserve">mplene er å vise innkapsling og at vi kan gjøre indre endringer uten konsekvenser for koden som bruker denne klassen, og da må vi holde det eksterne grensesnittet uendret. Selvsagt kan du gjøre denne endringen, men da må du passe på å endre alle steder du sier </w:t>
      </w:r>
      <w:r w:rsidRPr="00C57878">
        <w:rPr>
          <w:rStyle w:val="LS2CodeBodytext"/>
        </w:rPr>
        <w:t>new Brikke()</w:t>
      </w:r>
      <w:r w:rsidRPr="00211DAE">
        <w:t xml:space="preserve"> også. I andre språk er det mulig å ha flere alternative konstruktører. Det hadde vært en god løsning, for </w:t>
      </w:r>
      <w:r w:rsidR="00DA2840">
        <w:t xml:space="preserve">hvis vi </w:t>
      </w:r>
      <w:r w:rsidRPr="00211DAE">
        <w:t>legge</w:t>
      </w:r>
      <w:r w:rsidR="00DA2840">
        <w:t>r</w:t>
      </w:r>
      <w:r w:rsidRPr="00211DAE">
        <w:t xml:space="preserve"> til en ny konstruktør</w:t>
      </w:r>
      <w:r w:rsidR="00DA2840">
        <w:t>,</w:t>
      </w:r>
      <w:r w:rsidRPr="00211DAE">
        <w:t xml:space="preserve"> vil fortatt koden som bruker den gamle</w:t>
      </w:r>
      <w:r w:rsidR="00DA2840">
        <w:t>,</w:t>
      </w:r>
      <w:r w:rsidRPr="00211DAE">
        <w:t xml:space="preserve"> fungere. I </w:t>
      </w:r>
      <w:r w:rsidR="00A03F38">
        <w:t>JavaScript</w:t>
      </w:r>
      <w:r w:rsidRPr="00211DAE">
        <w:t xml:space="preserve"> er det imidlertid ikke mulig med flere konstruktører.</w:t>
      </w:r>
    </w:p>
    <w:p w14:paraId="46A00F30" w14:textId="512F98A1" w:rsidR="00291DB3" w:rsidRPr="00211DAE" w:rsidRDefault="007B48DD" w:rsidP="00B179A8">
      <w:pPr>
        <w:pStyle w:val="b1af"/>
      </w:pPr>
      <w:r w:rsidRPr="00211DAE">
        <w:t xml:space="preserve">Ble denne koden enklere og bedre? I så fall er det kanskje en bedre måte å gjøre det på. </w:t>
      </w:r>
      <w:r w:rsidR="00DA2840">
        <w:t>D</w:t>
      </w:r>
      <w:r w:rsidRPr="00211DAE">
        <w:t xml:space="preserve">et blir </w:t>
      </w:r>
      <w:r w:rsidR="00DA2840">
        <w:t xml:space="preserve">imidlertid </w:t>
      </w:r>
      <w:r w:rsidRPr="00211DAE">
        <w:t xml:space="preserve">helt avgjørende hva som er enklest på lengre sikt, når klassen har fått all den funksjonaliteten den skal ha. Med erfaring kommer evnen til å gjøre gode vurderinger av slike problemstillinger i hodet før man setter </w:t>
      </w:r>
      <w:r w:rsidR="006F0931">
        <w:t>i gang</w:t>
      </w:r>
      <w:r w:rsidRPr="00211DAE">
        <w:t>. Samtidig er det ingen tvil om at selv erfarne programmerer</w:t>
      </w:r>
      <w:r w:rsidR="00DA2840">
        <w:t>e</w:t>
      </w:r>
      <w:r w:rsidRPr="00211DAE">
        <w:t xml:space="preserve"> relativt ofte ender opp med å måtte gjøre større endringer</w:t>
      </w:r>
      <w:r w:rsidR="00ED5E2D">
        <w:t xml:space="preserve"> – </w:t>
      </w:r>
      <w:r w:rsidRPr="00211DAE">
        <w:t xml:space="preserve">nettopp for enklest mulig </w:t>
      </w:r>
      <w:r w:rsidR="00DA2840">
        <w:t xml:space="preserve">å </w:t>
      </w:r>
      <w:r w:rsidRPr="00211DAE">
        <w:t>kunne legge til ny funksjonalitet. Det bør man ikke føle som noe nederlag, det er slik dette håndverket er.</w:t>
      </w:r>
    </w:p>
    <w:p w14:paraId="05737BBC" w14:textId="3DD5F6B7" w:rsidR="00291DB3" w:rsidRPr="00211DAE" w:rsidRDefault="007B48DD" w:rsidP="00B179A8">
      <w:pPr>
        <w:pStyle w:val="b1af"/>
      </w:pPr>
      <w:r w:rsidRPr="00211DAE">
        <w:t xml:space="preserve">Enhetstester er ikke dekket i denne boken, men det er teknikker for å teste at en metode i en klasse gjør det den skal. I </w:t>
      </w:r>
      <w:r w:rsidRPr="00FE1A1D">
        <w:rPr>
          <w:rStyle w:val="LS2Kursiv"/>
        </w:rPr>
        <w:t>testdrevet utvikling</w:t>
      </w:r>
      <w:r w:rsidRPr="00211DAE">
        <w:t xml:space="preserve"> er idealet å skrive testene før man skriver implementasjonen. Målet der er å skrive kortest og enklest mulig kode for å få testen til å bli riktig. Da følger det med på kjøpet at man ofte må endre på tidligere kode for å få til nye funksjoner. Testene hjelper programmerereren </w:t>
      </w:r>
      <w:r w:rsidR="00DA2840">
        <w:t xml:space="preserve">med </w:t>
      </w:r>
      <w:r w:rsidRPr="00211DAE">
        <w:t>å fokusere på en liten ting om gangen</w:t>
      </w:r>
      <w:r w:rsidR="00ED5E2D">
        <w:t xml:space="preserve"> </w:t>
      </w:r>
      <w:r w:rsidR="00DA2840">
        <w:t>samt</w:t>
      </w:r>
      <w:r w:rsidRPr="00211DAE">
        <w:t xml:space="preserve"> å dokumentere at de</w:t>
      </w:r>
      <w:r w:rsidR="00055666">
        <w:t>t</w:t>
      </w:r>
      <w:r w:rsidRPr="00211DAE">
        <w:t xml:space="preserve"> er gjort</w:t>
      </w:r>
      <w:r w:rsidR="00DA2840">
        <w:t>,</w:t>
      </w:r>
      <w:r w:rsidRPr="00211DAE">
        <w:t xml:space="preserve"> og at det virker.</w:t>
      </w:r>
    </w:p>
    <w:p w14:paraId="3A5E7FDD" w14:textId="54669AA7" w:rsidR="00291DB3" w:rsidRPr="00211DAE" w:rsidRDefault="007B48DD" w:rsidP="00B179A8">
      <w:pPr>
        <w:pStyle w:val="b1af"/>
      </w:pPr>
      <w:r w:rsidRPr="00211DAE">
        <w:t xml:space="preserve">La oss til </w:t>
      </w:r>
      <w:r w:rsidR="00DA2840">
        <w:t>slutt</w:t>
      </w:r>
      <w:r w:rsidR="00DA2840" w:rsidRPr="00211DAE">
        <w:t xml:space="preserve"> </w:t>
      </w:r>
      <w:r w:rsidRPr="00211DAE">
        <w:t>se på hvordan den samme klassen hadde blitt om vi internt lagret både kolonne og rad som tall:</w:t>
      </w:r>
    </w:p>
    <w:p w14:paraId="565C0D56" w14:textId="77777777" w:rsidR="00291DB3" w:rsidRPr="00017038" w:rsidRDefault="007B48DD" w:rsidP="004615AC">
      <w:pPr>
        <w:pStyle w:val="eks1aff"/>
        <w:rPr>
          <w:rFonts w:ascii="Consolas" w:hAnsi="Consolas"/>
          <w:lang w:val="nb-NO"/>
        </w:rPr>
      </w:pPr>
      <w:r w:rsidRPr="00D148A9">
        <w:rPr>
          <w:rStyle w:val="LS2Tag"/>
          <w:bCs w:val="0"/>
          <w:lang w:val="nb-NO"/>
          <w:rPrChange w:id="1142" w:author="Terje Kolderup" w:date="2020-01-29T10:02:00Z">
            <w:rPr>
              <w:rStyle w:val="LS2Keyword"/>
              <w:lang w:val="nb-NO"/>
            </w:rPr>
          </w:rPrChange>
        </w:rPr>
        <w:lastRenderedPageBreak/>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.flyttTilKolonneOgRad(kolonneBokstav,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43" w:author="Terje Kolderup" w:date="2020-01-29T10:02: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tallKodeForKolonneA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kolonneBokstav </w:t>
      </w:r>
      <w:r w:rsidRPr="007A6D8D">
        <w:rPr>
          <w:rStyle w:val="LS2Operator"/>
          <w:lang w:val="nb-NO"/>
        </w:rPr>
        <w:t>=</w:t>
      </w:r>
      <w:r w:rsidRPr="00017038">
        <w:rPr>
          <w:rFonts w:ascii="Consolas" w:hAnsi="Consolas"/>
          <w:lang w:val="nb-NO"/>
        </w:rPr>
        <w:t xml:space="preserve"> </w:t>
      </w:r>
      <w:r w:rsidR="00A154CB" w:rsidRPr="00017038">
        <w:rPr>
          <w:rFonts w:ascii="Consolas" w:hAnsi="Consolas"/>
          <w:lang w:val="nb-NO"/>
        </w:rPr>
        <w:br/>
        <w:t xml:space="preserve">            </w:t>
      </w:r>
      <w:r w:rsidRPr="00017038">
        <w:rPr>
          <w:rFonts w:ascii="Consolas" w:hAnsi="Consolas"/>
          <w:lang w:val="nb-NO"/>
          <w:rPrChange w:id="1144" w:author="Terje Kolderup" w:date="2020-01-29T10:02:00Z">
            <w:rPr>
              <w:rStyle w:val="LS2Object"/>
              <w:lang w:val="nb-NO"/>
            </w:rPr>
          </w:rPrChange>
        </w:rPr>
        <w:t>String</w:t>
      </w:r>
      <w:r w:rsidRPr="00017038">
        <w:rPr>
          <w:rFonts w:ascii="Consolas" w:hAnsi="Consolas"/>
          <w:lang w:val="nb-NO"/>
        </w:rPr>
        <w:t xml:space="preserve">.fromCharCode(tallKodeForKolonneA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.kolonne);</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kolonneBokstav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45"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46" w:author="Terje Kolderup" w:date="2020-01-29T10:02:00Z">
            <w:rPr>
              <w:lang w:val="nb-NO"/>
            </w:rPr>
          </w:rPrChange>
        </w:rPr>
        <w:t>flyttTilKolonneOgRad</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kolonneBokstav.charCodeAt(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147" w:author="Terje Kolderup" w:date="2020-01-29T10:02:00Z">
            <w:rPr>
              <w:rStyle w:val="LS2Object"/>
              <w:lang w:val="nb-NO"/>
            </w:rPr>
          </w:rPrChange>
        </w:rPr>
        <w:t>parseInt</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48"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t>}</w:t>
      </w:r>
    </w:p>
    <w:p w14:paraId="24788418" w14:textId="4C4E3BE1" w:rsidR="00291DB3" w:rsidRPr="00211DAE" w:rsidRDefault="007B48DD" w:rsidP="004615AC">
      <w:pPr>
        <w:pStyle w:val="b1aff"/>
      </w:pPr>
      <w:r w:rsidRPr="00211DAE">
        <w:t xml:space="preserve">Nå gjenoppstod behov for metoden </w:t>
      </w:r>
      <w:r w:rsidRPr="00CD2241">
        <w:rPr>
          <w:rStyle w:val="LS2CodeBodytext"/>
        </w:rPr>
        <w:t>posisjon()</w:t>
      </w:r>
      <w:r w:rsidRPr="00211DAE">
        <w:t>, og den må regne seg om fra et tall til en bokstav</w:t>
      </w:r>
      <w:r w:rsidR="00ED5E2D">
        <w:t xml:space="preserve"> – </w:t>
      </w:r>
      <w:r w:rsidRPr="00211DAE">
        <w:t xml:space="preserve">for kolonnen. Metoden </w:t>
      </w:r>
      <w:r w:rsidRPr="00CD2241">
        <w:rPr>
          <w:rStyle w:val="LS2CodeBodytext"/>
        </w:rPr>
        <w:t>flyttTilKolonneOgRad()</w:t>
      </w:r>
      <w:r w:rsidRPr="00211DAE">
        <w:t xml:space="preserve"> må gå den andre veien, fra kolonne som bokstav til et tall.</w:t>
      </w:r>
    </w:p>
    <w:p w14:paraId="3E705D1E" w14:textId="7F47E024" w:rsidR="00291DB3" w:rsidRPr="00211DAE" w:rsidRDefault="007B48DD" w:rsidP="00B179A8">
      <w:pPr>
        <w:pStyle w:val="b1af"/>
      </w:pPr>
      <w:r w:rsidRPr="00211DAE">
        <w:t xml:space="preserve">Metoden </w:t>
      </w:r>
      <w:r w:rsidRPr="00C57878">
        <w:rPr>
          <w:rStyle w:val="LS2CodeBodytext"/>
        </w:rPr>
        <w:t>flytt()</w:t>
      </w:r>
      <w:r w:rsidRPr="00211DAE">
        <w:t>, som flytter et gitt antall kolonner og rader, blir mye enklere å programmere med denne interne representasjonen! Hvilken av de tre variantene liker du best</w:t>
      </w:r>
      <w:r w:rsidR="00ED5E2D">
        <w:t xml:space="preserve"> – </w:t>
      </w:r>
      <w:r w:rsidRPr="00211DAE">
        <w:t>og hvorfor?</w:t>
      </w:r>
    </w:p>
    <w:p w14:paraId="77B11DEA" w14:textId="77777777" w:rsidR="00291DB3" w:rsidRPr="00211DAE" w:rsidRDefault="007B48DD" w:rsidP="00435552">
      <w:pPr>
        <w:pStyle w:val="m1tt"/>
      </w:pPr>
      <w:bookmarkStart w:id="1149" w:name="samarbeid-mellom-klasser"/>
      <w:bookmarkStart w:id="1150" w:name="_Toc29047936"/>
      <w:r w:rsidRPr="00211DAE">
        <w:t>Samarbeid mellom klasser</w:t>
      </w:r>
      <w:bookmarkEnd w:id="1149"/>
      <w:bookmarkEnd w:id="1150"/>
    </w:p>
    <w:p w14:paraId="60D587ED" w14:textId="036EBF5D" w:rsidR="00291DB3" w:rsidRPr="00211DAE" w:rsidRDefault="007B48DD" w:rsidP="00C628A3">
      <w:pPr>
        <w:pStyle w:val="b1af-f"/>
      </w:pPr>
      <w:r w:rsidRPr="00211DAE">
        <w:t xml:space="preserve">Når </w:t>
      </w:r>
      <w:r w:rsidR="00DA2840">
        <w:t>man</w:t>
      </w:r>
      <w:r w:rsidR="00DA2840" w:rsidRPr="00211DAE">
        <w:t xml:space="preserve"> </w:t>
      </w:r>
      <w:r w:rsidRPr="00211DAE">
        <w:t>lærer objektorientering, er det nesten om å gjøre å dele opp i så mange klasser som mulig, for å lære seg hvordan man gjør det</w:t>
      </w:r>
      <w:r w:rsidR="00DA2840">
        <w:t>,</w:t>
      </w:r>
      <w:r w:rsidRPr="00211DAE">
        <w:t xml:space="preserve"> og hvordan de samarbeider. De fleste nybegynnere deler opp for lite!</w:t>
      </w:r>
    </w:p>
    <w:p w14:paraId="7ACC7AEB" w14:textId="4AB0170B" w:rsidR="00291DB3" w:rsidRPr="00211DAE" w:rsidRDefault="007B48DD" w:rsidP="00B179A8">
      <w:pPr>
        <w:pStyle w:val="b1af"/>
      </w:pPr>
      <w:r w:rsidRPr="00211DAE">
        <w:t xml:space="preserve">En klasse skal likevel bare ta seg av én ting. Funksjonalitet for en sjakklokke hører for eksempel ikke til i en klasse </w:t>
      </w:r>
      <w:r w:rsidRPr="00C57878">
        <w:rPr>
          <w:rStyle w:val="LS2CodeBodytext"/>
        </w:rPr>
        <w:t>Brett</w:t>
      </w:r>
      <w:r w:rsidRPr="00211DAE">
        <w:t xml:space="preserve">. Likevel kan man ha en klasse </w:t>
      </w:r>
      <w:r w:rsidRPr="00C57878">
        <w:rPr>
          <w:rStyle w:val="LS2CodeBodytext"/>
        </w:rPr>
        <w:t>SjakkSpill</w:t>
      </w:r>
      <w:r w:rsidRPr="00211DAE">
        <w:t xml:space="preserve"> som har objektvariabler med objekter av klassene </w:t>
      </w:r>
      <w:r w:rsidRPr="00C57878">
        <w:rPr>
          <w:rStyle w:val="LS2CodeBodytext"/>
        </w:rPr>
        <w:t>Brett</w:t>
      </w:r>
      <w:r w:rsidRPr="00211DAE">
        <w:t xml:space="preserve"> og </w:t>
      </w:r>
      <w:r w:rsidRPr="00C57878">
        <w:rPr>
          <w:rStyle w:val="LS2CodeBodytext"/>
        </w:rPr>
        <w:t>Klokke</w:t>
      </w:r>
      <w:r w:rsidRPr="00211DAE">
        <w:t>, slik at en klasse (</w:t>
      </w:r>
      <w:r w:rsidRPr="00C57878">
        <w:rPr>
          <w:rStyle w:val="LS2CodeBodytext"/>
        </w:rPr>
        <w:t>SjakkSpill</w:t>
      </w:r>
      <w:r w:rsidRPr="00211DAE">
        <w:t>) koordinerer mellom flere av de andre.</w:t>
      </w:r>
    </w:p>
    <w:p w14:paraId="119471D3" w14:textId="18B9E826" w:rsidR="00291DB3" w:rsidRPr="00211DAE" w:rsidRDefault="007B48DD" w:rsidP="00B179A8">
      <w:pPr>
        <w:pStyle w:val="b1af"/>
      </w:pPr>
      <w:r w:rsidRPr="00211DAE">
        <w:t xml:space="preserve">På engelsk snakker vi om </w:t>
      </w:r>
      <w:r w:rsidRPr="00FE1A1D">
        <w:rPr>
          <w:rStyle w:val="LS2Kursiv"/>
        </w:rPr>
        <w:t>cohesion</w:t>
      </w:r>
      <w:r w:rsidRPr="00211DAE">
        <w:t xml:space="preserve"> og </w:t>
      </w:r>
      <w:r w:rsidRPr="00FE1A1D">
        <w:rPr>
          <w:rStyle w:val="LS2Kursiv"/>
        </w:rPr>
        <w:t>coupling</w:t>
      </w:r>
      <w:r w:rsidR="00DA2840">
        <w:t>, på norsk kalles dette kohesjon og kopling.</w:t>
      </w:r>
      <w:r w:rsidRPr="00211DAE">
        <w:t xml:space="preserve"> Vi ønsker at en klasse har høy </w:t>
      </w:r>
      <w:r w:rsidR="00DA2840">
        <w:t>kohesjon</w:t>
      </w:r>
      <w:r w:rsidRPr="00211DAE">
        <w:t xml:space="preserve">, </w:t>
      </w:r>
      <w:r w:rsidR="009A0AB7">
        <w:t xml:space="preserve">som </w:t>
      </w:r>
      <w:r w:rsidRPr="00211DAE">
        <w:t>betyr noe sånt som intern sammenheng. Alt som er i en klasse</w:t>
      </w:r>
      <w:r w:rsidR="009A0AB7">
        <w:t>,</w:t>
      </w:r>
      <w:r w:rsidRPr="00211DAE">
        <w:t xml:space="preserve"> skal ha med den samme tingen å gjøre</w:t>
      </w:r>
      <w:r w:rsidR="009A0AB7">
        <w:t>,</w:t>
      </w:r>
      <w:r w:rsidR="00ED5E2D">
        <w:t xml:space="preserve"> </w:t>
      </w:r>
      <w:r w:rsidRPr="00211DAE">
        <w:t xml:space="preserve">ellers skulle det vært delt opp i to eller flere klasser. </w:t>
      </w:r>
      <w:r w:rsidR="009A0AB7">
        <w:t>Vi</w:t>
      </w:r>
      <w:r w:rsidR="009A0AB7" w:rsidRPr="00211DAE">
        <w:t xml:space="preserve"> </w:t>
      </w:r>
      <w:r w:rsidRPr="00211DAE">
        <w:t xml:space="preserve">ønsker </w:t>
      </w:r>
      <w:r w:rsidR="009A0AB7">
        <w:t xml:space="preserve">en </w:t>
      </w:r>
      <w:r w:rsidRPr="00211DAE">
        <w:t xml:space="preserve">lav </w:t>
      </w:r>
      <w:r w:rsidR="009A0AB7">
        <w:lastRenderedPageBreak/>
        <w:t xml:space="preserve">kopling </w:t>
      </w:r>
      <w:r w:rsidRPr="00211DAE">
        <w:t>mellom klassene. Vi vil designe klassene slik at interaksjonen mellom dem er så liten som mulig. Hvis to ting har mye interaksjon på tvers, kan det hende at de skal være i samme klasse.</w:t>
      </w:r>
    </w:p>
    <w:p w14:paraId="06DF6739" w14:textId="49C58920" w:rsidR="00291DB3" w:rsidRPr="00211DAE" w:rsidRDefault="007B48DD" w:rsidP="00B179A8">
      <w:pPr>
        <w:pStyle w:val="b1af"/>
      </w:pPr>
      <w:r w:rsidRPr="00211DAE">
        <w:t xml:space="preserve">La oss se på noen eksempler. Hvordan kan et brett og en brikke samarbeide om å flytte en brikke? Brikken kan selv vurdere om en flytting (eller et trekk, som det heter i sjakk) er lovlig eller ei. Men bare brettet kan si om det er andre ting som hindrer dette trekket. </w:t>
      </w:r>
      <w:r w:rsidR="009A0AB7">
        <w:t>Man må</w:t>
      </w:r>
      <w:r w:rsidRPr="00211DAE">
        <w:t xml:space="preserve"> åpenbar</w:t>
      </w:r>
      <w:r w:rsidR="009A0AB7">
        <w:t>t</w:t>
      </w:r>
      <w:r w:rsidRPr="00211DAE">
        <w:t xml:space="preserve"> sjekke om det er en annen brikke </w:t>
      </w:r>
      <w:r w:rsidR="009A0AB7">
        <w:t>på det feltet</w:t>
      </w:r>
      <w:r w:rsidR="009A0AB7" w:rsidRPr="00211DAE">
        <w:t xml:space="preserve"> </w:t>
      </w:r>
      <w:r w:rsidRPr="00211DAE">
        <w:t>ma</w:t>
      </w:r>
      <w:r w:rsidR="000C2C58">
        <w:t>n</w:t>
      </w:r>
      <w:r w:rsidRPr="00211DAE">
        <w:t xml:space="preserve"> prøver å flytte til. (Det er lovlig om det er motstanderens brikke, for da slår du den ut, men det er ikke lov om det er din egen brikke; du kan ikke ha to brikker i samme rute.) Når du flytter for eksempel en løper, er det ikke lovlig å flytte brikken over andre brikker, det betyr at alle rutene mellom fra-ruten og til-ruten må være ledige. Her kan ikke alt avgjøres av én brikke, så brettet må med i diskusj</w:t>
      </w:r>
      <w:r w:rsidR="009A0AB7">
        <w:t>on</w:t>
      </w:r>
      <w:r w:rsidRPr="00211DAE">
        <w:t>en.</w:t>
      </w:r>
    </w:p>
    <w:p w14:paraId="4387B8B1" w14:textId="77777777" w:rsidR="00291DB3" w:rsidRPr="00211DAE" w:rsidRDefault="007B48DD" w:rsidP="00B179A8">
      <w:pPr>
        <w:pStyle w:val="b1af"/>
      </w:pPr>
      <w:r w:rsidRPr="00211DAE">
        <w:t xml:space="preserve">Vi tar utgangspunkt i den siste versjonen av klassen </w:t>
      </w:r>
      <w:r w:rsidRPr="00C57878">
        <w:rPr>
          <w:rStyle w:val="LS2CodeBodytext"/>
        </w:rPr>
        <w:t>Brett</w:t>
      </w:r>
      <w:r w:rsidRPr="00211DAE">
        <w:t xml:space="preserve"> og legger til funksjonalitet for å kjenne igjen lovlige trekk for tårn og løpere:</w:t>
      </w:r>
    </w:p>
    <w:p w14:paraId="48C546FA" w14:textId="77777777" w:rsidR="00291DB3" w:rsidRPr="00017038" w:rsidRDefault="007B48DD" w:rsidP="004615AC">
      <w:pPr>
        <w:pStyle w:val="eks1aff"/>
        <w:rPr>
          <w:rFonts w:ascii="Consolas" w:hAnsi="Consolas"/>
          <w:lang w:val="nb-NO"/>
        </w:rPr>
      </w:pPr>
      <w:r w:rsidRPr="00CC5D44">
        <w:rPr>
          <w:rStyle w:val="LS2Tag"/>
          <w:bCs w:val="0"/>
          <w:lang w:val="nb-NO"/>
          <w:rPrChange w:id="1151" w:author="Terje Kolderup" w:date="2020-01-29T09:56: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B22798">
        <w:rPr>
          <w:rStyle w:val="LS2Keyword"/>
          <w:lang w:val="nb-NO"/>
        </w:rPr>
        <w:t>constructor</w:t>
      </w:r>
      <w:r w:rsidRPr="00017038">
        <w:rPr>
          <w:rFonts w:ascii="Consolas" w:hAnsi="Consolas"/>
          <w:lang w:val="nb-NO"/>
        </w:rPr>
        <w:t>(kolonneBokstav, rad, type) {</w:t>
      </w:r>
      <w:r w:rsidRPr="00017038">
        <w:rPr>
          <w:rFonts w:ascii="Consolas" w:hAnsi="Consolas"/>
          <w:lang w:val="nb-NO"/>
        </w:rPr>
        <w:br/>
        <w:t xml:space="preserve">        </w:t>
      </w:r>
      <w:r w:rsidRPr="00B22798">
        <w:rPr>
          <w:rStyle w:val="LS2Keyword"/>
          <w:lang w:val="nb-NO"/>
        </w:rPr>
        <w:t>this</w:t>
      </w:r>
      <w:r w:rsidRPr="00017038">
        <w:rPr>
          <w:rFonts w:ascii="Consolas" w:hAnsi="Consolas"/>
          <w:lang w:val="nb-NO"/>
        </w:rPr>
        <w:t>.flyttTilKolonneOgRad(kolonneBokstav, rad);</w:t>
      </w:r>
      <w:r w:rsidRPr="00017038">
        <w:rPr>
          <w:rFonts w:ascii="Consolas" w:hAnsi="Consolas"/>
          <w:lang w:val="nb-NO"/>
        </w:rPr>
        <w:br/>
        <w:t xml:space="preserve">        </w:t>
      </w:r>
      <w:r w:rsidRPr="00B22798">
        <w:rPr>
          <w:rStyle w:val="LS2Keyword"/>
          <w:lang w:val="nb-NO"/>
        </w:rPr>
        <w:t>this</w:t>
      </w:r>
      <w:r w:rsidRPr="00017038">
        <w:rPr>
          <w:rFonts w:ascii="Consolas" w:hAnsi="Consolas"/>
          <w:lang w:val="nb-NO"/>
        </w:rPr>
        <w:t xml:space="preserve">.type </w:t>
      </w:r>
      <w:r w:rsidRPr="00B22798">
        <w:rPr>
          <w:rStyle w:val="LS2Operator"/>
          <w:lang w:val="nb-NO"/>
        </w:rPr>
        <w:t>=</w:t>
      </w:r>
      <w:r w:rsidRPr="00017038">
        <w:rPr>
          <w:rFonts w:ascii="Consolas" w:hAnsi="Consolas"/>
          <w:lang w:val="nb-NO"/>
        </w:rPr>
        <w:t xml:space="preserve"> type;</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52" w:author="Terje Kolderup" w:date="2020-01-29T09:56:00Z">
            <w:rPr>
              <w:lang w:val="nb-NO"/>
            </w:rPr>
          </w:rPrChange>
        </w:rPr>
        <w:t>posisjon</w:t>
      </w:r>
      <w:r w:rsidRPr="00017038">
        <w:rPr>
          <w:rFonts w:ascii="Consolas" w:hAnsi="Consolas"/>
          <w:lang w:val="nb-NO"/>
        </w:rPr>
        <w:t>()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Brikke.bokstavFraKolonne(</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53" w:author="Terje Kolderup" w:date="2020-01-29T09:56: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54" w:author="Terje Kolderup" w:date="2020-01-29T09:56:00Z">
            <w:rPr>
              <w:lang w:val="nb-NO"/>
            </w:rPr>
          </w:rPrChange>
        </w:rPr>
        <w:t>flyttTilKolonneOgRad</w:t>
      </w:r>
      <w:r w:rsidRPr="00017038">
        <w:rPr>
          <w:rFonts w:ascii="Consolas" w:hAnsi="Consolas"/>
          <w:lang w:val="nb-NO"/>
        </w:rPr>
        <w:t>(kolonneBokstav, rad)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w:t>
      </w:r>
      <w:r w:rsidR="00594E2D" w:rsidRPr="00017038">
        <w:rPr>
          <w:rFonts w:ascii="Consolas" w:hAnsi="Consolas"/>
          <w:lang w:val="nb-NO"/>
        </w:rPr>
        <w:br/>
        <w:t xml:space="preserve">            </w:t>
      </w:r>
      <w:r w:rsidRPr="00017038">
        <w:rPr>
          <w:rFonts w:ascii="Consolas" w:hAnsi="Consolas"/>
          <w:lang w:val="nb-NO"/>
        </w:rPr>
        <w:t xml:space="preserve">Brikke.kolonneFraBokstav(kolonneBokstav), </w:t>
      </w:r>
      <w:r w:rsidRPr="00017038">
        <w:rPr>
          <w:rFonts w:ascii="Consolas" w:hAnsi="Consolas"/>
          <w:lang w:val="nb-NO"/>
          <w:rPrChange w:id="1155" w:author="Terje Kolderup" w:date="2020-01-29T09:56:00Z">
            <w:rPr>
              <w:rStyle w:val="LS2Object"/>
              <w:lang w:val="nb-NO"/>
            </w:rPr>
          </w:rPrChange>
        </w:rPr>
        <w:t>parseInt</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56" w:author="Terje Kolderup" w:date="2020-01-29T09:56: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w:t>
      </w:r>
      <w:r w:rsidR="00264065" w:rsidRPr="00017038">
        <w:rPr>
          <w:rFonts w:ascii="Consolas" w:hAnsi="Consolas"/>
          <w:lang w:val="nb-NO"/>
        </w:rPr>
        <w:br/>
        <w:t xml:space="preserve">            </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kolonnerTilHøyre, </w:t>
      </w:r>
      <w:r w:rsidRPr="00B22798">
        <w:rPr>
          <w:rStyle w:val="LS2Keyword"/>
          <w:lang w:val="nb-NO"/>
        </w:rPr>
        <w:t>this</w:t>
      </w:r>
      <w:r w:rsidRPr="00017038">
        <w:rPr>
          <w:rFonts w:ascii="Consolas" w:hAnsi="Consolas"/>
          <w:lang w:val="nb-NO"/>
        </w:rPr>
        <w:t xml:space="preserve">.rad </w:t>
      </w:r>
      <w:r w:rsidRPr="00B22798">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lang w:val="nb-NO"/>
          <w:rPrChange w:id="1157" w:author="Terje Kolderup" w:date="2020-01-29T09:56: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.type </w:t>
      </w:r>
      <w:r w:rsidRPr="00211DAE">
        <w:rPr>
          <w:rStyle w:val="LS2Operator"/>
          <w:lang w:val="nb-NO"/>
        </w:rPr>
        <w:t>==</w:t>
      </w:r>
      <w:r w:rsidRPr="00017038">
        <w:rPr>
          <w:rFonts w:ascii="Consolas" w:hAnsi="Consolas"/>
          <w:lang w:val="nb-NO"/>
        </w:rPr>
        <w:t xml:space="preserve"> '</w:t>
      </w:r>
      <w:r w:rsidRPr="00211DAE">
        <w:rPr>
          <w:rStyle w:val="LS2String"/>
          <w:lang w:val="nb-NO"/>
        </w:rPr>
        <w:t>Tårn</w:t>
      </w:r>
      <w:r w:rsidRPr="00017038">
        <w:rPr>
          <w:rFonts w:ascii="Consolas" w:hAnsi="Consolas"/>
          <w:lang w:val="nb-NO"/>
        </w:rPr>
        <w:t xml:space="preserve">' </w:t>
      </w:r>
      <w:r w:rsidRPr="00211DAE">
        <w:rPr>
          <w:rStyle w:val="LS2Operator"/>
          <w:lang w:val="nb-NO"/>
        </w:rPr>
        <w:t>&amp;&amp;</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.kolonne </w:t>
      </w:r>
      <w:r w:rsidRPr="00211DAE">
        <w:rPr>
          <w:rStyle w:val="LS2Operator"/>
          <w:lang w:val="nb-NO"/>
        </w:rPr>
        <w:t>!=</w:t>
      </w:r>
      <w:r w:rsidRPr="00017038">
        <w:rPr>
          <w:rFonts w:ascii="Consolas" w:hAnsi="Consolas"/>
          <w:lang w:val="nb-NO"/>
        </w:rPr>
        <w:t xml:space="preserve"> kolonne </w:t>
      </w:r>
      <w:r w:rsidR="005A1D49"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.rad </w:t>
      </w:r>
      <w:r w:rsidRPr="00211DAE">
        <w:rPr>
          <w:rStyle w:val="LS2Operator"/>
          <w:lang w:val="nb-NO"/>
        </w:rPr>
        <w:t>!=</w:t>
      </w:r>
      <w:r w:rsidRPr="00017038">
        <w:rPr>
          <w:rFonts w:ascii="Consolas" w:hAnsi="Consolas"/>
          <w:lang w:val="nb-NO"/>
        </w:rPr>
        <w:t xml:space="preserve"> rad) </w:t>
      </w:r>
      <w:r w:rsidRPr="00B22798">
        <w:rPr>
          <w:rStyle w:val="LS2Keyword"/>
          <w:lang w:val="nb-NO"/>
        </w:rPr>
        <w:t>return</w:t>
      </w:r>
      <w:r w:rsidRPr="00017038">
        <w:rPr>
          <w:rFonts w:ascii="Consolas" w:hAnsi="Consolas"/>
          <w:lang w:val="nb-NO"/>
        </w:rPr>
        <w:t xml:space="preserve"> </w:t>
      </w:r>
      <w:r w:rsidRPr="00B22798">
        <w:rPr>
          <w:rStyle w:val="LS2Keyword"/>
          <w:lang w:val="nb-NO"/>
        </w:rPr>
        <w:t>false</w:t>
      </w:r>
      <w:r w:rsidRPr="00017038">
        <w:rPr>
          <w:rFonts w:ascii="Consolas" w:hAnsi="Consolas"/>
          <w:lang w:val="nb-NO"/>
        </w:rPr>
        <w:t>;</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.type </w:t>
      </w:r>
      <w:r w:rsidRPr="00211DAE">
        <w:rPr>
          <w:rStyle w:val="LS2Operator"/>
          <w:lang w:val="nb-NO"/>
        </w:rPr>
        <w:t>==</w:t>
      </w:r>
      <w:r w:rsidRPr="00017038">
        <w:rPr>
          <w:rFonts w:ascii="Consolas" w:hAnsi="Consolas"/>
          <w:lang w:val="nb-NO"/>
        </w:rPr>
        <w:t xml:space="preserve"> '</w:t>
      </w:r>
      <w:r w:rsidRPr="00211DAE">
        <w:rPr>
          <w:rStyle w:val="LS2String"/>
          <w:lang w:val="nb-NO"/>
        </w:rPr>
        <w:t>Løper</w:t>
      </w:r>
      <w:r w:rsidRPr="00017038">
        <w:rPr>
          <w:rFonts w:ascii="Consolas" w:hAnsi="Consolas"/>
          <w:lang w:val="nb-NO"/>
        </w:rPr>
        <w:t>') {</w:t>
      </w:r>
      <w:r w:rsidRPr="00017038">
        <w:rPr>
          <w:rFonts w:ascii="Consolas" w:hAnsi="Consolas"/>
          <w:lang w:val="nb-NO"/>
        </w:rPr>
        <w:br/>
        <w:t xml:space="preserve">            </w:t>
      </w:r>
      <w:r w:rsidRPr="00B22798">
        <w:rPr>
          <w:rStyle w:val="LS2Keyword"/>
          <w:lang w:val="nb-NO"/>
        </w:rPr>
        <w:t>var</w:t>
      </w:r>
      <w:r w:rsidRPr="00017038">
        <w:rPr>
          <w:rFonts w:ascii="Consolas" w:hAnsi="Consolas"/>
          <w:lang w:val="nb-NO"/>
        </w:rPr>
        <w:t xml:space="preserve"> diffKolonne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kolonne;</w:t>
      </w:r>
      <w:r w:rsidRPr="00017038">
        <w:rPr>
          <w:rFonts w:ascii="Consolas" w:hAnsi="Consolas"/>
          <w:lang w:val="nb-NO"/>
        </w:rPr>
        <w:br/>
      </w:r>
      <w:r w:rsidRPr="00017038">
        <w:rPr>
          <w:rFonts w:ascii="Consolas" w:hAnsi="Consolas"/>
          <w:lang w:val="nb-NO"/>
        </w:rPr>
        <w:lastRenderedPageBreak/>
        <w:t xml:space="preserve">            </w:t>
      </w:r>
      <w:r w:rsidRPr="00B22798">
        <w:rPr>
          <w:rStyle w:val="LS2Keyword"/>
          <w:lang w:val="nb-NO"/>
        </w:rPr>
        <w:t>var</w:t>
      </w:r>
      <w:r w:rsidRPr="00017038">
        <w:rPr>
          <w:rFonts w:ascii="Consolas" w:hAnsi="Consolas"/>
          <w:lang w:val="nb-NO"/>
        </w:rPr>
        <w:t xml:space="preserve"> diffRad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.rad </w:t>
      </w:r>
      <w:r w:rsidRPr="00B22798">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017038">
        <w:rPr>
          <w:rFonts w:ascii="Consolas" w:hAnsi="Consolas"/>
          <w:lang w:val="nb-NO"/>
          <w:rPrChange w:id="1158" w:author="Terje Kolderup" w:date="2020-01-29T09:56:00Z">
            <w:rPr>
              <w:rStyle w:val="LS2Object"/>
              <w:lang w:val="nb-NO"/>
            </w:rPr>
          </w:rPrChange>
        </w:rPr>
        <w:t>Math</w:t>
      </w:r>
      <w:r w:rsidRPr="00017038">
        <w:rPr>
          <w:rFonts w:ascii="Consolas" w:hAnsi="Consolas"/>
          <w:lang w:val="nb-NO"/>
        </w:rPr>
        <w:t xml:space="preserve">.Abs(diffRad) </w:t>
      </w:r>
      <w:r w:rsidRPr="00211DAE">
        <w:rPr>
          <w:rStyle w:val="LS2Operator"/>
          <w:lang w:val="nb-NO"/>
        </w:rPr>
        <w:t>!=</w:t>
      </w:r>
      <w:r w:rsidRPr="00017038">
        <w:rPr>
          <w:rFonts w:ascii="Consolas" w:hAnsi="Consolas"/>
          <w:lang w:val="nb-NO"/>
        </w:rPr>
        <w:t xml:space="preserve"> </w:t>
      </w:r>
      <w:r w:rsidRPr="00017038">
        <w:rPr>
          <w:rFonts w:ascii="Consolas" w:hAnsi="Consolas"/>
          <w:lang w:val="nb-NO"/>
          <w:rPrChange w:id="1159" w:author="Terje Kolderup" w:date="2020-01-29T09:56:00Z">
            <w:rPr>
              <w:rStyle w:val="LS2Object"/>
              <w:lang w:val="nb-NO"/>
            </w:rPr>
          </w:rPrChange>
        </w:rPr>
        <w:t>Math</w:t>
      </w:r>
      <w:r w:rsidRPr="00017038">
        <w:rPr>
          <w:rFonts w:ascii="Consolas" w:hAnsi="Consolas"/>
          <w:lang w:val="nb-NO"/>
        </w:rPr>
        <w:t xml:space="preserve">.Abs(diffKolonne))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static</w:t>
      </w:r>
      <w:r w:rsidRPr="00017038">
        <w:rPr>
          <w:rFonts w:ascii="Consolas" w:hAnsi="Consolas"/>
          <w:lang w:val="nb-NO"/>
        </w:rPr>
        <w:t xml:space="preserve"> </w:t>
      </w:r>
      <w:r w:rsidRPr="00CC5D44">
        <w:rPr>
          <w:rStyle w:val="LS2NumVal"/>
          <w:lang w:val="nb-NO"/>
          <w:rPrChange w:id="1160" w:author="Terje Kolderup" w:date="2020-01-29T09:56:00Z">
            <w:rPr>
              <w:lang w:val="nb-NO"/>
            </w:rPr>
          </w:rPrChange>
        </w:rPr>
        <w:t>kolonneFraBokstav</w:t>
      </w:r>
      <w:r w:rsidRPr="00017038">
        <w:rPr>
          <w:rFonts w:ascii="Consolas" w:hAnsi="Consolas"/>
          <w:lang w:val="nb-NO"/>
        </w:rPr>
        <w:t>(bokstav)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bokstav.charCodeAt(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static</w:t>
      </w:r>
      <w:r w:rsidRPr="00017038">
        <w:rPr>
          <w:rFonts w:ascii="Consolas" w:hAnsi="Consolas"/>
          <w:lang w:val="nb-NO"/>
        </w:rPr>
        <w:t xml:space="preserve"> </w:t>
      </w:r>
      <w:r w:rsidRPr="00CC5D44">
        <w:rPr>
          <w:rStyle w:val="LS2NumVal"/>
          <w:lang w:val="nb-NO"/>
          <w:rPrChange w:id="1161" w:author="Terje Kolderup" w:date="2020-01-29T09:56:00Z">
            <w:rPr>
              <w:lang w:val="nb-NO"/>
            </w:rPr>
          </w:rPrChange>
        </w:rPr>
        <w:t>bokstavFraKolonne</w:t>
      </w:r>
      <w:r w:rsidRPr="00017038">
        <w:rPr>
          <w:rFonts w:ascii="Consolas" w:hAnsi="Consolas"/>
          <w:lang w:val="nb-NO"/>
        </w:rPr>
        <w:t>(kolonne)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tallKodeForKolonneA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Change w:id="1162" w:author="Terje Kolderup" w:date="2020-01-29T09:56:00Z">
            <w:rPr>
              <w:rStyle w:val="LS2Object"/>
              <w:lang w:val="nb-NO"/>
            </w:rPr>
          </w:rPrChange>
        </w:rPr>
        <w:t>String</w:t>
      </w:r>
      <w:r w:rsidRPr="00017038">
        <w:rPr>
          <w:rFonts w:ascii="Consolas" w:hAnsi="Consolas"/>
          <w:lang w:val="nb-NO"/>
        </w:rPr>
        <w:t xml:space="preserve">.fromCharCode(tallKodeForKolonneA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017038">
        <w:rPr>
          <w:rFonts w:ascii="Consolas" w:hAnsi="Consolas"/>
          <w:lang w:val="nb-NO"/>
        </w:rPr>
        <w:br/>
        <w:t>}</w:t>
      </w:r>
    </w:p>
    <w:p w14:paraId="5340B525" w14:textId="3A77246F" w:rsidR="00291DB3" w:rsidRPr="00211DAE" w:rsidRDefault="007B48DD" w:rsidP="004615AC">
      <w:pPr>
        <w:pStyle w:val="b1aff"/>
      </w:pPr>
      <w:r w:rsidRPr="00211DAE">
        <w:t xml:space="preserve">Her har vi innført </w:t>
      </w:r>
      <w:r w:rsidRPr="00CD2241">
        <w:rPr>
          <w:rStyle w:val="LS2CodeBodytext"/>
        </w:rPr>
        <w:t>type</w:t>
      </w:r>
      <w:r w:rsidR="009A0AB7">
        <w:t xml:space="preserve">, </w:t>
      </w:r>
      <w:r w:rsidRPr="00211DAE">
        <w:t xml:space="preserve">som er en tekst som angir hva slags brikke det er snakk om, </w:t>
      </w:r>
      <w:r w:rsidRPr="00CD2241">
        <w:rPr>
          <w:rStyle w:val="LS2CodeBodytext"/>
        </w:rPr>
        <w:t>'Tårn'</w:t>
      </w:r>
      <w:r w:rsidRPr="00211DAE">
        <w:t xml:space="preserve"> eller </w:t>
      </w:r>
      <w:r w:rsidRPr="00CD2241">
        <w:rPr>
          <w:rStyle w:val="LS2CodeBodytext"/>
        </w:rPr>
        <w:t>'Løper'</w:t>
      </w:r>
      <w:r w:rsidRPr="00211DAE">
        <w:t xml:space="preserve"> så langt i eksemplet. Merk at alle </w:t>
      </w:r>
      <w:r w:rsidRPr="00CD2241">
        <w:rPr>
          <w:rStyle w:val="LS2CodeBodytext"/>
        </w:rPr>
        <w:t>flytt</w:t>
      </w:r>
      <w:r w:rsidRPr="00211DAE">
        <w:t xml:space="preserve">-metodene utenom </w:t>
      </w:r>
      <w:r w:rsidR="008A45EA">
        <w:t>é</w:t>
      </w:r>
      <w:r w:rsidRPr="00211DAE">
        <w:t xml:space="preserve">n sender videre, slik at all flytting uansett kommer til den siste metoden, </w:t>
      </w:r>
      <w:r w:rsidRPr="00CD2241">
        <w:rPr>
          <w:rStyle w:val="LS2CodeBodytext"/>
        </w:rPr>
        <w:t>flyttTil()</w:t>
      </w:r>
      <w:r w:rsidRPr="00211DAE">
        <w:t>. Da passer det fint å ha logikk for å sjekke lovligheten av et trekk her</w:t>
      </w:r>
      <w:r w:rsidR="009A0AB7">
        <w:t>,</w:t>
      </w:r>
      <w:r w:rsidR="00ED5E2D">
        <w:t xml:space="preserve"> </w:t>
      </w:r>
      <w:r w:rsidRPr="00211DAE">
        <w:t xml:space="preserve">slik at det blir gjort uansett hvilken </w:t>
      </w:r>
      <w:r w:rsidRPr="00CD2241">
        <w:rPr>
          <w:rStyle w:val="LS2CodeBodytext"/>
        </w:rPr>
        <w:t>flytt</w:t>
      </w:r>
      <w:r w:rsidRPr="00211DAE">
        <w:t xml:space="preserve">-metode du bruker. Så returneres det </w:t>
      </w:r>
      <w:r w:rsidRPr="00CD2241">
        <w:rPr>
          <w:rStyle w:val="LS2CodeBodytext"/>
        </w:rPr>
        <w:t>true</w:t>
      </w:r>
      <w:r w:rsidRPr="00211DAE">
        <w:t xml:space="preserve"> eller false avhengig av om trekket er lovlig eller ikke.</w:t>
      </w:r>
    </w:p>
    <w:p w14:paraId="74721B7D" w14:textId="07BD8FDE" w:rsidR="00291DB3" w:rsidRPr="00211DAE" w:rsidRDefault="007B48DD" w:rsidP="00B179A8">
      <w:pPr>
        <w:pStyle w:val="b1af"/>
      </w:pPr>
      <w:r w:rsidRPr="00211DAE">
        <w:t xml:space="preserve">Løpere kan gå på skrå så langt de vil. Vi regner derfor ut differensen mellom kolonnen det flyttes til (parameteren </w:t>
      </w:r>
      <w:r w:rsidRPr="00C57878">
        <w:rPr>
          <w:rStyle w:val="LS2CodeBodytext"/>
        </w:rPr>
        <w:t>kolonne</w:t>
      </w:r>
      <w:r w:rsidRPr="00211DAE">
        <w:t xml:space="preserve">) og fra (objektvariabelen </w:t>
      </w:r>
      <w:r w:rsidRPr="00C57878">
        <w:rPr>
          <w:rStyle w:val="LS2CodeBodytext"/>
        </w:rPr>
        <w:t>this.kolonne</w:t>
      </w:r>
      <w:r w:rsidRPr="00211DAE">
        <w:t xml:space="preserve">). Det samme gjøres for rad. Disse to tallene må være like om det skal være et lovlig trekk. </w:t>
      </w:r>
      <w:r w:rsidRPr="00C57878">
        <w:rPr>
          <w:rStyle w:val="LS2CodeBodytext"/>
        </w:rPr>
        <w:t>Math.abs</w:t>
      </w:r>
      <w:r w:rsidRPr="00211DAE">
        <w:t xml:space="preserve"> er absoluttverdifunksjonen. Det høres komplisert ut, men det eneste den gjør</w:t>
      </w:r>
      <w:r w:rsidR="000A5D31">
        <w:t>,</w:t>
      </w:r>
      <w:r w:rsidRPr="00211DAE">
        <w:t xml:space="preserve"> er å ta bort minus om det er der. </w:t>
      </w:r>
      <w:r w:rsidRPr="00C57878">
        <w:rPr>
          <w:rStyle w:val="LS2CodeBodytext"/>
        </w:rPr>
        <w:t>-4</w:t>
      </w:r>
      <w:r w:rsidRPr="00211DAE">
        <w:t xml:space="preserve"> blir altså til </w:t>
      </w:r>
      <w:r w:rsidRPr="00C57878">
        <w:rPr>
          <w:rStyle w:val="LS2CodeBodytext"/>
        </w:rPr>
        <w:t>4</w:t>
      </w:r>
      <w:r w:rsidRPr="00211DAE">
        <w:t>. Alle positive tall returneres uendret.</w:t>
      </w:r>
    </w:p>
    <w:p w14:paraId="58957C73" w14:textId="5DE6EA4E" w:rsidR="00291DB3" w:rsidRPr="00211DAE" w:rsidRDefault="007B48DD" w:rsidP="00B179A8">
      <w:pPr>
        <w:pStyle w:val="b1af"/>
      </w:pPr>
      <w:r w:rsidRPr="00211DAE">
        <w:t>Tårn kan gå så langt de vil horisintalt eller vertikalt. For et lovlig trekk må altså fra-kolonne og til-kollone være like</w:t>
      </w:r>
      <w:r w:rsidR="00ED5E2D">
        <w:t xml:space="preserve"> – </w:t>
      </w:r>
      <w:r w:rsidRPr="00211DAE">
        <w:t>eller fra-rad og til-rad. Koden over er skrevet motsatt, det vil si for å sile ut ulovlige trekk.</w:t>
      </w:r>
    </w:p>
    <w:p w14:paraId="79D4334C" w14:textId="52EE9B9C" w:rsidR="00291DB3" w:rsidRPr="00211DAE" w:rsidRDefault="007B48DD" w:rsidP="00B179A8">
      <w:pPr>
        <w:pStyle w:val="b1af"/>
      </w:pPr>
      <w:r w:rsidRPr="00211DAE">
        <w:t xml:space="preserve">Til sist i klassen er det to </w:t>
      </w:r>
      <w:r w:rsidRPr="00C57878">
        <w:rPr>
          <w:rStyle w:val="LS2CodeBodytext"/>
        </w:rPr>
        <w:t>static</w:t>
      </w:r>
      <w:r w:rsidRPr="00211DAE">
        <w:t xml:space="preserve">-metoder, det vil si klasse-metoder. </w:t>
      </w:r>
      <w:r w:rsidR="000A5D31">
        <w:t>Man kan altså</w:t>
      </w:r>
      <w:r w:rsidR="000A5D31" w:rsidRPr="00211DAE">
        <w:t xml:space="preserve"> </w:t>
      </w:r>
      <w:r w:rsidRPr="00211DAE">
        <w:t>kalle dem ut fra navnet på klassen, uten å ha noe objekt. Det gjør at denne logikken kan gjenbrukes hvor som helst ellers i koden ved å referere til metodene ved hjelp av klassenavnet, for eksempel</w:t>
      </w:r>
      <w:r w:rsidR="000A5D31">
        <w:t xml:space="preserve"> </w:t>
      </w:r>
      <w:r w:rsidRPr="00C57878">
        <w:rPr>
          <w:rStyle w:val="LS2CodeBodytext"/>
        </w:rPr>
        <w:t>Brikke.bokstavFraKolonne(5)</w:t>
      </w:r>
      <w:r w:rsidRPr="00211DAE">
        <w:t>.</w:t>
      </w:r>
    </w:p>
    <w:p w14:paraId="5CC0DD8C" w14:textId="542B174C" w:rsidR="00291DB3" w:rsidRPr="00211DAE" w:rsidRDefault="007B48DD" w:rsidP="00B179A8">
      <w:pPr>
        <w:pStyle w:val="b1af"/>
      </w:pPr>
      <w:r w:rsidRPr="00211DAE">
        <w:t xml:space="preserve">La oss se på begynnelsen av en klasse </w:t>
      </w:r>
      <w:r w:rsidRPr="00C57878">
        <w:rPr>
          <w:rStyle w:val="LS2CodeBodytext"/>
        </w:rPr>
        <w:t>Brett</w:t>
      </w:r>
      <w:r w:rsidRPr="00211DAE">
        <w:t xml:space="preserve"> som holder rede på alle brikkene på brettet</w:t>
      </w:r>
      <w:r w:rsidR="000A5D31">
        <w:t>,</w:t>
      </w:r>
      <w:r w:rsidRPr="00211DAE">
        <w:t xml:space="preserve"> og som kan flytte dem:</w:t>
      </w:r>
    </w:p>
    <w:p w14:paraId="6E003646" w14:textId="77777777" w:rsidR="00291DB3" w:rsidRPr="00017038" w:rsidRDefault="007B48DD" w:rsidP="004615AC">
      <w:pPr>
        <w:pStyle w:val="eks1aff"/>
        <w:rPr>
          <w:rFonts w:ascii="Consolas" w:hAnsi="Consolas"/>
          <w:lang w:val="nb-NO"/>
        </w:rPr>
      </w:pPr>
      <w:r w:rsidRPr="00D148A9">
        <w:rPr>
          <w:rStyle w:val="LS2Tag"/>
          <w:bCs w:val="0"/>
          <w:lang w:val="nb-NO"/>
          <w:rPrChange w:id="1163" w:author="Terje Kolderup" w:date="2020-01-29T10:02:00Z">
            <w:rPr>
              <w:rStyle w:val="LS2Keyword"/>
              <w:lang w:val="nb-NO"/>
            </w:rPr>
          </w:rPrChange>
        </w:rPr>
        <w:t>class</w:t>
      </w:r>
      <w:r w:rsidRPr="00017038">
        <w:rPr>
          <w:rFonts w:ascii="Consolas" w:hAnsi="Consolas"/>
          <w:lang w:val="nb-NO"/>
        </w:rPr>
        <w:t xml:space="preserve"> Brett {</w:t>
      </w:r>
      <w:r w:rsidRPr="00017038">
        <w:rPr>
          <w:rFonts w:ascii="Consolas" w:hAnsi="Consolas"/>
          <w:lang w:val="nb-NO"/>
        </w:rPr>
        <w:br/>
        <w:t xml:space="preserve">    </w:t>
      </w:r>
      <w:r w:rsidRPr="00865852">
        <w:rPr>
          <w:rStyle w:val="LS2Keyword"/>
          <w:lang w:val="nb-NO"/>
        </w:rPr>
        <w:t>constructor</w:t>
      </w:r>
      <w:r w:rsidRPr="00017038">
        <w:rPr>
          <w:rFonts w:ascii="Consolas" w:hAnsi="Consolas"/>
          <w:lang w:val="nb-NO"/>
        </w:rPr>
        <w:t>() {</w:t>
      </w:r>
      <w:r w:rsidRPr="00017038">
        <w:rPr>
          <w:rFonts w:ascii="Consolas" w:hAnsi="Consolas"/>
          <w:lang w:val="nb-NO"/>
        </w:rPr>
        <w:br/>
        <w:t xml:space="preserve">        </w:t>
      </w:r>
      <w:r w:rsidRPr="00865852">
        <w:rPr>
          <w:rStyle w:val="LS2Keyword"/>
          <w:lang w:val="nb-NO"/>
        </w:rPr>
        <w:t>this</w:t>
      </w:r>
      <w:r w:rsidRPr="00017038">
        <w:rPr>
          <w:rFonts w:ascii="Consolas" w:hAnsi="Consolas"/>
          <w:lang w:val="nb-NO"/>
        </w:rPr>
        <w:t xml:space="preserve">.brikker </w:t>
      </w:r>
      <w:r w:rsidRPr="00865852">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865852">
        <w:rPr>
          <w:rStyle w:val="LS2Attribute"/>
          <w:lang w:val="nb-NO"/>
        </w:rPr>
        <w:t>a1</w:t>
      </w:r>
      <w:r w:rsidRPr="00017038">
        <w:rPr>
          <w:rFonts w:ascii="Consolas" w:hAnsi="Consolas"/>
          <w:lang w:val="nb-NO"/>
        </w:rPr>
        <w:t xml:space="preserve">: </w:t>
      </w:r>
      <w:r w:rsidRPr="00865852">
        <w:rPr>
          <w:rStyle w:val="LS2Keyword"/>
          <w:lang w:val="nb-NO"/>
        </w:rPr>
        <w:t>new</w:t>
      </w:r>
      <w:r w:rsidRPr="00017038">
        <w:rPr>
          <w:rFonts w:ascii="Consolas" w:hAnsi="Consolas"/>
          <w:lang w:val="nb-NO"/>
        </w:rPr>
        <w:t xml:space="preserve"> Brikke('</w:t>
      </w:r>
      <w:r w:rsidRPr="00211DAE">
        <w:rPr>
          <w:rStyle w:val="LS2String"/>
          <w:lang w:val="nb-NO"/>
        </w:rPr>
        <w:t>a</w:t>
      </w:r>
      <w:r w:rsidRPr="00017038">
        <w:rPr>
          <w:rFonts w:ascii="Consolas" w:hAnsi="Consolas"/>
          <w:lang w:val="nb-NO"/>
        </w:rPr>
        <w:t xml:space="preserve">', </w:t>
      </w:r>
      <w:r w:rsidRPr="00211DAE">
        <w:rPr>
          <w:rStyle w:val="LS2NumVal"/>
          <w:lang w:val="nb-NO"/>
        </w:rPr>
        <w:t>1</w:t>
      </w:r>
      <w:r w:rsidRPr="00017038">
        <w:rPr>
          <w:rFonts w:ascii="Consolas" w:hAnsi="Consolas"/>
          <w:lang w:val="nb-NO"/>
        </w:rPr>
        <w:t>, '</w:t>
      </w:r>
      <w:r w:rsidRPr="00211DAE">
        <w:rPr>
          <w:rStyle w:val="LS2String"/>
          <w:lang w:val="nb-NO"/>
        </w:rPr>
        <w:t>Tårn</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865852">
        <w:rPr>
          <w:rStyle w:val="LS2Attribute"/>
          <w:lang w:val="nb-NO"/>
        </w:rPr>
        <w:t>a3</w:t>
      </w:r>
      <w:r w:rsidRPr="00017038">
        <w:rPr>
          <w:rFonts w:ascii="Consolas" w:hAnsi="Consolas"/>
          <w:lang w:val="nb-NO"/>
        </w:rPr>
        <w:t xml:space="preserve">: </w:t>
      </w:r>
      <w:r w:rsidRPr="00865852">
        <w:rPr>
          <w:rStyle w:val="LS2Keyword"/>
          <w:lang w:val="nb-NO"/>
        </w:rPr>
        <w:t>new</w:t>
      </w:r>
      <w:r w:rsidRPr="00017038">
        <w:rPr>
          <w:rFonts w:ascii="Consolas" w:hAnsi="Consolas"/>
          <w:lang w:val="nb-NO"/>
        </w:rPr>
        <w:t xml:space="preserve"> Brikke('</w:t>
      </w:r>
      <w:r w:rsidRPr="00211DAE">
        <w:rPr>
          <w:rStyle w:val="LS2String"/>
          <w:lang w:val="nb-NO"/>
        </w:rPr>
        <w:t>a</w:t>
      </w:r>
      <w:r w:rsidRPr="00017038">
        <w:rPr>
          <w:rFonts w:ascii="Consolas" w:hAnsi="Consolas"/>
          <w:lang w:val="nb-NO"/>
        </w:rPr>
        <w:t xml:space="preserve">', </w:t>
      </w:r>
      <w:r w:rsidRPr="00211DAE">
        <w:rPr>
          <w:rStyle w:val="LS2NumVal"/>
          <w:lang w:val="nb-NO"/>
        </w:rPr>
        <w:t>3</w:t>
      </w:r>
      <w:r w:rsidRPr="00017038">
        <w:rPr>
          <w:rFonts w:ascii="Consolas" w:hAnsi="Consolas"/>
          <w:lang w:val="nb-NO"/>
        </w:rPr>
        <w:t>, '</w:t>
      </w:r>
      <w:r w:rsidRPr="00211DAE">
        <w:rPr>
          <w:rStyle w:val="LS2String"/>
          <w:lang w:val="nb-NO"/>
        </w:rPr>
        <w:t>Løper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64" w:author="Terje Kolderup" w:date="2020-01-29T10:02:00Z">
            <w:rPr>
              <w:lang w:val="nb-NO"/>
            </w:rPr>
          </w:rPrChange>
        </w:rPr>
        <w:t>flytt</w:t>
      </w:r>
      <w:r w:rsidRPr="00017038">
        <w:rPr>
          <w:rFonts w:ascii="Consolas" w:hAnsi="Consolas"/>
          <w:lang w:val="nb-NO"/>
        </w:rPr>
        <w:t>(fraPosisjon, tilPosisjon) {</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fraBrikke </w:t>
      </w:r>
      <w:r w:rsidRPr="00865852">
        <w:rPr>
          <w:rStyle w:val="LS2Operator"/>
          <w:lang w:val="nb-NO"/>
        </w:rPr>
        <w:t>=</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.brikker[fraPosisjon];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fraBrikke)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tilBrikke </w:t>
      </w:r>
      <w:r w:rsidRPr="00865852">
        <w:rPr>
          <w:rStyle w:val="LS2Operator"/>
          <w:lang w:val="nb-NO"/>
        </w:rPr>
        <w:t>=</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.brikker[tilPosisjon];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(tilBrikke)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suksess </w:t>
      </w:r>
      <w:r w:rsidRPr="00865852">
        <w:rPr>
          <w:rStyle w:val="LS2Operator"/>
          <w:lang w:val="nb-NO"/>
        </w:rPr>
        <w:t>=</w:t>
      </w:r>
      <w:r w:rsidRPr="00017038">
        <w:rPr>
          <w:rFonts w:ascii="Consolas" w:hAnsi="Consolas"/>
          <w:lang w:val="nb-NO"/>
        </w:rPr>
        <w:t xml:space="preserve"> fraBrikke.flyttTilPosisjon(tilPosisjon);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suksess)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delete</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.brikker[fraPosisjon];</w:t>
      </w:r>
      <w:r w:rsidRPr="00017038">
        <w:rPr>
          <w:rFonts w:ascii="Consolas" w:hAnsi="Consolas"/>
          <w:lang w:val="nb-NO"/>
        </w:rPr>
        <w:br/>
        <w:t xml:space="preserve">        </w:t>
      </w:r>
      <w:r w:rsidRPr="00865852">
        <w:rPr>
          <w:rStyle w:val="LS2Keyword"/>
          <w:lang w:val="nb-NO"/>
        </w:rPr>
        <w:t>this</w:t>
      </w:r>
      <w:r w:rsidRPr="00017038">
        <w:rPr>
          <w:rFonts w:ascii="Consolas" w:hAnsi="Consolas"/>
          <w:lang w:val="nb-NO"/>
        </w:rPr>
        <w:t xml:space="preserve">.brikker[tilPosisjon] </w:t>
      </w:r>
      <w:r w:rsidRPr="00865852">
        <w:rPr>
          <w:rStyle w:val="LS2Operator"/>
          <w:lang w:val="nb-NO"/>
        </w:rPr>
        <w:t>=</w:t>
      </w:r>
      <w:r w:rsidRPr="00017038">
        <w:rPr>
          <w:rFonts w:ascii="Consolas" w:hAnsi="Consolas"/>
          <w:lang w:val="nb-NO"/>
        </w:rPr>
        <w:t xml:space="preserve"> fraBrikke;</w:t>
      </w:r>
      <w:r w:rsidRPr="00017038">
        <w:rPr>
          <w:rFonts w:ascii="Consolas" w:hAnsi="Consolas"/>
          <w:lang w:val="nb-NO"/>
        </w:rPr>
        <w:br/>
        <w:t xml:space="preserve">    }</w:t>
      </w:r>
      <w:r w:rsidRPr="00017038">
        <w:rPr>
          <w:rFonts w:ascii="Consolas" w:hAnsi="Consolas"/>
          <w:lang w:val="nb-NO"/>
        </w:rPr>
        <w:br/>
        <w:t>}</w:t>
      </w:r>
    </w:p>
    <w:p w14:paraId="192F0348" w14:textId="26D48983" w:rsidR="00291DB3" w:rsidRPr="00211DAE" w:rsidRDefault="007B48DD" w:rsidP="004615AC">
      <w:pPr>
        <w:pStyle w:val="b1aff"/>
      </w:pPr>
      <w:r w:rsidRPr="00211DAE">
        <w:t>Istedenfor en liste bruker klassen et objekt til å holde rede på brikkene. Feltnavnet er posisjonen, og det gjør det enkelt å slå opp hvilken brikke som er i en hvilken som helst posisjon.</w:t>
      </w:r>
    </w:p>
    <w:p w14:paraId="3B9DB1B4" w14:textId="63F73BBA" w:rsidR="00291DB3" w:rsidRPr="00211DAE" w:rsidRDefault="007B48DD" w:rsidP="00B179A8">
      <w:pPr>
        <w:pStyle w:val="b1af"/>
      </w:pPr>
      <w:r w:rsidRPr="00211DAE">
        <w:t xml:space="preserve">I flytteoperasjonen er det først to valideringer. Hvis det ikke er en brikke i posisjonen det forsøkes å flytte fra, er dette ugyldig, og vi returnerer </w:t>
      </w:r>
      <w:r w:rsidRPr="00C57878">
        <w:rPr>
          <w:rStyle w:val="LS2CodeBodytext"/>
        </w:rPr>
        <w:t>false</w:t>
      </w:r>
      <w:r w:rsidRPr="00211DAE">
        <w:t xml:space="preserve">. Det samme gjelder hvis det </w:t>
      </w:r>
      <w:r w:rsidRPr="00940F84">
        <w:rPr>
          <w:rStyle w:val="LS2Kursiv"/>
          <w:i w:val="0"/>
        </w:rPr>
        <w:t>er</w:t>
      </w:r>
      <w:r w:rsidRPr="00211DAE">
        <w:t xml:space="preserve"> en brikke der vi flytter </w:t>
      </w:r>
      <w:r w:rsidRPr="005B553F">
        <w:rPr>
          <w:i/>
        </w:rPr>
        <w:t>til</w:t>
      </w:r>
      <w:r w:rsidRPr="00211DAE">
        <w:t>. Dette er en forenkling, siden det jo er lovlig å flytte til en rute med mostanderens brikke. Men i eksemplet her er det altså bare lov å flytte til blanke ruter.</w:t>
      </w:r>
    </w:p>
    <w:p w14:paraId="2BB72A59" w14:textId="1EBB4329" w:rsidR="00291DB3" w:rsidRPr="00211DAE" w:rsidRDefault="007B48DD" w:rsidP="00B179A8">
      <w:pPr>
        <w:pStyle w:val="b1af"/>
      </w:pPr>
      <w:r w:rsidRPr="00211DAE">
        <w:t xml:space="preserve">Først deretter kalles </w:t>
      </w:r>
      <w:r w:rsidRPr="00C57878">
        <w:rPr>
          <w:rStyle w:val="LS2CodeBodytext"/>
        </w:rPr>
        <w:t>flyttTilPosisjon</w:t>
      </w:r>
      <w:r w:rsidRPr="00211DAE">
        <w:t xml:space="preserve">-metoden til brikken. Om den ikke lykkes, returneres </w:t>
      </w:r>
      <w:r w:rsidRPr="00C57878">
        <w:rPr>
          <w:rStyle w:val="LS2CodeBodytext"/>
        </w:rPr>
        <w:t>false</w:t>
      </w:r>
      <w:r w:rsidRPr="00211DAE">
        <w:t xml:space="preserve">, og ellers fjernes brikken fra fra-posisjonen og legges inn i til-posisjonen. Nøkkelordet </w:t>
      </w:r>
      <w:r w:rsidRPr="00C57878">
        <w:rPr>
          <w:rStyle w:val="LS2CodeBodytext"/>
        </w:rPr>
        <w:t>delete</w:t>
      </w:r>
      <w:r w:rsidRPr="00211DAE">
        <w:t xml:space="preserve"> brukes til å fjerne et felt helt. Vi kunne også lagt inn </w:t>
      </w:r>
      <w:r w:rsidRPr="00C57878">
        <w:rPr>
          <w:rStyle w:val="LS2CodeBodytext"/>
        </w:rPr>
        <w:t>null</w:t>
      </w:r>
      <w:r w:rsidRPr="00211DAE">
        <w:t xml:space="preserve"> som et alternativ.</w:t>
      </w:r>
    </w:p>
    <w:p w14:paraId="2CE057A6" w14:textId="0F1238C5" w:rsidR="00291DB3" w:rsidRPr="00211DAE" w:rsidRDefault="007B48DD" w:rsidP="00B179A8">
      <w:pPr>
        <w:pStyle w:val="b1af"/>
      </w:pPr>
      <w:r w:rsidRPr="00211DAE">
        <w:t xml:space="preserve">Ofte er det lurt å planlegge litt hvordan klassene skal samarbeide før man setter </w:t>
      </w:r>
      <w:r w:rsidR="006F0931">
        <w:t>i gang</w:t>
      </w:r>
      <w:r w:rsidRPr="00211DAE">
        <w:t xml:space="preserve"> </w:t>
      </w:r>
      <w:r w:rsidR="00291E28">
        <w:t>med å</w:t>
      </w:r>
      <w:r w:rsidR="00291E28" w:rsidRPr="00211DAE">
        <w:t xml:space="preserve"> </w:t>
      </w:r>
      <w:r w:rsidRPr="00211DAE">
        <w:t xml:space="preserve">programmere. Da kan det være nyttig å jobbe med </w:t>
      </w:r>
      <w:r w:rsidRPr="00FE1A1D">
        <w:rPr>
          <w:rStyle w:val="LS2Kursiv"/>
        </w:rPr>
        <w:t>sekvensdiagrammer</w:t>
      </w:r>
      <w:r w:rsidRPr="00211DAE">
        <w:t xml:space="preserve">. På nettsiden </w:t>
      </w:r>
      <w:r w:rsidRPr="00BA15F5">
        <w:t>www.websequencediagrams.com</w:t>
      </w:r>
      <w:r w:rsidRPr="00211DAE">
        <w:t xml:space="preserve"> kan man enkelt lage et slik diagram ved å legge inn litt tekst. Her er et enkelt eksempel som viser flyten i koden over:</w:t>
      </w:r>
    </w:p>
    <w:p w14:paraId="66D578FC" w14:textId="03FF9FA0" w:rsidR="00004B1A" w:rsidRDefault="00004B1A" w:rsidP="00004B1A">
      <w:pPr>
        <w:pStyle w:val="komm1aff"/>
      </w:pPr>
      <w:r>
        <w:t xml:space="preserve">[[figur </w:t>
      </w:r>
      <w:r>
        <w:fldChar w:fldCharType="begin"/>
      </w:r>
      <w:r>
        <w:instrText xml:space="preserve"> seq fig </w:instrText>
      </w:r>
      <w:r>
        <w:fldChar w:fldCharType="separate"/>
      </w:r>
      <w:r>
        <w:rPr>
          <w:noProof/>
        </w:rPr>
        <w:t>62</w:t>
      </w:r>
      <w:r>
        <w:fldChar w:fldCharType="end"/>
      </w:r>
      <w:r>
        <w:t>]]</w:t>
      </w:r>
    </w:p>
    <w:p w14:paraId="358F4170" w14:textId="77777777" w:rsidR="00291DB3" w:rsidRDefault="007B48DD" w:rsidP="00083F79">
      <w:pPr>
        <w:pStyle w:val="fig1aff"/>
      </w:pPr>
      <w:r>
        <w:rPr>
          <w:noProof/>
          <w:lang w:eastAsia="nb-NO"/>
        </w:rPr>
        <w:lastRenderedPageBreak/>
        <w:drawing>
          <wp:inline distT="0" distB="0" distL="0" distR="0" wp14:anchorId="50B656D1" wp14:editId="7E2D7DFE">
            <wp:extent cx="5334000" cy="287941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kap_klasser/sekvensdiagram.png"/>
                    <pic:cNvPicPr>
                      <a:picLocks noChangeAspect="1" noChangeArrowheads="1"/>
                    </pic:cNvPicPr>
                  </pic:nvPicPr>
                  <pic:blipFill>
                    <a:blip r:embed="rId72"/>
                    <a:stretch>
                      <a:fillRect/>
                    </a:stretch>
                  </pic:blipFill>
                  <pic:spPr bwMode="auto">
                    <a:xfrm>
                      <a:off x="0" y="0"/>
                      <a:ext cx="5334000" cy="2879415"/>
                    </a:xfrm>
                    <a:prstGeom prst="rect">
                      <a:avLst/>
                    </a:prstGeom>
                    <a:noFill/>
                    <a:ln w="9525">
                      <a:noFill/>
                      <a:headEnd/>
                      <a:tailEnd/>
                    </a:ln>
                  </pic:spPr>
                </pic:pic>
              </a:graphicData>
            </a:graphic>
          </wp:inline>
        </w:drawing>
      </w:r>
    </w:p>
    <w:p w14:paraId="53CE4020" w14:textId="7A29EA0A" w:rsidR="00291DB3" w:rsidRPr="00211DAE" w:rsidRDefault="007B48DD" w:rsidP="00083F79">
      <w:pPr>
        <w:pStyle w:val="b1aff"/>
      </w:pPr>
      <w:r w:rsidRPr="00211DAE">
        <w:t xml:space="preserve">Her er det med et mellomsteg som er merket </w:t>
      </w:r>
      <w:r w:rsidRPr="00CD2241">
        <w:rPr>
          <w:rStyle w:val="LS2CodeBodytext"/>
        </w:rPr>
        <w:t>finnBrikke</w:t>
      </w:r>
      <w:r w:rsidRPr="00211DAE">
        <w:t>, selv om dette ikke er et metodekall i koden. Det viser likevel et logisk sted i funksjonaliteten</w:t>
      </w:r>
      <w:r w:rsidR="00ED5E2D">
        <w:t xml:space="preserve"> – </w:t>
      </w:r>
      <w:r w:rsidRPr="00211DAE">
        <w:t>å slå opp brikken ut fra posisjonen.</w:t>
      </w:r>
    </w:p>
    <w:p w14:paraId="2A7EEEAF" w14:textId="77777777" w:rsidR="00291DB3" w:rsidRPr="00211DAE" w:rsidRDefault="007B48DD" w:rsidP="00B179A8">
      <w:pPr>
        <w:pStyle w:val="b1af"/>
      </w:pPr>
      <w:r w:rsidRPr="00211DAE">
        <w:t>Under er teksten som måtte til for å lage dette diagrammet:</w:t>
      </w:r>
    </w:p>
    <w:p w14:paraId="629767FE" w14:textId="77777777" w:rsidR="00291DB3" w:rsidRPr="00017038" w:rsidRDefault="007B48DD" w:rsidP="004615AC">
      <w:pPr>
        <w:pStyle w:val="eks1aff"/>
        <w:rPr>
          <w:rFonts w:ascii="Consolas" w:hAnsi="Consolas"/>
          <w:lang w:val="nb-NO"/>
        </w:rPr>
      </w:pPr>
      <w:r w:rsidRPr="00017038">
        <w:rPr>
          <w:rFonts w:ascii="Consolas" w:hAnsi="Consolas"/>
          <w:lang w:val="nb-NO"/>
        </w:rPr>
        <w:t>Program-&gt;Brett: flytt('a1', 'a4')</w:t>
      </w:r>
      <w:r w:rsidRPr="00017038">
        <w:rPr>
          <w:rFonts w:ascii="Consolas" w:hAnsi="Consolas"/>
          <w:lang w:val="nb-NO"/>
        </w:rPr>
        <w:br/>
        <w:t>Brett-&gt;Brett: finnBrikke('a1')</w:t>
      </w:r>
      <w:r w:rsidRPr="00017038">
        <w:rPr>
          <w:rFonts w:ascii="Consolas" w:hAnsi="Consolas"/>
          <w:lang w:val="nb-NO"/>
        </w:rPr>
        <w:br/>
        <w:t>Brett-&gt;Brikke: flyttTilPosisjon('a4')</w:t>
      </w:r>
    </w:p>
    <w:p w14:paraId="657D72DB" w14:textId="77777777" w:rsidR="00291DB3" w:rsidRPr="00211DAE" w:rsidRDefault="007B48DD" w:rsidP="00435552">
      <w:pPr>
        <w:pStyle w:val="m1tt"/>
      </w:pPr>
      <w:bookmarkStart w:id="1165" w:name="arv"/>
      <w:bookmarkStart w:id="1166" w:name="_Toc29047937"/>
      <w:r w:rsidRPr="00211DAE">
        <w:t>Arv</w:t>
      </w:r>
      <w:bookmarkEnd w:id="1165"/>
      <w:bookmarkEnd w:id="1166"/>
    </w:p>
    <w:p w14:paraId="18AC37DE" w14:textId="0C0EB801" w:rsidR="00291DB3" w:rsidRPr="00211DAE" w:rsidRDefault="007B48DD" w:rsidP="00C628A3">
      <w:pPr>
        <w:pStyle w:val="b1af-f"/>
      </w:pPr>
      <w:r w:rsidRPr="00211DAE">
        <w:t>Vi skal ikke gå dypt inn på arv, men kort nevne det som et viktig e</w:t>
      </w:r>
      <w:r w:rsidR="000252C4">
        <w:t>m</w:t>
      </w:r>
      <w:r w:rsidRPr="00211DAE">
        <w:t>ne om man skal gå videre i objektorientert programmering. Istedenfor å ha if-setninger inne i klasse</w:t>
      </w:r>
      <w:r w:rsidR="00A640C6">
        <w:t>n</w:t>
      </w:r>
      <w:r w:rsidRPr="00211DAE">
        <w:t xml:space="preserve"> </w:t>
      </w:r>
      <w:r w:rsidRPr="00B21A25">
        <w:rPr>
          <w:rStyle w:val="LS2CodeBodytext"/>
        </w:rPr>
        <w:t>Brikke</w:t>
      </w:r>
      <w:r w:rsidRPr="00211DAE">
        <w:t xml:space="preserve"> for de ulike typene, kan vi lage klassene </w:t>
      </w:r>
      <w:r w:rsidRPr="00B21A25">
        <w:rPr>
          <w:rStyle w:val="LS2CodeBodytext"/>
        </w:rPr>
        <w:t>Tårn</w:t>
      </w:r>
      <w:r w:rsidRPr="00211DAE">
        <w:t xml:space="preserve"> og </w:t>
      </w:r>
      <w:r w:rsidRPr="00B21A25">
        <w:rPr>
          <w:rStyle w:val="LS2CodeBodytext"/>
        </w:rPr>
        <w:t>Løper</w:t>
      </w:r>
      <w:r w:rsidRPr="00211DAE">
        <w:t xml:space="preserve"> og la disse </w:t>
      </w:r>
      <w:r w:rsidRPr="00FE1A1D">
        <w:rPr>
          <w:rStyle w:val="LS2Kursiv"/>
        </w:rPr>
        <w:t>arve</w:t>
      </w:r>
      <w:r w:rsidRPr="00211DAE">
        <w:t xml:space="preserve"> fra </w:t>
      </w:r>
      <w:r w:rsidR="007C00D8" w:rsidRPr="00757D03">
        <w:rPr>
          <w:rStyle w:val="LS2CodeBodytext"/>
        </w:rPr>
        <w:t>Brikke</w:t>
      </w:r>
      <w:r w:rsidRPr="00211DAE">
        <w:t>.</w:t>
      </w:r>
    </w:p>
    <w:p w14:paraId="21E8003D" w14:textId="52A8E295" w:rsidR="00291DB3" w:rsidRPr="00211DAE" w:rsidRDefault="007B48DD" w:rsidP="00B179A8">
      <w:pPr>
        <w:pStyle w:val="b1af"/>
      </w:pPr>
      <w:r w:rsidRPr="00211DAE">
        <w:t xml:space="preserve">La oss gå tilbake til en enklere </w:t>
      </w:r>
      <w:r w:rsidRPr="00C57878">
        <w:rPr>
          <w:rStyle w:val="LS2CodeBodytext"/>
        </w:rPr>
        <w:t>flyttTil</w:t>
      </w:r>
      <w:r w:rsidRPr="00211DAE">
        <w:t xml:space="preserve">-metode i </w:t>
      </w:r>
      <w:r w:rsidRPr="00C57878">
        <w:rPr>
          <w:rStyle w:val="LS2CodeBodytext"/>
        </w:rPr>
        <w:t>Brikke</w:t>
      </w:r>
      <w:r w:rsidRPr="00211DAE">
        <w:t xml:space="preserve"> og legge til </w:t>
      </w:r>
      <w:r w:rsidR="00210DB1">
        <w:t xml:space="preserve">en </w:t>
      </w:r>
      <w:r w:rsidRPr="00211DAE">
        <w:t xml:space="preserve">spesifikk funksjonalitet for løper og tårn i egne </w:t>
      </w:r>
      <w:r w:rsidRPr="00FE1A1D">
        <w:rPr>
          <w:rStyle w:val="LS2Kursiv"/>
        </w:rPr>
        <w:t>subklasser</w:t>
      </w:r>
      <w:r w:rsidRPr="00211DAE">
        <w:t xml:space="preserve">. Når klasse A arver fra klasse B, kaller vi B for subklassen og A for </w:t>
      </w:r>
      <w:r w:rsidRPr="00FE1A1D">
        <w:rPr>
          <w:rStyle w:val="LS2Kursiv"/>
        </w:rPr>
        <w:t>superklassen</w:t>
      </w:r>
      <w:r w:rsidRPr="00211DAE">
        <w:t xml:space="preserve">. Her er den forenklede metoden i </w:t>
      </w:r>
      <w:r w:rsidRPr="00C57878">
        <w:rPr>
          <w:rStyle w:val="LS2CodeBodytext"/>
        </w:rPr>
        <w:t>Brikke</w:t>
      </w:r>
      <w:r w:rsidRPr="00211DAE">
        <w:t>:</w:t>
      </w:r>
    </w:p>
    <w:p w14:paraId="5C5DEDAA" w14:textId="77777777" w:rsidR="00291DB3" w:rsidRPr="00017038" w:rsidRDefault="007B48DD" w:rsidP="004615AC">
      <w:pPr>
        <w:pStyle w:val="eks1aff"/>
        <w:rPr>
          <w:rFonts w:ascii="Consolas" w:hAnsi="Consolas"/>
          <w:lang w:val="nb-NO"/>
        </w:rPr>
      </w:pPr>
      <w:r w:rsidRPr="00CC5D44">
        <w:rPr>
          <w:rStyle w:val="LS2NumVal"/>
          <w:lang w:val="nb-NO"/>
          <w:rPrChange w:id="1167" w:author="Terje Kolderup" w:date="2020-01-29T09:56: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w:t>
      </w:r>
    </w:p>
    <w:p w14:paraId="1A7373DE" w14:textId="77777777" w:rsidR="00291DB3" w:rsidRPr="00211DAE" w:rsidRDefault="007B48DD" w:rsidP="004615AC">
      <w:pPr>
        <w:pStyle w:val="b1aff"/>
      </w:pPr>
      <w:r w:rsidRPr="00211DAE">
        <w:t>Nå kan vi lage egne klasser for tårn og løper slik:</w:t>
      </w:r>
    </w:p>
    <w:p w14:paraId="5A30CEB5" w14:textId="77777777" w:rsidR="00291DB3" w:rsidRPr="00017038" w:rsidRDefault="007B48DD" w:rsidP="004615AC">
      <w:pPr>
        <w:pStyle w:val="eks1aff"/>
        <w:rPr>
          <w:rFonts w:ascii="Consolas" w:hAnsi="Consolas"/>
          <w:lang w:val="nb-NO"/>
        </w:rPr>
      </w:pPr>
      <w:r w:rsidRPr="00D148A9">
        <w:rPr>
          <w:rStyle w:val="LS2Tag"/>
          <w:bCs w:val="0"/>
          <w:lang w:val="nb-NO"/>
          <w:rPrChange w:id="1168" w:author="Terje Kolderup" w:date="2020-01-29T10:02:00Z">
            <w:rPr>
              <w:rStyle w:val="LS2Keyword"/>
              <w:lang w:val="nb-NO"/>
            </w:rPr>
          </w:rPrChange>
        </w:rPr>
        <w:t>class</w:t>
      </w:r>
      <w:r w:rsidRPr="00017038">
        <w:rPr>
          <w:rFonts w:ascii="Consolas" w:hAnsi="Consolas"/>
          <w:lang w:val="nb-NO"/>
        </w:rPr>
        <w:t xml:space="preserve"> Tårn </w:t>
      </w:r>
      <w:r w:rsidRPr="007A6D8D">
        <w:rPr>
          <w:rStyle w:val="LS2Keyword"/>
          <w:lang w:val="nb-NO"/>
        </w:rPr>
        <w:t>extends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super</w:t>
      </w:r>
      <w:r w:rsidRPr="00017038">
        <w:rPr>
          <w:rFonts w:ascii="Consolas" w:hAnsi="Consolas"/>
          <w:lang w:val="nb-NO"/>
        </w:rPr>
        <w:t>(kolonneBokstav, rad, '</w:t>
      </w:r>
      <w:r w:rsidRPr="00211DAE">
        <w:rPr>
          <w:rStyle w:val="LS2String"/>
          <w:lang w:val="nb-NO"/>
        </w:rPr>
        <w:t>Tårn</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lang w:val="nb-NO"/>
          <w:rPrChange w:id="1169" w:author="Terje Kolderup" w:date="2020-01-29T10:02: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211DAE">
        <w:rPr>
          <w:rStyle w:val="LS2Operator"/>
          <w:lang w:val="nb-NO"/>
        </w:rPr>
        <w:t>!=</w:t>
      </w:r>
      <w:r w:rsidRPr="00017038">
        <w:rPr>
          <w:rFonts w:ascii="Consolas" w:hAnsi="Consolas"/>
          <w:lang w:val="nb-NO"/>
        </w:rPr>
        <w:t xml:space="preserve"> kolonne </w:t>
      </w:r>
      <w:r w:rsidRPr="00211DAE">
        <w:rPr>
          <w:rStyle w:val="LS2Operator"/>
          <w:lang w:val="nb-NO"/>
        </w:rPr>
        <w:t>&amp;&amp;</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.rad </w:t>
      </w:r>
      <w:r w:rsidRPr="00211DAE">
        <w:rPr>
          <w:rStyle w:val="LS2Operator"/>
          <w:lang w:val="nb-NO"/>
        </w:rPr>
        <w:t>!=</w:t>
      </w:r>
      <w:r w:rsidRPr="00017038">
        <w:rPr>
          <w:rFonts w:ascii="Consolas" w:hAnsi="Consolas"/>
          <w:lang w:val="nb-NO"/>
        </w:rPr>
        <w:t xml:space="preserve"> rad)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super</w:t>
      </w:r>
      <w:r w:rsidRPr="00017038">
        <w:rPr>
          <w:rFonts w:ascii="Consolas" w:hAnsi="Consolas"/>
          <w:lang w:val="nb-NO"/>
        </w:rPr>
        <w:t>.flyttTil(kolonne, rad);</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D148A9">
        <w:rPr>
          <w:rStyle w:val="LS2Tag"/>
          <w:bCs w:val="0"/>
          <w:lang w:val="nb-NO"/>
          <w:rPrChange w:id="1170" w:author="Terje Kolderup" w:date="2020-01-29T10:02:00Z">
            <w:rPr>
              <w:rStyle w:val="LS2Keyword"/>
              <w:lang w:val="nb-NO"/>
            </w:rPr>
          </w:rPrChange>
        </w:rPr>
        <w:t>class</w:t>
      </w:r>
      <w:r w:rsidRPr="00017038">
        <w:rPr>
          <w:rFonts w:ascii="Consolas" w:hAnsi="Consolas"/>
          <w:lang w:val="nb-NO"/>
        </w:rPr>
        <w:t xml:space="preserve"> Løper </w:t>
      </w:r>
      <w:r w:rsidRPr="007A6D8D">
        <w:rPr>
          <w:rStyle w:val="LS2Keyword"/>
          <w:lang w:val="nb-NO"/>
        </w:rPr>
        <w:t>extends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super</w:t>
      </w:r>
      <w:r w:rsidRPr="00017038">
        <w:rPr>
          <w:rFonts w:ascii="Consolas" w:hAnsi="Consolas"/>
          <w:lang w:val="nb-NO"/>
        </w:rPr>
        <w:t>(kolonneBokstav, rad, '</w:t>
      </w:r>
      <w:r w:rsidRPr="00211DAE">
        <w:rPr>
          <w:rStyle w:val="LS2String"/>
          <w:lang w:val="nb-NO"/>
        </w:rPr>
        <w:t>Løper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lang w:val="nb-NO"/>
          <w:rPrChange w:id="1171" w:author="Terje Kolderup" w:date="2020-01-29T10:02: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diffRad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017038">
        <w:rPr>
          <w:rFonts w:ascii="Consolas" w:hAnsi="Consolas"/>
          <w:lang w:val="nb-NO"/>
          <w:rPrChange w:id="1172" w:author="Terje Kolderup" w:date="2020-01-29T10:02:00Z">
            <w:rPr>
              <w:rStyle w:val="LS2Object"/>
              <w:lang w:val="nb-NO"/>
            </w:rPr>
          </w:rPrChange>
        </w:rPr>
        <w:t>Math</w:t>
      </w:r>
      <w:r w:rsidRPr="00017038">
        <w:rPr>
          <w:rFonts w:ascii="Consolas" w:hAnsi="Consolas"/>
          <w:lang w:val="nb-NO"/>
        </w:rPr>
        <w:t xml:space="preserve">.Abs(diffRad) </w:t>
      </w:r>
      <w:r w:rsidRPr="00211DAE">
        <w:rPr>
          <w:rStyle w:val="LS2Operator"/>
          <w:lang w:val="nb-NO"/>
        </w:rPr>
        <w:t>!=</w:t>
      </w:r>
      <w:r w:rsidRPr="00017038">
        <w:rPr>
          <w:rFonts w:ascii="Consolas" w:hAnsi="Consolas"/>
          <w:lang w:val="nb-NO"/>
        </w:rPr>
        <w:t xml:space="preserve"> </w:t>
      </w:r>
      <w:r w:rsidRPr="00017038">
        <w:rPr>
          <w:rFonts w:ascii="Consolas" w:hAnsi="Consolas"/>
          <w:lang w:val="nb-NO"/>
          <w:rPrChange w:id="1173" w:author="Terje Kolderup" w:date="2020-01-29T10:02:00Z">
            <w:rPr>
              <w:rStyle w:val="LS2Object"/>
              <w:lang w:val="nb-NO"/>
            </w:rPr>
          </w:rPrChange>
        </w:rPr>
        <w:t>Math</w:t>
      </w:r>
      <w:r w:rsidRPr="00017038">
        <w:rPr>
          <w:rFonts w:ascii="Consolas" w:hAnsi="Consolas"/>
          <w:lang w:val="nb-NO"/>
        </w:rPr>
        <w:t xml:space="preserve">.Abs(diffKolonne))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super</w:t>
      </w:r>
      <w:r w:rsidRPr="00017038">
        <w:rPr>
          <w:rFonts w:ascii="Consolas" w:hAnsi="Consolas"/>
          <w:lang w:val="nb-NO"/>
        </w:rPr>
        <w:t>.flyttTil(kolonne, rad);</w:t>
      </w:r>
      <w:r w:rsidRPr="00017038">
        <w:rPr>
          <w:rFonts w:ascii="Consolas" w:hAnsi="Consolas"/>
          <w:lang w:val="nb-NO"/>
        </w:rPr>
        <w:br/>
        <w:t xml:space="preserve">    }</w:t>
      </w:r>
      <w:r w:rsidRPr="00017038">
        <w:rPr>
          <w:rFonts w:ascii="Consolas" w:hAnsi="Consolas"/>
          <w:lang w:val="nb-NO"/>
        </w:rPr>
        <w:br/>
        <w:t>}</w:t>
      </w:r>
    </w:p>
    <w:p w14:paraId="1D76E566" w14:textId="34095CA6" w:rsidR="00291DB3" w:rsidRPr="00211DAE" w:rsidRDefault="007B48DD" w:rsidP="004615AC">
      <w:pPr>
        <w:pStyle w:val="b1aff"/>
      </w:pPr>
      <w:r w:rsidRPr="00211DAE">
        <w:t xml:space="preserve">Egentlig trenger vi ikke feltet </w:t>
      </w:r>
      <w:r w:rsidRPr="00CD2241">
        <w:rPr>
          <w:rStyle w:val="LS2CodeBodytext"/>
        </w:rPr>
        <w:t>type</w:t>
      </w:r>
      <w:r w:rsidRPr="00211DAE">
        <w:t xml:space="preserve"> i </w:t>
      </w:r>
      <w:r w:rsidRPr="00CD2241">
        <w:rPr>
          <w:rStyle w:val="LS2CodeBodytext"/>
        </w:rPr>
        <w:t>Brikke</w:t>
      </w:r>
      <w:r w:rsidR="00210DB1">
        <w:rPr>
          <w:rStyle w:val="LS2CodeBodytext"/>
        </w:rPr>
        <w:t xml:space="preserve"> </w:t>
      </w:r>
      <w:r w:rsidR="00210DB1" w:rsidRPr="00211DAE">
        <w:t>lenger</w:t>
      </w:r>
      <w:r w:rsidRPr="00211DAE">
        <w:t xml:space="preserve">, men dette viser hvordan man </w:t>
      </w:r>
      <w:r w:rsidRPr="00FE1A1D">
        <w:rPr>
          <w:rStyle w:val="LS2Kursiv"/>
        </w:rPr>
        <w:t>overrider</w:t>
      </w:r>
      <w:r w:rsidRPr="00211DAE">
        <w:t xml:space="preserve"> en konstruktør og også kaller superklassens konstruktør. </w:t>
      </w:r>
      <w:r w:rsidRPr="00FE1A1D">
        <w:rPr>
          <w:rStyle w:val="LS2Kursiv"/>
        </w:rPr>
        <w:t>Override</w:t>
      </w:r>
      <w:r w:rsidRPr="00211DAE">
        <w:t xml:space="preserve"> kan oversettes med både overskriver og erstatter.</w:t>
      </w:r>
    </w:p>
    <w:p w14:paraId="754B4641" w14:textId="20AC1F1A" w:rsidR="00291DB3" w:rsidRPr="00211DAE" w:rsidRDefault="007B48DD" w:rsidP="004B1963">
      <w:pPr>
        <w:pStyle w:val="b1af"/>
      </w:pPr>
      <w:r w:rsidRPr="00211DAE">
        <w:t xml:space="preserve">Hver </w:t>
      </w:r>
      <w:r w:rsidRPr="00C57878">
        <w:rPr>
          <w:rStyle w:val="LS2CodeBodytext"/>
        </w:rPr>
        <w:t>flyttTil</w:t>
      </w:r>
      <w:r w:rsidRPr="00211DAE">
        <w:t xml:space="preserve">-metode har nå bare ansvar for sin egen type brikke, og </w:t>
      </w:r>
      <w:r w:rsidR="00210DB1">
        <w:t xml:space="preserve">den </w:t>
      </w:r>
      <w:r w:rsidRPr="00211DAE">
        <w:t xml:space="preserve">kaller til slutt superklassens tilsvarende metode hvis validering har lykkes. Dermed kan man legge til mer felles funksjonalitet for alle typer brikker i superklassens </w:t>
      </w:r>
      <w:r w:rsidRPr="00C57878">
        <w:rPr>
          <w:rStyle w:val="LS2CodeBodytext"/>
        </w:rPr>
        <w:t>flyttTil</w:t>
      </w:r>
      <w:r w:rsidRPr="00211DAE">
        <w:t>-metode.</w:t>
      </w:r>
    </w:p>
    <w:p w14:paraId="336A94BF" w14:textId="1AD936A2" w:rsidR="00C12B76" w:rsidRDefault="00C12B76" w:rsidP="00C12B76">
      <w:pPr>
        <w:pStyle w:val="kap1starts"/>
      </w:pPr>
      <w:bookmarkStart w:id="1174" w:name="spa-rammeverket-vue.js"/>
      <w:r>
        <w:lastRenderedPageBreak/>
        <w:t>[start kap]</w:t>
      </w:r>
    </w:p>
    <w:p w14:paraId="7A7BC4E2" w14:textId="793CFAB3" w:rsidR="00C12B76" w:rsidRDefault="007B48DD" w:rsidP="00C12B76">
      <w:pPr>
        <w:pStyle w:val="kap1nums"/>
      </w:pPr>
      <w:bookmarkStart w:id="1175" w:name="_Toc28544458"/>
      <w:bookmarkStart w:id="1176" w:name="_Toc28544593"/>
      <w:bookmarkStart w:id="1177" w:name="_Toc29047938"/>
      <w:r w:rsidRPr="00211DAE">
        <w:t>17</w:t>
      </w:r>
      <w:bookmarkEnd w:id="1175"/>
      <w:bookmarkEnd w:id="1176"/>
      <w:bookmarkEnd w:id="1177"/>
    </w:p>
    <w:p w14:paraId="63D32166" w14:textId="18907F99" w:rsidR="00291DB3" w:rsidRPr="00211DAE" w:rsidRDefault="00A22438" w:rsidP="00C12B76">
      <w:pPr>
        <w:pStyle w:val="kap1titts"/>
      </w:pPr>
      <w:bookmarkStart w:id="1178" w:name="_Toc29047939"/>
      <w:r>
        <w:t>En liten webhistorie</w:t>
      </w:r>
      <w:bookmarkEnd w:id="1174"/>
      <w:bookmarkEnd w:id="1178"/>
    </w:p>
    <w:p w14:paraId="35B53493" w14:textId="4DFA0798" w:rsidR="00291DB3" w:rsidRDefault="00A22438" w:rsidP="00C12B76">
      <w:pPr>
        <w:pStyle w:val="b1af-f"/>
      </w:pPr>
      <w:r>
        <w:t xml:space="preserve">I hele denne boken har vi fokusert på å lage såkalte </w:t>
      </w:r>
      <w:r w:rsidR="00210DB1">
        <w:rPr>
          <w:rStyle w:val="LS2Kursiv"/>
        </w:rPr>
        <w:t>s</w:t>
      </w:r>
      <w:r w:rsidR="00210DB1" w:rsidRPr="00FE1A1D">
        <w:rPr>
          <w:rStyle w:val="LS2Kursiv"/>
        </w:rPr>
        <w:t xml:space="preserve">ingle </w:t>
      </w:r>
      <w:r w:rsidR="00210DB1">
        <w:rPr>
          <w:rStyle w:val="LS2Kursiv"/>
        </w:rPr>
        <w:t>p</w:t>
      </w:r>
      <w:r w:rsidR="00210DB1" w:rsidRPr="00FE1A1D">
        <w:rPr>
          <w:rStyle w:val="LS2Kursiv"/>
        </w:rPr>
        <w:t xml:space="preserve">age </w:t>
      </w:r>
      <w:r w:rsidR="00210DB1">
        <w:rPr>
          <w:rStyle w:val="LS2Kursiv"/>
        </w:rPr>
        <w:t>a</w:t>
      </w:r>
      <w:r w:rsidR="00210DB1" w:rsidRPr="00FE1A1D">
        <w:rPr>
          <w:rStyle w:val="LS2Kursiv"/>
        </w:rPr>
        <w:t>pplications</w:t>
      </w:r>
      <w:r w:rsidR="00210DB1">
        <w:t xml:space="preserve"> </w:t>
      </w:r>
      <w:r>
        <w:t>(forkortet til SPA). I neste kapittel skal vi se på et rammeverk som gjør det enda enklere</w:t>
      </w:r>
      <w:r w:rsidR="00210DB1">
        <w:t>. F</w:t>
      </w:r>
      <w:r>
        <w:t xml:space="preserve">or å forstå fullt ut hva SPA er, er det best </w:t>
      </w:r>
      <w:r w:rsidR="00D34A7A">
        <w:t>at man også</w:t>
      </w:r>
      <w:r>
        <w:t xml:space="preserve"> forstå</w:t>
      </w:r>
      <w:r w:rsidR="00D34A7A">
        <w:t>r</w:t>
      </w:r>
      <w:r>
        <w:t xml:space="preserve"> de andre måtene å bygge webapplikasjoner på. Derfor skal vi nå gjennom en liten webhistori</w:t>
      </w:r>
      <w:r w:rsidR="00D34A7A">
        <w:t>e</w:t>
      </w:r>
      <w:r>
        <w:t>.</w:t>
      </w:r>
    </w:p>
    <w:p w14:paraId="03AEC22C" w14:textId="0C02377D" w:rsidR="000D5ABA" w:rsidRPr="000D5ABA" w:rsidRDefault="000D5ABA" w:rsidP="00435552">
      <w:pPr>
        <w:pStyle w:val="m1tt"/>
      </w:pPr>
      <w:bookmarkStart w:id="1179" w:name="_Toc29047940"/>
      <w:r>
        <w:t xml:space="preserve">Statiske </w:t>
      </w:r>
      <w:r w:rsidR="00C70A65">
        <w:t>nettside</w:t>
      </w:r>
      <w:r>
        <w:t>r</w:t>
      </w:r>
      <w:bookmarkEnd w:id="1179"/>
    </w:p>
    <w:p w14:paraId="625BD27F" w14:textId="2BB5B417" w:rsidR="00BB793E" w:rsidRDefault="00762A45" w:rsidP="00C628A3">
      <w:pPr>
        <w:pStyle w:val="b1af-f"/>
      </w:pPr>
      <w:r>
        <w:t>Den første web</w:t>
      </w:r>
      <w:r w:rsidR="00BB438A">
        <w:t>tjener</w:t>
      </w:r>
      <w:r>
        <w:t>en kom i 1990</w:t>
      </w:r>
      <w:r w:rsidR="000D5ABA">
        <w:t xml:space="preserve"> og</w:t>
      </w:r>
      <w:r>
        <w:t xml:space="preserve"> kunne levere ut HTML-filer den hadde lagret på disk. </w:t>
      </w:r>
      <w:r w:rsidR="000D5ABA">
        <w:t>Derso</w:t>
      </w:r>
      <w:r>
        <w:t xml:space="preserve">m du den gang skrev </w:t>
      </w:r>
      <w:r w:rsidRPr="00316A43">
        <w:rPr>
          <w:rStyle w:val="LS2CodeBodytext"/>
        </w:rPr>
        <w:t>www.avisenmin.no/nyheter/brannistorgata.html</w:t>
      </w:r>
      <w:r w:rsidR="000D5ABA" w:rsidRPr="00620E48">
        <w:t>,</w:t>
      </w:r>
      <w:r>
        <w:t xml:space="preserve"> i nettleseren, ville det ført til følgende:</w:t>
      </w:r>
    </w:p>
    <w:p w14:paraId="77A73B09" w14:textId="18166D4B" w:rsidR="00762A45" w:rsidRDefault="00A56C1F" w:rsidP="00903237">
      <w:pPr>
        <w:pStyle w:val="b1lff"/>
      </w:pPr>
      <w:r>
        <w:t>1.</w:t>
      </w:r>
      <w:r>
        <w:tab/>
      </w:r>
      <w:r w:rsidR="00762A45">
        <w:t xml:space="preserve">Nettleseren slår opp IP-nummeret til </w:t>
      </w:r>
      <w:r w:rsidR="00762A45" w:rsidRPr="00316A43">
        <w:rPr>
          <w:rStyle w:val="LS2CodeBodytext"/>
        </w:rPr>
        <w:t>www.avisenmin.no</w:t>
      </w:r>
      <w:r w:rsidR="00D34A7A">
        <w:t>.</w:t>
      </w:r>
    </w:p>
    <w:p w14:paraId="6590AD7F" w14:textId="3931DC0B" w:rsidR="00762A45" w:rsidRDefault="00A56C1F" w:rsidP="00903237">
      <w:pPr>
        <w:pStyle w:val="b1lf"/>
      </w:pPr>
      <w:r>
        <w:t>2.</w:t>
      </w:r>
      <w:r>
        <w:tab/>
      </w:r>
      <w:r w:rsidR="00762A45">
        <w:t xml:space="preserve">Nettleseren kobler seg til port 80 (som er standard for web) på denne maskinen via </w:t>
      </w:r>
      <w:r w:rsidR="003D1E2F">
        <w:t>Internett,</w:t>
      </w:r>
      <w:r w:rsidR="00762A45">
        <w:t xml:space="preserve"> og sender en HTTP-request (et tekstlig standardisert kommandospråk for å be om </w:t>
      </w:r>
      <w:r w:rsidR="00C70A65">
        <w:t>nettside</w:t>
      </w:r>
      <w:r w:rsidR="00762A45">
        <w:t xml:space="preserve">r) for få filen </w:t>
      </w:r>
      <w:r w:rsidR="00762A45" w:rsidRPr="00316A43">
        <w:rPr>
          <w:rStyle w:val="LS2CodeBodytext"/>
        </w:rPr>
        <w:t>/nyheter/brannistorgata.html</w:t>
      </w:r>
      <w:r w:rsidR="00D34A7A">
        <w:t>.</w:t>
      </w:r>
    </w:p>
    <w:p w14:paraId="7A5CCA42" w14:textId="1A725268" w:rsidR="00762A45" w:rsidRDefault="00A56C1F" w:rsidP="00903237">
      <w:pPr>
        <w:pStyle w:val="b1lf"/>
      </w:pPr>
      <w:r>
        <w:t>3.</w:t>
      </w:r>
      <w:r>
        <w:tab/>
      </w:r>
      <w:r w:rsidR="00762A45">
        <w:t>Web</w:t>
      </w:r>
      <w:r w:rsidR="00BB438A">
        <w:t>tjener</w:t>
      </w:r>
      <w:r w:rsidR="00762A45">
        <w:t xml:space="preserve">programmet på denne maskinen lytter på denne porten og får henvendelsen. Den leser filen </w:t>
      </w:r>
      <w:r w:rsidR="00762A45" w:rsidRPr="00316A43">
        <w:rPr>
          <w:rStyle w:val="LS2CodeBodytext"/>
        </w:rPr>
        <w:t>brannistorgata.html</w:t>
      </w:r>
      <w:r w:rsidR="00762A45">
        <w:t xml:space="preserve"> i mappen </w:t>
      </w:r>
      <w:r w:rsidR="00762A45" w:rsidRPr="00316A43">
        <w:rPr>
          <w:rStyle w:val="LS2CodeBodytext"/>
        </w:rPr>
        <w:t>nyheter</w:t>
      </w:r>
      <w:r w:rsidR="00762A45">
        <w:t xml:space="preserve"> </w:t>
      </w:r>
      <w:r w:rsidR="00FB702A">
        <w:t>(</w:t>
      </w:r>
      <w:r w:rsidR="00762A45">
        <w:t>i det som er satt opp som innholdsmappen til web</w:t>
      </w:r>
      <w:r w:rsidR="00BB438A">
        <w:t>tjener</w:t>
      </w:r>
      <w:r w:rsidR="00762A45">
        <w:t>programmet</w:t>
      </w:r>
      <w:r w:rsidR="00FB702A">
        <w:t>). Den returnerer så innholdet av denne filen.</w:t>
      </w:r>
    </w:p>
    <w:p w14:paraId="54C8401C" w14:textId="68B5D558" w:rsidR="00FB702A" w:rsidRDefault="00A56C1F" w:rsidP="00903237">
      <w:pPr>
        <w:pStyle w:val="b1lf"/>
      </w:pPr>
      <w:r>
        <w:t>4.</w:t>
      </w:r>
      <w:r>
        <w:tab/>
      </w:r>
      <w:r w:rsidR="00FB702A">
        <w:t>Nettleseren får innholdet av filen og tolk</w:t>
      </w:r>
      <w:r w:rsidR="00F9126C">
        <w:t>er</w:t>
      </w:r>
      <w:r w:rsidR="00FB702A">
        <w:t xml:space="preserve"> HTML-kodene, slik at for eksempel </w:t>
      </w:r>
      <w:r w:rsidR="00FB702A" w:rsidRPr="00316A43">
        <w:rPr>
          <w:rStyle w:val="LS2CodeBodytext"/>
        </w:rPr>
        <w:t>&lt;b&gt;Velkommen&lt;/b&gt;</w:t>
      </w:r>
      <w:r w:rsidR="00FB702A">
        <w:t xml:space="preserve"> blir til </w:t>
      </w:r>
      <w:r w:rsidR="00FB702A" w:rsidRPr="005065EF">
        <w:rPr>
          <w:rStyle w:val="LS2Fet"/>
        </w:rPr>
        <w:t>Velkommen</w:t>
      </w:r>
      <w:r w:rsidR="004B4303" w:rsidRPr="004B4303">
        <w:t>, altså</w:t>
      </w:r>
      <w:r w:rsidR="00FB702A">
        <w:t xml:space="preserve"> i fet skrift.</w:t>
      </w:r>
    </w:p>
    <w:p w14:paraId="21504F03" w14:textId="79878FFF" w:rsidR="00F9126C" w:rsidRDefault="00F9126C" w:rsidP="00903237">
      <w:pPr>
        <w:pStyle w:val="b1aff"/>
      </w:pPr>
      <w:r>
        <w:t xml:space="preserve">Dette er det vi kaller </w:t>
      </w:r>
      <w:r w:rsidRPr="00FE1A1D">
        <w:rPr>
          <w:rStyle w:val="LS2Kursiv"/>
        </w:rPr>
        <w:t xml:space="preserve">statiske </w:t>
      </w:r>
      <w:r w:rsidR="00C70A65">
        <w:rPr>
          <w:rStyle w:val="LS2Kursiv"/>
        </w:rPr>
        <w:t>nettside</w:t>
      </w:r>
      <w:r w:rsidRPr="00FE1A1D">
        <w:rPr>
          <w:rStyle w:val="LS2Kursiv"/>
        </w:rPr>
        <w:t>r</w:t>
      </w:r>
      <w:r>
        <w:t xml:space="preserve">, og det brukes fortsatt idag. Om du legger ut en HTML-fil på GitHub Pages, legger du ut en statisk </w:t>
      </w:r>
      <w:r w:rsidR="00C70A65">
        <w:t>nettside</w:t>
      </w:r>
      <w:r>
        <w:t xml:space="preserve">, uansett om du har </w:t>
      </w:r>
      <w:r w:rsidR="00A03F38">
        <w:t>JavaScript</w:t>
      </w:r>
      <w:r>
        <w:t xml:space="preserve"> i den eller ikke.</w:t>
      </w:r>
    </w:p>
    <w:p w14:paraId="20F3DB97" w14:textId="63C19A44" w:rsidR="000D5ABA" w:rsidRDefault="000D5ABA" w:rsidP="00435552">
      <w:pPr>
        <w:pStyle w:val="m1tt"/>
      </w:pPr>
      <w:bookmarkStart w:id="1180" w:name="_Toc29047941"/>
      <w:r>
        <w:t xml:space="preserve">Dynamiske </w:t>
      </w:r>
      <w:r w:rsidR="00C70A65">
        <w:t>nettside</w:t>
      </w:r>
      <w:r>
        <w:t>r</w:t>
      </w:r>
      <w:bookmarkEnd w:id="1180"/>
    </w:p>
    <w:p w14:paraId="463BFDDB" w14:textId="62FB0CEF" w:rsidR="00F9126C" w:rsidRDefault="00F9126C" w:rsidP="00C628A3">
      <w:pPr>
        <w:pStyle w:val="b1af-f"/>
      </w:pPr>
      <w:r>
        <w:t xml:space="preserve">Senere på 1990-tallet kom </w:t>
      </w:r>
      <w:r w:rsidRPr="00FE1A1D">
        <w:rPr>
          <w:rStyle w:val="LS2Kursiv"/>
        </w:rPr>
        <w:t xml:space="preserve">dynamiske </w:t>
      </w:r>
      <w:r w:rsidR="00C70A65">
        <w:rPr>
          <w:rStyle w:val="LS2Kursiv"/>
        </w:rPr>
        <w:t>nettside</w:t>
      </w:r>
      <w:r w:rsidRPr="00FE1A1D">
        <w:rPr>
          <w:rStyle w:val="LS2Kursiv"/>
        </w:rPr>
        <w:t>r</w:t>
      </w:r>
      <w:r>
        <w:t xml:space="preserve">, som er </w:t>
      </w:r>
      <w:r w:rsidR="00C70A65">
        <w:t>nettside</w:t>
      </w:r>
      <w:r>
        <w:t>r som lages når du ber om dem. Da viser ikke URL</w:t>
      </w:r>
      <w:r w:rsidR="003D1E2F">
        <w:t>-</w:t>
      </w:r>
      <w:r>
        <w:t xml:space="preserve">en til en HTML-fil, men til et program. Og </w:t>
      </w:r>
      <w:r w:rsidR="003D1E2F">
        <w:t xml:space="preserve">det er </w:t>
      </w:r>
      <w:r>
        <w:t xml:space="preserve">ikke </w:t>
      </w:r>
      <w:r w:rsidR="003D1E2F">
        <w:t xml:space="preserve">snakk om </w:t>
      </w:r>
      <w:r>
        <w:t>et program med grafisk brukergrensesnitt, men et helt enkelt program som skriver ut tekst på skjermen</w:t>
      </w:r>
      <w:r w:rsidR="009A70CB">
        <w:t xml:space="preserve">, det vil si en </w:t>
      </w:r>
      <w:r>
        <w:t>konsollapplikasjon, fordi vi kjører de</w:t>
      </w:r>
      <w:r w:rsidR="009A70CB">
        <w:t>n</w:t>
      </w:r>
      <w:r>
        <w:t xml:space="preserve"> i </w:t>
      </w:r>
      <w:r w:rsidR="00AA4D53">
        <w:t>konsollen</w:t>
      </w:r>
      <w:r>
        <w:t>. (</w:t>
      </w:r>
      <w:r w:rsidR="00AA4D53">
        <w:t>Konsollen</w:t>
      </w:r>
      <w:r>
        <w:t xml:space="preserve"> er kommandoen </w:t>
      </w:r>
      <w:r w:rsidRPr="00316A43">
        <w:rPr>
          <w:rStyle w:val="LS2CodeBodytext"/>
        </w:rPr>
        <w:t>cmd</w:t>
      </w:r>
      <w:r>
        <w:t xml:space="preserve"> på Windows, programmet terminal på Mac eller et shell i Linux.)</w:t>
      </w:r>
    </w:p>
    <w:p w14:paraId="068697C6" w14:textId="2ED012F5" w:rsidR="00F9126C" w:rsidRDefault="00F9126C" w:rsidP="00B179A8">
      <w:pPr>
        <w:pStyle w:val="b1af"/>
      </w:pPr>
      <w:r>
        <w:t>Hvis vi tenker oss at web</w:t>
      </w:r>
      <w:r w:rsidR="00BB438A">
        <w:t>tjener</w:t>
      </w:r>
      <w:r>
        <w:t xml:space="preserve">en kjører Windows, kunne vi tenkt oss en URL </w:t>
      </w:r>
      <w:r w:rsidR="00FE54C3" w:rsidRPr="002A2E24">
        <w:rPr>
          <w:rStyle w:val="LS2CodeBodytext"/>
        </w:rPr>
        <w:t>www.avisenmin.no</w:t>
      </w:r>
      <w:r w:rsidRPr="002A2E24">
        <w:rPr>
          <w:rStyle w:val="LS2CodeBodytext"/>
        </w:rPr>
        <w:t>/nyheter/nyhet.exe</w:t>
      </w:r>
      <w:r>
        <w:t>. Flyten vill</w:t>
      </w:r>
      <w:r w:rsidR="009A70CB">
        <w:t>e</w:t>
      </w:r>
      <w:r>
        <w:t xml:space="preserve"> da blitt slik:</w:t>
      </w:r>
    </w:p>
    <w:p w14:paraId="747938E7" w14:textId="478EAAEB" w:rsidR="00F9126C" w:rsidRDefault="00A56C1F" w:rsidP="00903237">
      <w:pPr>
        <w:pStyle w:val="b1lff"/>
      </w:pPr>
      <w:r>
        <w:t>1.</w:t>
      </w:r>
      <w:r>
        <w:tab/>
      </w:r>
      <w:r w:rsidR="00F9126C">
        <w:t>Som i forrige liste</w:t>
      </w:r>
      <w:r w:rsidR="003D1E2F">
        <w:t>.</w:t>
      </w:r>
    </w:p>
    <w:p w14:paraId="6988FC0A" w14:textId="473FCE90" w:rsidR="00F9126C" w:rsidRDefault="00A56C1F" w:rsidP="00903237">
      <w:pPr>
        <w:pStyle w:val="b1lf"/>
      </w:pPr>
      <w:r>
        <w:lastRenderedPageBreak/>
        <w:t>2.</w:t>
      </w:r>
      <w:r>
        <w:tab/>
      </w:r>
      <w:r w:rsidR="00F9126C">
        <w:t>Som i forrige liste</w:t>
      </w:r>
      <w:r w:rsidR="003D1E2F">
        <w:t>.</w:t>
      </w:r>
    </w:p>
    <w:p w14:paraId="4739EADE" w14:textId="7F741D2A" w:rsidR="00F9126C" w:rsidRDefault="00A56C1F" w:rsidP="00903237">
      <w:pPr>
        <w:pStyle w:val="b1lf"/>
      </w:pPr>
      <w:r>
        <w:t>3.</w:t>
      </w:r>
      <w:r>
        <w:tab/>
      </w:r>
      <w:r w:rsidR="00F9126C">
        <w:t>Web</w:t>
      </w:r>
      <w:r w:rsidR="00BB438A">
        <w:t>tjener</w:t>
      </w:r>
      <w:r w:rsidR="00F9126C">
        <w:t xml:space="preserve">programmet på denne maskinen lytter på denne porten og får henvendelsen. Den </w:t>
      </w:r>
      <w:r w:rsidR="00F9126C" w:rsidRPr="00FE1A1D">
        <w:rPr>
          <w:rStyle w:val="LS2Kursiv"/>
        </w:rPr>
        <w:t>kjører programmet</w:t>
      </w:r>
      <w:r w:rsidR="00FE54C3" w:rsidRPr="00FE1A1D">
        <w:t xml:space="preserve"> </w:t>
      </w:r>
      <w:r w:rsidR="00F9126C" w:rsidRPr="00316A43">
        <w:rPr>
          <w:rStyle w:val="LS2CodeBodytext"/>
        </w:rPr>
        <w:t>nyhet.exe</w:t>
      </w:r>
      <w:r w:rsidR="00F9126C">
        <w:t xml:space="preserve"> og</w:t>
      </w:r>
      <w:r w:rsidR="00FE54C3">
        <w:t xml:space="preserve"> </w:t>
      </w:r>
      <w:r w:rsidR="00FE54C3" w:rsidRPr="00FE1A1D">
        <w:rPr>
          <w:rStyle w:val="LS2Kursiv"/>
        </w:rPr>
        <w:t>fanger det programmet ellers ville ha skrevet på skjermen</w:t>
      </w:r>
      <w:r w:rsidR="00ED5E2D" w:rsidRPr="00FE1A1D">
        <w:rPr>
          <w:rStyle w:val="LS2Kursiv"/>
        </w:rPr>
        <w:t xml:space="preserve"> – </w:t>
      </w:r>
      <w:r w:rsidR="00FE54C3" w:rsidRPr="00FE1A1D">
        <w:rPr>
          <w:rStyle w:val="LS2Kursiv"/>
        </w:rPr>
        <w:t>og</w:t>
      </w:r>
      <w:r w:rsidR="00F9126C" w:rsidRPr="00FE1A1D">
        <w:rPr>
          <w:rStyle w:val="LS2Kursiv"/>
        </w:rPr>
        <w:t xml:space="preserve"> returnere</w:t>
      </w:r>
      <w:r w:rsidR="00FE54C3" w:rsidRPr="00FE1A1D">
        <w:rPr>
          <w:rStyle w:val="LS2Kursiv"/>
        </w:rPr>
        <w:t>r det</w:t>
      </w:r>
      <w:r w:rsidR="00F9126C">
        <w:t>.</w:t>
      </w:r>
    </w:p>
    <w:p w14:paraId="13F41B52" w14:textId="79AF4703" w:rsidR="00F9126C" w:rsidRDefault="00A56C1F" w:rsidP="00903237">
      <w:pPr>
        <w:pStyle w:val="b1lf"/>
      </w:pPr>
      <w:r>
        <w:t>4.</w:t>
      </w:r>
      <w:r>
        <w:tab/>
      </w:r>
      <w:r w:rsidR="00F9126C">
        <w:t xml:space="preserve">Nettleseren får </w:t>
      </w:r>
      <w:r w:rsidR="00F9126C" w:rsidRPr="00FE1A1D">
        <w:rPr>
          <w:rStyle w:val="LS2Kursiv"/>
        </w:rPr>
        <w:t>resultatet av kjøringen av programmet</w:t>
      </w:r>
      <w:r w:rsidR="00F9126C" w:rsidRPr="00FE1A1D">
        <w:t xml:space="preserve"> </w:t>
      </w:r>
      <w:r w:rsidR="00F9126C">
        <w:t xml:space="preserve">og tolker HTML-kodene, slik at for eksempel </w:t>
      </w:r>
      <w:r w:rsidR="00F9126C" w:rsidRPr="00316A43">
        <w:rPr>
          <w:rStyle w:val="LS2CodeBodytext"/>
        </w:rPr>
        <w:t>&lt;b&gt;Velkommen&lt;/b&gt;</w:t>
      </w:r>
      <w:r w:rsidR="00F9126C">
        <w:t xml:space="preserve"> blir til </w:t>
      </w:r>
      <w:r w:rsidR="00F9126C" w:rsidRPr="005065EF">
        <w:rPr>
          <w:rStyle w:val="LS2Fet"/>
        </w:rPr>
        <w:t>Velkommen</w:t>
      </w:r>
      <w:r w:rsidR="00F9126C" w:rsidRPr="004B4303">
        <w:t>, altså</w:t>
      </w:r>
      <w:r w:rsidR="00F9126C">
        <w:t xml:space="preserve"> i fet skrift.</w:t>
      </w:r>
    </w:p>
    <w:p w14:paraId="16C8D602" w14:textId="6D199313" w:rsidR="00F9126C" w:rsidRDefault="00FE54C3" w:rsidP="00903237">
      <w:pPr>
        <w:pStyle w:val="b1aff"/>
      </w:pPr>
      <w:r>
        <w:t xml:space="preserve">Dette muliggjør at programmet for eksempel kan lese data fra en database og så lage HTML basert på en mal og dataene fra databasen. En avis kunne da typisk ha en mal for nyheter, og så selve nyheten, men overskrift, forfatter, ingress, brødtekst, dato og bilder i databasen. Da ville en URL typisk kunne se slik ut: </w:t>
      </w:r>
      <w:r w:rsidRPr="00316A43">
        <w:rPr>
          <w:rStyle w:val="LS2CodeBodytext"/>
        </w:rPr>
        <w:t>www.avisenmin.no/nyheter/nyhet.exe?id=5</w:t>
      </w:r>
    </w:p>
    <w:p w14:paraId="31C6CD90" w14:textId="248FBE22" w:rsidR="00FE54C3" w:rsidRDefault="00FE54C3" w:rsidP="00B179A8">
      <w:pPr>
        <w:pStyle w:val="b1af"/>
      </w:pPr>
      <w:r>
        <w:t>Her inneholder URL</w:t>
      </w:r>
      <w:r w:rsidR="003D1E2F">
        <w:t>-</w:t>
      </w:r>
      <w:r>
        <w:t>en en såkalt URL-parameter</w:t>
      </w:r>
      <w:r w:rsidR="003D1E2F">
        <w:t xml:space="preserve"> – en </w:t>
      </w:r>
      <w:r>
        <w:t>id. Denne sendes til programmet på web</w:t>
      </w:r>
      <w:r w:rsidR="00BB438A">
        <w:t>tjener</w:t>
      </w:r>
      <w:r>
        <w:t>en som input. Denne id-en kan programmet bruke til å finne riktig nyhet i databasen.</w:t>
      </w:r>
    </w:p>
    <w:p w14:paraId="32C8E80D" w14:textId="0851DCE6" w:rsidR="009A70CB" w:rsidRDefault="00FE54C3" w:rsidP="00B179A8">
      <w:pPr>
        <w:pStyle w:val="b1af"/>
      </w:pPr>
      <w:r>
        <w:t xml:space="preserve">I den første tiden ble slike programmer skrevet i programmeringsspråket C, men såkalte </w:t>
      </w:r>
      <w:r w:rsidRPr="00A206E4">
        <w:rPr>
          <w:rStyle w:val="LS2Kursiv"/>
        </w:rPr>
        <w:t>skriptspråk</w:t>
      </w:r>
      <w:r>
        <w:t xml:space="preserve"> som Perl, Python, PHP og ASP ble raskt populære </w:t>
      </w:r>
      <w:r w:rsidR="003D1E2F">
        <w:t xml:space="preserve">i </w:t>
      </w:r>
      <w:r>
        <w:t>1990-</w:t>
      </w:r>
      <w:r w:rsidR="003D1E2F">
        <w:t>årene</w:t>
      </w:r>
      <w:r>
        <w:t>.</w:t>
      </w:r>
    </w:p>
    <w:p w14:paraId="607B1349" w14:textId="4602038B" w:rsidR="009A70CB" w:rsidRDefault="00A03F38" w:rsidP="00B179A8">
      <w:pPr>
        <w:pStyle w:val="b1af"/>
      </w:pPr>
      <w:r>
        <w:t>JavaScript</w:t>
      </w:r>
      <w:r w:rsidR="00FE54C3">
        <w:t xml:space="preserve"> er også et skriptspråk, og hovedforskjellen mellom skriptspråk og kompilerte språk er at skriptspråk tolkes etterhvert som man kjører dem, mens kom</w:t>
      </w:r>
      <w:r w:rsidR="009A70CB">
        <w:t>p</w:t>
      </w:r>
      <w:r w:rsidR="00FE54C3">
        <w:t xml:space="preserve">ilerte språk må oversettes til maskinspråk før de kan kjøres. Det skjer i en egen prosess som kalles kompilering. Mange kompilerte språk er dessuten </w:t>
      </w:r>
      <w:r w:rsidR="009A70CB">
        <w:t xml:space="preserve">også </w:t>
      </w:r>
      <w:r w:rsidR="00FE54C3" w:rsidRPr="00FE1A1D">
        <w:rPr>
          <w:rStyle w:val="LS2Kursiv"/>
        </w:rPr>
        <w:t>sterkt typede</w:t>
      </w:r>
      <w:r w:rsidR="00FE54C3">
        <w:t>, mens skriptspråk ofte ikke er det. Vi skal ikke gå inn på det, men bare oppsummere at skriptspråk generelt er enklere å lære seg og komme i</w:t>
      </w:r>
      <w:r w:rsidR="009A70CB">
        <w:t xml:space="preserve"> </w:t>
      </w:r>
      <w:r w:rsidR="00FE54C3">
        <w:t>gang m</w:t>
      </w:r>
      <w:r w:rsidR="009A70CB">
        <w:t>ed, men at det ellers både fordeler og ulemper med begge typer språk.</w:t>
      </w:r>
    </w:p>
    <w:p w14:paraId="6C9FCC2E" w14:textId="397DEB27" w:rsidR="00A5646A" w:rsidRDefault="00FE54C3" w:rsidP="00B179A8">
      <w:pPr>
        <w:pStyle w:val="b1af"/>
      </w:pPr>
      <w:r>
        <w:t xml:space="preserve">Med dynamiske </w:t>
      </w:r>
      <w:r w:rsidR="00C70A65">
        <w:t>nettside</w:t>
      </w:r>
      <w:r>
        <w:t xml:space="preserve">r kom også begrepene </w:t>
      </w:r>
      <w:r w:rsidRPr="00FE1A1D">
        <w:rPr>
          <w:rStyle w:val="LS2Kursiv"/>
        </w:rPr>
        <w:t>frontend</w:t>
      </w:r>
      <w:r>
        <w:t xml:space="preserve"> og </w:t>
      </w:r>
      <w:r w:rsidRPr="00FE1A1D">
        <w:rPr>
          <w:rStyle w:val="LS2Kursiv"/>
        </w:rPr>
        <w:t>backend</w:t>
      </w:r>
      <w:r>
        <w:t xml:space="preserve">. </w:t>
      </w:r>
      <w:r w:rsidR="00F32CDD">
        <w:t>Backend er programmet som kjøres på web</w:t>
      </w:r>
      <w:r w:rsidR="00BB438A">
        <w:t>tjener</w:t>
      </w:r>
      <w:r w:rsidR="00F32CDD">
        <w:t xml:space="preserve">en, inkludert databasen, mens frontend er alt som lages og brukes direkte i nettleseren. Frontend kan også være en app til smarttelefon eller </w:t>
      </w:r>
      <w:r w:rsidR="003D1E2F">
        <w:t xml:space="preserve">et </w:t>
      </w:r>
      <w:r w:rsidR="00F32CDD">
        <w:t>hvilket som helst annet operativsystem</w:t>
      </w:r>
      <w:r w:rsidR="003D1E2F">
        <w:t xml:space="preserve"> </w:t>
      </w:r>
      <w:r w:rsidR="00F32CDD">
        <w:t xml:space="preserve">som snakker med en backend på </w:t>
      </w:r>
      <w:r w:rsidR="009167FB">
        <w:t>en tilsvar</w:t>
      </w:r>
      <w:r w:rsidR="006B23E8">
        <w:t>e</w:t>
      </w:r>
      <w:r w:rsidR="009167FB">
        <w:t>nde</w:t>
      </w:r>
      <w:r w:rsidR="00F32CDD">
        <w:t xml:space="preserve"> måte</w:t>
      </w:r>
      <w:r w:rsidR="009167FB">
        <w:t xml:space="preserve">, men da vil som hovedregel ikke frontend ha HTML-koder, </w:t>
      </w:r>
      <w:r w:rsidR="000729EE">
        <w:t xml:space="preserve">bare </w:t>
      </w:r>
      <w:r w:rsidR="009167FB">
        <w:t>data fra backend. Og slik</w:t>
      </w:r>
      <w:r w:rsidR="006B23E8">
        <w:t xml:space="preserve"> er det også når vi går over til å se på SPA</w:t>
      </w:r>
      <w:r w:rsidR="00A405DB">
        <w:t>.</w:t>
      </w:r>
    </w:p>
    <w:p w14:paraId="4968F9CB" w14:textId="77777777" w:rsidR="006B23E8" w:rsidRPr="00211DAE" w:rsidRDefault="006B23E8" w:rsidP="00435552">
      <w:pPr>
        <w:pStyle w:val="m1tt"/>
      </w:pPr>
      <w:bookmarkStart w:id="1181" w:name="_Toc29047942"/>
      <w:r>
        <w:t>SPA</w:t>
      </w:r>
      <w:bookmarkEnd w:id="1181"/>
    </w:p>
    <w:p w14:paraId="5B43CEF7" w14:textId="2EB317FA" w:rsidR="006B23E8" w:rsidRDefault="00A5646A" w:rsidP="00C628A3">
      <w:pPr>
        <w:pStyle w:val="b1af-f"/>
      </w:pPr>
      <w:r>
        <w:t>En</w:t>
      </w:r>
      <w:r w:rsidR="00A405DB">
        <w:t xml:space="preserve"> tradisjonell </w:t>
      </w:r>
      <w:r>
        <w:t xml:space="preserve">webapplikasjon er det vi i dag kaller </w:t>
      </w:r>
      <w:r w:rsidRPr="00FE1A1D">
        <w:rPr>
          <w:rStyle w:val="LS2Kursiv"/>
        </w:rPr>
        <w:t>server rendered</w:t>
      </w:r>
      <w:r>
        <w:t xml:space="preserve">. Det engelske ordet render betyr gjengi, men i denne sammenhengen kan vi tenke at det betyr sette sammen eller tegne opp. Server rendered betyr altså at det er på </w:t>
      </w:r>
      <w:r w:rsidR="00BB438A">
        <w:t>tjener</w:t>
      </w:r>
      <w:r>
        <w:t>en at HTML-koden blir laget – gjerne ut fra en mal og data fra en database.</w:t>
      </w:r>
    </w:p>
    <w:p w14:paraId="5367BAFD" w14:textId="27AB9F5F" w:rsidR="00A5646A" w:rsidRDefault="00A5646A" w:rsidP="00B179A8">
      <w:pPr>
        <w:pStyle w:val="b1af"/>
      </w:pPr>
      <w:r>
        <w:t xml:space="preserve">La oss tenke oss at vi ser på en liste på en </w:t>
      </w:r>
      <w:r w:rsidR="00C70A65">
        <w:t>nettside</w:t>
      </w:r>
      <w:r w:rsidR="003D1E2F">
        <w:t>,</w:t>
      </w:r>
      <w:r>
        <w:t xml:space="preserve"> og at vi trykker på en av kolonneoverskriftene for å endre sorteringen. Dette fører til en ny request til web</w:t>
      </w:r>
      <w:r w:rsidR="00BB438A">
        <w:t>tjener</w:t>
      </w:r>
      <w:r>
        <w:t xml:space="preserve">en. Denne henter dataene på nytt og setter sammen </w:t>
      </w:r>
      <w:r w:rsidR="00C70A65">
        <w:t>nettside</w:t>
      </w:r>
      <w:r>
        <w:t xml:space="preserve">n på nytt. Dette er tungvint, og </w:t>
      </w:r>
      <w:r w:rsidR="003D1E2F">
        <w:t xml:space="preserve">den gang Internett </w:t>
      </w:r>
      <w:r>
        <w:t xml:space="preserve">var tregere enn i dag, var det også langsomt. Ofte gikk </w:t>
      </w:r>
      <w:r w:rsidR="00C70A65">
        <w:t>nettside</w:t>
      </w:r>
      <w:r>
        <w:t xml:space="preserve">n i hvitt mens man ventet på at den lastet på nytt. Slikt sett ga en </w:t>
      </w:r>
      <w:r w:rsidR="003D1E2F">
        <w:t>nett</w:t>
      </w:r>
      <w:r>
        <w:t xml:space="preserve">applikasjon på den tiden en mye dårligere brukeropplevelse enn en såkalt rik applikasjon. En rik applikasjon er en frontend-applikasjon som for eksempel et </w:t>
      </w:r>
      <w:r w:rsidR="003D1E2F">
        <w:t>W</w:t>
      </w:r>
      <w:r>
        <w:t>indows-program.</w:t>
      </w:r>
    </w:p>
    <w:p w14:paraId="4D7D4CE8" w14:textId="35306385" w:rsidR="00A5646A" w:rsidRDefault="00A5646A" w:rsidP="00B179A8">
      <w:pPr>
        <w:pStyle w:val="b1af"/>
      </w:pPr>
      <w:r>
        <w:lastRenderedPageBreak/>
        <w:t xml:space="preserve">Et scenario som dette løses bedre i en </w:t>
      </w:r>
      <w:r w:rsidRPr="00A206E4">
        <w:rPr>
          <w:rStyle w:val="LS2Kursiv"/>
        </w:rPr>
        <w:t>client rendered</w:t>
      </w:r>
      <w:r>
        <w:t xml:space="preserve"> webapplikasjon, som en SPA er et eksempel på. Prinsippet er da at backend</w:t>
      </w:r>
      <w:r w:rsidR="000729EE">
        <w:t xml:space="preserve"> bare </w:t>
      </w:r>
      <w:r>
        <w:t>leverer data</w:t>
      </w:r>
      <w:r w:rsidR="003D1E2F">
        <w:t>,</w:t>
      </w:r>
      <w:r>
        <w:t xml:space="preserve"> og at frontend setter sammen data og en HTML-mal til ferdig HTML. Fordelen er at dette kan gjøres på nytt hver gang det er nye data</w:t>
      </w:r>
      <w:r w:rsidR="003D1E2F">
        <w:t>,</w:t>
      </w:r>
      <w:r>
        <w:t xml:space="preserve"> uten å måtte laste HTML-malen på nytt. Det blir mindre nettverkstrafikk, siden</w:t>
      </w:r>
      <w:r w:rsidR="000729EE">
        <w:t xml:space="preserve"> bare </w:t>
      </w:r>
      <w:r>
        <w:t xml:space="preserve">endrede data trenger å lastes. </w:t>
      </w:r>
      <w:r w:rsidR="00E65B9E">
        <w:t>I tillegg unngår man at hele siden blir uresponsiv mens den lastes på nytt.</w:t>
      </w:r>
    </w:p>
    <w:p w14:paraId="5AFC47AE" w14:textId="060B3CBA" w:rsidR="00E65B9E" w:rsidRDefault="00825A62" w:rsidP="00B179A8">
      <w:pPr>
        <w:pStyle w:val="b1af"/>
      </w:pPr>
      <w:r>
        <w:t>SPA ble mulig da nettleseren tilbød funksjonalitet for å gjøre et kall til web</w:t>
      </w:r>
      <w:r w:rsidR="00BB438A">
        <w:t>tjener</w:t>
      </w:r>
      <w:r>
        <w:t xml:space="preserve">en i bakgrunnen ved hjelp av </w:t>
      </w:r>
      <w:r w:rsidR="00A03F38">
        <w:t>JavaScript</w:t>
      </w:r>
      <w:r>
        <w:t>. Man kunne altså snakke med en web</w:t>
      </w:r>
      <w:r w:rsidR="00BB438A">
        <w:t>tjener</w:t>
      </w:r>
      <w:r>
        <w:t xml:space="preserve"> uten å laste siden på nytt</w:t>
      </w:r>
      <w:r w:rsidR="00507738">
        <w:t>. R</w:t>
      </w:r>
      <w:r>
        <w:t>esultatet fra web</w:t>
      </w:r>
      <w:r w:rsidR="00BB438A">
        <w:t>tjener</w:t>
      </w:r>
      <w:r>
        <w:t xml:space="preserve">en havnet i en </w:t>
      </w:r>
      <w:r w:rsidR="00A03F38">
        <w:t>JavaScript</w:t>
      </w:r>
      <w:r>
        <w:t>-variabel, som man så kunne bruke til å endre DOM, slik vi har sett på tidligere i denne boken.</w:t>
      </w:r>
    </w:p>
    <w:p w14:paraId="491B0E9D" w14:textId="19519B64" w:rsidR="00A206E4" w:rsidRDefault="00825A62" w:rsidP="00B179A8">
      <w:pPr>
        <w:pStyle w:val="b1af"/>
      </w:pPr>
      <w:r>
        <w:t xml:space="preserve">Tidlig på 2000-tallet var </w:t>
      </w:r>
      <w:r w:rsidR="00A03F38">
        <w:t>JavaScript</w:t>
      </w:r>
      <w:r>
        <w:t xml:space="preserve"> ikke godt nok standardisert, og det oppførte seg litt ulikt i de ulike nettleserne. Da rammeverket jQuery kom i 2006, tilbød det funksjoner som oppførte seg likt i alle nettlesere. Dette rammeverket ble raskt </w:t>
      </w:r>
      <w:r w:rsidR="00507738">
        <w:t xml:space="preserve">svært </w:t>
      </w:r>
      <w:r>
        <w:t>populært, og det er det fortsatt den dag i dag.</w:t>
      </w:r>
    </w:p>
    <w:p w14:paraId="6A6206B0" w14:textId="54C4815F" w:rsidR="00507738" w:rsidRDefault="00825A62" w:rsidP="00B179A8">
      <w:pPr>
        <w:pStyle w:val="b1af"/>
      </w:pPr>
      <w:r>
        <w:t>I</w:t>
      </w:r>
      <w:r w:rsidR="00507738">
        <w:t xml:space="preserve"> </w:t>
      </w:r>
      <w:r>
        <w:t xml:space="preserve">dag oppfører imidlertid </w:t>
      </w:r>
      <w:r w:rsidR="00A03F38">
        <w:t>JavaScript</w:t>
      </w:r>
      <w:r>
        <w:t xml:space="preserve"> seg likt i alle nettlesere, og man trenger ikke bruke (</w:t>
      </w:r>
      <w:r w:rsidR="00507738">
        <w:t xml:space="preserve">og </w:t>
      </w:r>
      <w:r>
        <w:t>dermed heller ikke lære seg) jQuery.</w:t>
      </w:r>
    </w:p>
    <w:p w14:paraId="5B044AE8" w14:textId="38CB36A1" w:rsidR="00825A62" w:rsidRPr="00A5646A" w:rsidRDefault="00825A62" w:rsidP="00B179A8">
      <w:pPr>
        <w:pStyle w:val="b1af"/>
      </w:pPr>
      <w:r>
        <w:t xml:space="preserve">Man kan fint bygge en SPA-frontend uten noe rammeverk. Da er anbefalingen fra denne boken å organisere koden etter </w:t>
      </w:r>
      <w:r w:rsidR="00507738">
        <w:t>m</w:t>
      </w:r>
      <w:r>
        <w:t>odel</w:t>
      </w:r>
      <w:r w:rsidR="00507738">
        <w:t>–v</w:t>
      </w:r>
      <w:r>
        <w:t>iew</w:t>
      </w:r>
      <w:r w:rsidR="00507738">
        <w:t>–c</w:t>
      </w:r>
      <w:r>
        <w:t>ontroller, som omtalt tidligere. Om man ikke har en gjennomtenkt applikasjonsarkitektur, blir det ellers lett kaos, og man ender med en applikasjon som blir vanskeligere og vanskeligere å endre.</w:t>
      </w:r>
    </w:p>
    <w:p w14:paraId="6D7D263B" w14:textId="360AB8DA" w:rsidR="00A206E4" w:rsidRDefault="00825A62" w:rsidP="00B179A8">
      <w:pPr>
        <w:pStyle w:val="b1af"/>
      </w:pPr>
      <w:r>
        <w:t xml:space="preserve">Et SPA-rammeverk har en fin bonus-effekt i </w:t>
      </w:r>
      <w:r w:rsidR="00507738">
        <w:t>at den</w:t>
      </w:r>
      <w:r>
        <w:t xml:space="preserve"> tvinge</w:t>
      </w:r>
      <w:r w:rsidR="00507738">
        <w:t>r</w:t>
      </w:r>
      <w:r>
        <w:t xml:space="preserve"> programmererne til å følge en bestemt applikasjonsarkitektur, samtidig som SPA-rammeverket automatiserer noen operasjoner som man ellers måtte programmert selv. Dette skal vi se mer på i neste kapittel.</w:t>
      </w:r>
    </w:p>
    <w:p w14:paraId="3143A7EF" w14:textId="5498302E" w:rsidR="00C12B76" w:rsidRDefault="00C12B76" w:rsidP="00C12B76">
      <w:pPr>
        <w:pStyle w:val="kap1starts"/>
      </w:pPr>
      <w:r>
        <w:lastRenderedPageBreak/>
        <w:t>[start kap]</w:t>
      </w:r>
    </w:p>
    <w:p w14:paraId="35B53BEF" w14:textId="04C91552" w:rsidR="00C12B76" w:rsidRDefault="00A22438" w:rsidP="00C12B76">
      <w:pPr>
        <w:pStyle w:val="kap1nums"/>
      </w:pPr>
      <w:bookmarkStart w:id="1182" w:name="_Toc28544463"/>
      <w:bookmarkStart w:id="1183" w:name="_Toc28544598"/>
      <w:bookmarkStart w:id="1184" w:name="_Toc29047943"/>
      <w:r w:rsidRPr="00211DAE">
        <w:t>1</w:t>
      </w:r>
      <w:r>
        <w:t>8</w:t>
      </w:r>
      <w:bookmarkEnd w:id="1182"/>
      <w:bookmarkEnd w:id="1183"/>
      <w:bookmarkEnd w:id="1184"/>
    </w:p>
    <w:p w14:paraId="4272163C" w14:textId="60479893" w:rsidR="00A22438" w:rsidRPr="00211DAE" w:rsidRDefault="00A22438" w:rsidP="00C12B76">
      <w:pPr>
        <w:pStyle w:val="kap1titts"/>
      </w:pPr>
      <w:bookmarkStart w:id="1185" w:name="_Toc29047944"/>
      <w:r w:rsidRPr="00211DAE">
        <w:t>SPA-rammeverket Vue.js</w:t>
      </w:r>
      <w:bookmarkEnd w:id="1185"/>
    </w:p>
    <w:p w14:paraId="2DCBCAB3" w14:textId="59CCD497" w:rsidR="00A22438" w:rsidRPr="00BB793E" w:rsidRDefault="00A22438" w:rsidP="00C12B76">
      <w:pPr>
        <w:pStyle w:val="b1af-f"/>
      </w:pPr>
      <w:r w:rsidRPr="00D148A9">
        <w:t xml:space="preserve">SPA står for </w:t>
      </w:r>
      <w:r w:rsidR="00507738" w:rsidRPr="007F0099">
        <w:rPr>
          <w:rStyle w:val="LS2Kursiv"/>
        </w:rPr>
        <w:t>single page application</w:t>
      </w:r>
      <w:r w:rsidRPr="00017038">
        <w:t xml:space="preserve">. </w:t>
      </w:r>
      <w:r w:rsidRPr="00211DAE">
        <w:t xml:space="preserve">Det er egentlig det vi har jobbet med i hele boken. Det er applikasjoner som bruker </w:t>
      </w:r>
      <w:r w:rsidR="00A03F38">
        <w:t>JavaScript</w:t>
      </w:r>
      <w:r w:rsidRPr="00211DAE">
        <w:t xml:space="preserve"> eller et annet språk til å generere brukergrensesnittet på klientsiden. Så brukes en backend</w:t>
      </w:r>
      <w:r w:rsidR="000729EE">
        <w:t xml:space="preserve"> bare </w:t>
      </w:r>
      <w:r w:rsidRPr="00211DAE">
        <w:t>til å levere data.</w:t>
      </w:r>
    </w:p>
    <w:p w14:paraId="642748CA" w14:textId="77777777" w:rsidR="00A206E4" w:rsidRDefault="007B48DD" w:rsidP="00B179A8">
      <w:pPr>
        <w:pStyle w:val="b1af"/>
      </w:pPr>
      <w:r w:rsidRPr="00211DAE">
        <w:t>Et SPA-rammeverk gjør mange ting, men to veldige viktige er disse:</w:t>
      </w:r>
    </w:p>
    <w:p w14:paraId="770D3CD0" w14:textId="59EF9022" w:rsidR="00825A62" w:rsidRDefault="00A56C1F" w:rsidP="00903237">
      <w:pPr>
        <w:pStyle w:val="b1lff"/>
      </w:pPr>
      <w:r>
        <w:t>1.</w:t>
      </w:r>
      <w:r>
        <w:tab/>
      </w:r>
      <w:r w:rsidR="007B48DD" w:rsidRPr="00211DAE">
        <w:t>SPA-rammeverket standardiserer hvordan koden skal deles opp</w:t>
      </w:r>
      <w:r w:rsidR="00507738">
        <w:t>,</w:t>
      </w:r>
      <w:r w:rsidR="00ED5E2D">
        <w:t xml:space="preserve"> </w:t>
      </w:r>
      <w:r w:rsidR="007B48DD" w:rsidRPr="00211DAE">
        <w:t xml:space="preserve">som regel etter et </w:t>
      </w:r>
      <w:r w:rsidR="00115DC9">
        <w:t>m</w:t>
      </w:r>
      <w:r w:rsidR="00115DC9" w:rsidRPr="00211DAE">
        <w:t>odel</w:t>
      </w:r>
      <w:r w:rsidR="00115DC9">
        <w:t>–v</w:t>
      </w:r>
      <w:r w:rsidR="00115DC9" w:rsidRPr="00211DAE">
        <w:t>iew</w:t>
      </w:r>
      <w:r w:rsidR="00115DC9">
        <w:t>–c</w:t>
      </w:r>
      <w:r w:rsidR="007B48DD" w:rsidRPr="00211DAE">
        <w:t>ontroller-</w:t>
      </w:r>
      <w:r w:rsidR="00115DC9">
        <w:t>mønster</w:t>
      </w:r>
      <w:r w:rsidR="00115DC9" w:rsidRPr="00211DAE">
        <w:t xml:space="preserve"> </w:t>
      </w:r>
      <w:r w:rsidR="007B48DD" w:rsidRPr="00211DAE">
        <w:t xml:space="preserve">eller </w:t>
      </w:r>
      <w:r w:rsidR="00166A72">
        <w:t>likn</w:t>
      </w:r>
      <w:r w:rsidR="007B48DD" w:rsidRPr="00211DAE">
        <w:t>ende.</w:t>
      </w:r>
    </w:p>
    <w:p w14:paraId="51E30241" w14:textId="77777777" w:rsidR="00291DB3" w:rsidRPr="00211DAE" w:rsidRDefault="00A56C1F" w:rsidP="00903237">
      <w:pPr>
        <w:pStyle w:val="b1lf"/>
      </w:pPr>
      <w:r w:rsidRPr="00211DAE">
        <w:t>2.</w:t>
      </w:r>
      <w:r w:rsidRPr="00211DAE">
        <w:tab/>
      </w:r>
      <w:r w:rsidR="007B48DD" w:rsidRPr="00211DAE">
        <w:t>SPA-rammeverket automatiserer reaktivitet.</w:t>
      </w:r>
    </w:p>
    <w:p w14:paraId="0CDA59D9" w14:textId="048E47BF" w:rsidR="00291DB3" w:rsidRPr="00211DAE" w:rsidRDefault="007B48DD" w:rsidP="00903237">
      <w:pPr>
        <w:pStyle w:val="b1aff"/>
      </w:pPr>
      <w:r w:rsidRPr="00211DAE">
        <w:t>Det siste er bakgrunnen for navnet til et av de tre viktigste SPA-rammeverkene, React (</w:t>
      </w:r>
      <w:r w:rsidRPr="00BA15F5">
        <w:t>reactjs.org</w:t>
      </w:r>
      <w:r w:rsidRPr="00211DAE">
        <w:t>), som Facebook står bak. Et annet er Angular (</w:t>
      </w:r>
      <w:r w:rsidRPr="00BA15F5">
        <w:t>angular.io</w:t>
      </w:r>
      <w:r w:rsidRPr="00211DAE">
        <w:t>), som Google står bak. Disse to er n</w:t>
      </w:r>
      <w:r w:rsidR="00507738">
        <w:t>ummer</w:t>
      </w:r>
      <w:r w:rsidRPr="00211DAE">
        <w:t xml:space="preserve"> 1 og 2 i populæritet, mens Vue (</w:t>
      </w:r>
      <w:r w:rsidRPr="00BA15F5">
        <w:t>vuejs.org</w:t>
      </w:r>
      <w:r w:rsidRPr="00211DAE">
        <w:t>) er n</w:t>
      </w:r>
      <w:r w:rsidR="00507738">
        <w:t>ummer</w:t>
      </w:r>
      <w:r w:rsidR="007B0E93">
        <w:t xml:space="preserve"> tre</w:t>
      </w:r>
      <w:r w:rsidRPr="00211DAE">
        <w:t xml:space="preserve"> og det nyeste og kanskje enkleste å lære og bruke.</w:t>
      </w:r>
    </w:p>
    <w:p w14:paraId="2FB59254" w14:textId="2FCE77DE" w:rsidR="00291DB3" w:rsidRPr="00211DAE" w:rsidRDefault="007B48DD" w:rsidP="00B179A8">
      <w:pPr>
        <w:pStyle w:val="b1af"/>
      </w:pPr>
      <w:r w:rsidRPr="00211DAE">
        <w:t>Før vi dykker ned i Vue</w:t>
      </w:r>
      <w:r w:rsidR="00507738">
        <w:t>,</w:t>
      </w:r>
      <w:r w:rsidRPr="00211DAE">
        <w:t xml:space="preserve"> skal vi se litt mer på hva reaktivitet er. La oss ta en </w:t>
      </w:r>
      <w:r w:rsidR="00507738">
        <w:t>svært</w:t>
      </w:r>
      <w:r w:rsidR="00507738" w:rsidRPr="00211DAE">
        <w:t xml:space="preserve"> </w:t>
      </w:r>
      <w:r w:rsidRPr="00211DAE">
        <w:t xml:space="preserve">enkel applikasjon, en teller med knapper for å telle opp og ned </w:t>
      </w:r>
      <w:r w:rsidR="00507738">
        <w:t>samt</w:t>
      </w:r>
      <w:r w:rsidR="00507738" w:rsidRPr="00211DAE">
        <w:t xml:space="preserve"> </w:t>
      </w:r>
      <w:r w:rsidRPr="00211DAE">
        <w:t>et felt og en knapp for å legge inn en hvilken som helst ny verdi:</w:t>
      </w:r>
    </w:p>
    <w:p w14:paraId="63BB78B4" w14:textId="77777777" w:rsidR="00291DB3" w:rsidRPr="00017038" w:rsidRDefault="007B48DD" w:rsidP="004615AC">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"teller"</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"leggTil(1)"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"leggTil(-1)"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"nyttTall"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"endre()"</w:t>
      </w:r>
      <w:r w:rsidRPr="00211DAE">
        <w:rPr>
          <w:rStyle w:val="LS2Tag"/>
          <w:lang w:val="nb-NO"/>
        </w:rPr>
        <w:t>&gt;</w:t>
      </w:r>
      <w:r w:rsidRPr="00017038">
        <w:rPr>
          <w:rFonts w:ascii="Consolas" w:hAnsi="Consolas"/>
          <w:lang w:val="nb-NO"/>
        </w:rPr>
        <w:t>Endre</w:t>
      </w:r>
      <w:r w:rsidRPr="00211DAE">
        <w:rPr>
          <w:rStyle w:val="LS2Tag"/>
          <w:lang w:val="nb-NO"/>
        </w:rPr>
        <w:t>&lt;/button&gt;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211DAE">
        <w:rPr>
          <w:rStyle w:val="LS2Comment"/>
          <w:lang w:val="nb-NO"/>
        </w:rPr>
        <w:t>// View</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tellerDiv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186"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teller</w:t>
      </w:r>
      <w:r w:rsidRPr="00017038">
        <w:rPr>
          <w:rFonts w:ascii="Consolas" w:hAnsi="Consolas"/>
          <w:lang w:val="nb-NO"/>
        </w:rPr>
        <w:t>');</w:t>
      </w:r>
      <w:r w:rsidRPr="00017038">
        <w:rPr>
          <w:rFonts w:ascii="Consolas" w:hAnsi="Consolas"/>
          <w:lang w:val="nb-NO"/>
        </w:rPr>
        <w:br/>
        <w:t xml:space="preserve">    </w:t>
      </w:r>
      <w:r w:rsidRPr="00D148A9">
        <w:rPr>
          <w:rStyle w:val="LS2Tag"/>
          <w:bCs w:val="0"/>
          <w:lang w:val="nb-NO"/>
          <w:rPrChange w:id="1187"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188" w:author="Terje Kolderup" w:date="2020-01-29T10:02:00Z">
            <w:rPr>
              <w:lang w:val="nb-NO"/>
            </w:rPr>
          </w:rPrChange>
        </w:rPr>
        <w:t>visTeller</w:t>
      </w:r>
      <w:r w:rsidRPr="00017038">
        <w:rPr>
          <w:rFonts w:ascii="Consolas" w:hAnsi="Consolas"/>
          <w:lang w:val="nb-NO"/>
        </w:rPr>
        <w:t>() {</w:t>
      </w:r>
      <w:r w:rsidRPr="00017038">
        <w:rPr>
          <w:rFonts w:ascii="Consolas" w:hAnsi="Consolas"/>
          <w:lang w:val="nb-NO"/>
        </w:rPr>
        <w:br/>
        <w:t xml:space="preserve">        tellerDiv.innerHTML </w:t>
      </w:r>
      <w:r w:rsidRPr="007A6D8D">
        <w:rPr>
          <w:rStyle w:val="LS2Operator"/>
          <w:lang w:val="nb-NO"/>
        </w:rPr>
        <w:t>=</w:t>
      </w:r>
      <w:r w:rsidRPr="00017038">
        <w:rPr>
          <w:rFonts w:ascii="Consolas" w:hAnsi="Consolas"/>
          <w:lang w:val="nb-NO"/>
        </w:rPr>
        <w:t xml:space="preserve"> teller;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211DAE">
        <w:rPr>
          <w:rStyle w:val="LS2Comment"/>
          <w:lang w:val="nb-NO"/>
        </w:rPr>
        <w:t>// Model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teller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211DAE">
        <w:rPr>
          <w:rStyle w:val="LS2Comment"/>
          <w:lang w:val="nb-NO"/>
        </w:rPr>
        <w:t>// Controller</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nyttTallDiv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189"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nyttTall</w:t>
      </w:r>
      <w:r w:rsidRPr="00017038">
        <w:rPr>
          <w:rFonts w:ascii="Consolas" w:hAnsi="Consolas"/>
          <w:lang w:val="nb-NO"/>
        </w:rPr>
        <w:t>');</w:t>
      </w:r>
      <w:r w:rsidRPr="00017038">
        <w:rPr>
          <w:rFonts w:ascii="Consolas" w:hAnsi="Consolas"/>
          <w:lang w:val="nb-NO"/>
        </w:rPr>
        <w:br/>
        <w:t xml:space="preserve">    visTeller();</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1190"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191" w:author="Terje Kolderup" w:date="2020-01-29T10:02:00Z">
            <w:rPr>
              <w:lang w:val="nb-NO"/>
            </w:rPr>
          </w:rPrChange>
        </w:rPr>
        <w:t>endre</w:t>
      </w:r>
      <w:r w:rsidRPr="00017038">
        <w:rPr>
          <w:rFonts w:ascii="Consolas" w:hAnsi="Consolas"/>
          <w:lang w:val="nb-NO"/>
        </w:rPr>
        <w:t>() {</w:t>
      </w:r>
      <w:r w:rsidRPr="00017038">
        <w:rPr>
          <w:rFonts w:ascii="Consolas" w:hAnsi="Consolas"/>
          <w:lang w:val="nb-NO"/>
        </w:rPr>
        <w:br/>
        <w:t xml:space="preserve">        teller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1192" w:author="Terje Kolderup" w:date="2020-01-29T10:02:00Z">
            <w:rPr>
              <w:rStyle w:val="LS2Object"/>
              <w:lang w:val="nb-NO"/>
            </w:rPr>
          </w:rPrChange>
        </w:rPr>
        <w:t>parseInt</w:t>
      </w:r>
      <w:r w:rsidRPr="00017038">
        <w:rPr>
          <w:rFonts w:ascii="Consolas" w:hAnsi="Consolas"/>
          <w:lang w:val="nb-NO"/>
        </w:rPr>
        <w:t>(nyttTallDiv.value);</w:t>
      </w:r>
      <w:r w:rsidRPr="00017038">
        <w:rPr>
          <w:rFonts w:ascii="Consolas" w:hAnsi="Consolas"/>
          <w:lang w:val="nb-NO"/>
        </w:rPr>
        <w:br/>
      </w:r>
      <w:r w:rsidRPr="00017038">
        <w:rPr>
          <w:rFonts w:ascii="Consolas" w:hAnsi="Consolas"/>
          <w:lang w:val="nb-NO"/>
        </w:rPr>
        <w:lastRenderedPageBreak/>
        <w:t xml:space="preserve">        visTeller();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Tag"/>
          <w:bCs w:val="0"/>
          <w:lang w:val="nb-NO"/>
          <w:rPrChange w:id="1193"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1194" w:author="Terje Kolderup" w:date="2020-01-29T10:02:00Z">
            <w:rPr>
              <w:lang w:val="nb-NO"/>
            </w:rPr>
          </w:rPrChange>
        </w:rPr>
        <w:t>leggTil</w:t>
      </w:r>
      <w:r w:rsidRPr="00017038">
        <w:rPr>
          <w:rFonts w:ascii="Consolas" w:hAnsi="Consolas"/>
          <w:lang w:val="nb-NO"/>
        </w:rPr>
        <w:t>(tall) {</w:t>
      </w:r>
      <w:r w:rsidRPr="00017038">
        <w:rPr>
          <w:rFonts w:ascii="Consolas" w:hAnsi="Consolas"/>
          <w:lang w:val="nb-NO"/>
        </w:rPr>
        <w:br/>
        <w:t xml:space="preserve">        teller </w:t>
      </w:r>
      <w:r w:rsidRPr="007A6D8D">
        <w:rPr>
          <w:rStyle w:val="LS2Operator"/>
          <w:lang w:val="nb-NO"/>
        </w:rPr>
        <w:t>+=</w:t>
      </w:r>
      <w:r w:rsidRPr="00017038">
        <w:rPr>
          <w:rFonts w:ascii="Consolas" w:hAnsi="Consolas"/>
          <w:lang w:val="nb-NO"/>
        </w:rPr>
        <w:t xml:space="preserve"> tall;</w:t>
      </w:r>
      <w:r w:rsidRPr="00017038">
        <w:rPr>
          <w:rFonts w:ascii="Consolas" w:hAnsi="Consolas"/>
          <w:lang w:val="nb-NO"/>
        </w:rPr>
        <w:br/>
        <w:t xml:space="preserve">        visTeller();</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A128994" w14:textId="5446081E" w:rsidR="00291DB3" w:rsidRPr="00211DAE" w:rsidRDefault="007B48DD" w:rsidP="004615AC">
      <w:pPr>
        <w:pStyle w:val="b1aff"/>
      </w:pPr>
      <w:r w:rsidRPr="00211DAE">
        <w:t xml:space="preserve">Her er koden delt opp i model, view og controller. Viewet består både av HTML-koden og funksjonen </w:t>
      </w:r>
      <w:r w:rsidRPr="00CD2241">
        <w:rPr>
          <w:rStyle w:val="LS2CodeBodytext"/>
        </w:rPr>
        <w:t>visTeller()</w:t>
      </w:r>
      <w:r w:rsidRPr="00211DAE">
        <w:t xml:space="preserve">. Modellen er bare variabelen </w:t>
      </w:r>
      <w:r w:rsidRPr="00CD2241">
        <w:rPr>
          <w:rStyle w:val="LS2CodeBodytext"/>
        </w:rPr>
        <w:t>teller</w:t>
      </w:r>
      <w:r w:rsidRPr="00211DAE">
        <w:t>, som inneholder et tall</w:t>
      </w:r>
      <w:r w:rsidR="00ED5E2D">
        <w:t xml:space="preserve"> – </w:t>
      </w:r>
      <w:r w:rsidRPr="00211DAE">
        <w:t>tallet 0</w:t>
      </w:r>
      <w:r w:rsidR="00507738">
        <w:t xml:space="preserve"> –</w:t>
      </w:r>
      <w:r w:rsidRPr="00211DAE">
        <w:t xml:space="preserve"> fra start. Viewet viser tallet i en egen div, helt enkelt.</w:t>
      </w:r>
    </w:p>
    <w:p w14:paraId="2434B3BB" w14:textId="77777777" w:rsidR="00291DB3" w:rsidRPr="00211DAE" w:rsidRDefault="007B48DD" w:rsidP="00B179A8">
      <w:pPr>
        <w:pStyle w:val="b1af"/>
      </w:pPr>
      <w:r w:rsidRPr="00211DAE">
        <w:t>Så har vi to funksjoner i controlleren. Den ene er for knappene med pluss og minus, og den øker eller reduserer telleren med én. Den andre legger inn tallet brukeren har skrevet inn i input-feltet.</w:t>
      </w:r>
    </w:p>
    <w:p w14:paraId="14DFD2EB" w14:textId="6E361DE9" w:rsidR="00291DB3" w:rsidRPr="0085069B" w:rsidRDefault="00507738" w:rsidP="00B179A8">
      <w:pPr>
        <w:pStyle w:val="b1af"/>
      </w:pPr>
      <w:r>
        <w:t>Det er to</w:t>
      </w:r>
      <w:r w:rsidRPr="00211DAE">
        <w:t xml:space="preserve"> </w:t>
      </w:r>
      <w:r w:rsidR="007B48DD" w:rsidRPr="00211DAE">
        <w:t xml:space="preserve">deler av denne koden </w:t>
      </w:r>
      <w:r>
        <w:t xml:space="preserve">vi </w:t>
      </w:r>
      <w:r w:rsidR="007B48DD" w:rsidRPr="00211DAE">
        <w:t>slipper å programmere selv om vi bruker et rammeverk som tilbyr reaktivitet</w:t>
      </w:r>
      <w:r w:rsidR="007B48DD" w:rsidRPr="0085069B">
        <w:t>:</w:t>
      </w:r>
    </w:p>
    <w:p w14:paraId="69AB4DDF" w14:textId="77777777" w:rsidR="00291DB3" w:rsidRPr="00211DAE" w:rsidRDefault="00A56C1F" w:rsidP="00903237">
      <w:pPr>
        <w:pStyle w:val="b1lff"/>
      </w:pPr>
      <w:r w:rsidRPr="00211DAE">
        <w:t>1.</w:t>
      </w:r>
      <w:r w:rsidRPr="00211DAE">
        <w:tab/>
      </w:r>
      <w:r w:rsidR="007B48DD" w:rsidRPr="00211DAE">
        <w:t xml:space="preserve">Vi slipper koden som oppdaterer viewet når det er endringer i modellen. I eksemplet er dette at begge funksjonene i controlleren kaller </w:t>
      </w:r>
      <w:r w:rsidR="007B48DD" w:rsidRPr="00B21A25">
        <w:rPr>
          <w:rStyle w:val="LS2CodeBodytext"/>
        </w:rPr>
        <w:t>visTeller()</w:t>
      </w:r>
      <w:r w:rsidR="007B48DD" w:rsidRPr="00211DAE">
        <w:t>.</w:t>
      </w:r>
    </w:p>
    <w:p w14:paraId="6BD74F4F" w14:textId="77777777" w:rsidR="00291DB3" w:rsidRPr="0085069B" w:rsidRDefault="00A56C1F" w:rsidP="00903237">
      <w:pPr>
        <w:pStyle w:val="b1lf"/>
      </w:pPr>
      <w:r w:rsidRPr="0085069B">
        <w:t>2.</w:t>
      </w:r>
      <w:r w:rsidRPr="0085069B">
        <w:tab/>
      </w:r>
      <w:r w:rsidR="007B48DD" w:rsidRPr="00211DAE">
        <w:t xml:space="preserve">Vi slipper oppdateringer den andre veien, når endringer i input-elementer skal føre til endringer i modellen. </w:t>
      </w:r>
      <w:r w:rsidR="007B48DD" w:rsidRPr="0085069B">
        <w:t xml:space="preserve">I eksemplet er det linjen </w:t>
      </w:r>
      <w:r w:rsidR="007B48DD" w:rsidRPr="00B21A25">
        <w:rPr>
          <w:rStyle w:val="LS2CodeBodytext"/>
        </w:rPr>
        <w:t>teller = parseInt(nyttTallDiv.value)</w:t>
      </w:r>
      <w:r w:rsidR="007B48DD" w:rsidRPr="0085069B">
        <w:t>.</w:t>
      </w:r>
    </w:p>
    <w:p w14:paraId="3E0A67BC" w14:textId="77777777" w:rsidR="00291DB3" w:rsidRPr="00211DAE" w:rsidRDefault="007B48DD" w:rsidP="00903237">
      <w:pPr>
        <w:pStyle w:val="b1aff"/>
      </w:pPr>
      <w:r w:rsidRPr="00211DAE">
        <w:t>La oss se på samme applikasjon skrevet i Vue:</w:t>
      </w:r>
    </w:p>
    <w:p w14:paraId="303A6FA3" w14:textId="470E373A" w:rsidR="00291DB3" w:rsidRPr="00017038" w:rsidRDefault="007B48DD" w:rsidP="004615AC">
      <w:pPr>
        <w:pStyle w:val="eks1aff"/>
        <w:rPr>
          <w:rFonts w:ascii="Consolas" w:hAnsi="Consolas"/>
        </w:rPr>
      </w:pPr>
      <w:r>
        <w:rPr>
          <w:rStyle w:val="LS2Tag"/>
        </w:rPr>
        <w:t>&lt;html&gt;</w:t>
      </w:r>
      <w:r w:rsidRPr="00017038">
        <w:rPr>
          <w:rFonts w:ascii="Consolas" w:hAnsi="Consolas"/>
        </w:rPr>
        <w:br/>
      </w:r>
      <w:r>
        <w:rPr>
          <w:rStyle w:val="LS2Tag"/>
        </w:rPr>
        <w:t>&lt;head&gt;</w:t>
      </w:r>
      <w:r w:rsidRPr="00017038">
        <w:rPr>
          <w:rFonts w:ascii="Consolas" w:hAnsi="Consolas"/>
        </w:rPr>
        <w:br/>
        <w:t xml:space="preserve">    </w:t>
      </w:r>
      <w:r>
        <w:rPr>
          <w:rStyle w:val="LS2Tag"/>
        </w:rPr>
        <w:t>&lt;script</w:t>
      </w:r>
      <w:r>
        <w:rPr>
          <w:rStyle w:val="LS2Attribute"/>
        </w:rPr>
        <w:t xml:space="preserve"> </w:t>
      </w:r>
      <w:proofErr w:type="spellStart"/>
      <w:r>
        <w:rPr>
          <w:rStyle w:val="LS2Attribute"/>
        </w:rPr>
        <w:t>src</w:t>
      </w:r>
      <w:proofErr w:type="spellEnd"/>
      <w:r>
        <w:rPr>
          <w:rStyle w:val="LS2Attribute"/>
        </w:rPr>
        <w:t>=</w:t>
      </w:r>
      <w:r>
        <w:rPr>
          <w:rStyle w:val="LS2String"/>
        </w:rPr>
        <w:t>"https://cdn.jsdelivr.net/</w:t>
      </w:r>
      <w:proofErr w:type="spellStart"/>
      <w:r>
        <w:rPr>
          <w:rStyle w:val="LS2String"/>
        </w:rPr>
        <w:t>npm</w:t>
      </w:r>
      <w:proofErr w:type="spellEnd"/>
      <w:r>
        <w:rPr>
          <w:rStyle w:val="LS2String"/>
        </w:rPr>
        <w:t>/</w:t>
      </w:r>
      <w:proofErr w:type="spellStart"/>
      <w:r>
        <w:rPr>
          <w:rStyle w:val="LS2String"/>
        </w:rPr>
        <w:t>vue</w:t>
      </w:r>
      <w:proofErr w:type="spellEnd"/>
      <w:r>
        <w:rPr>
          <w:rStyle w:val="LS2String"/>
        </w:rPr>
        <w:t>/</w:t>
      </w:r>
      <w:proofErr w:type="spellStart"/>
      <w:r>
        <w:rPr>
          <w:rStyle w:val="LS2String"/>
        </w:rPr>
        <w:t>dist</w:t>
      </w:r>
      <w:proofErr w:type="spellEnd"/>
      <w:r>
        <w:rPr>
          <w:rStyle w:val="LS2String"/>
        </w:rPr>
        <w:t>/vue.js"</w:t>
      </w:r>
      <w:r>
        <w:rPr>
          <w:rStyle w:val="LS2Tag"/>
        </w:rPr>
        <w:t>&gt;&lt;/script&gt;</w:t>
      </w:r>
      <w:r w:rsidRPr="00017038">
        <w:rPr>
          <w:rFonts w:ascii="Consolas" w:hAnsi="Consolas"/>
        </w:rPr>
        <w:br/>
      </w:r>
      <w:r>
        <w:rPr>
          <w:rStyle w:val="LS2Tag"/>
        </w:rPr>
        <w:t>&lt;/head&gt;</w:t>
      </w:r>
      <w:r w:rsidRPr="00017038">
        <w:rPr>
          <w:rFonts w:ascii="Consolas" w:hAnsi="Consolas"/>
        </w:rPr>
        <w:br/>
      </w:r>
      <w:r>
        <w:rPr>
          <w:rStyle w:val="LS2Tag"/>
        </w:rPr>
        <w:t>&lt;body&gt;</w:t>
      </w:r>
      <w:r w:rsidRPr="00017038">
        <w:rPr>
          <w:rFonts w:ascii="Consolas" w:hAnsi="Consolas"/>
        </w:rPr>
        <w:br/>
        <w:t xml:space="preserve">    </w:t>
      </w:r>
      <w:r>
        <w:rPr>
          <w:rStyle w:val="LS2Comment"/>
        </w:rPr>
        <w:t>&lt;!-- View --&gt;</w:t>
      </w:r>
      <w:r w:rsidRPr="00017038">
        <w:rPr>
          <w:rFonts w:ascii="Consolas" w:hAnsi="Consolas"/>
        </w:rPr>
        <w:br/>
        <w:t xml:space="preserve">    </w:t>
      </w:r>
      <w:r>
        <w:rPr>
          <w:rStyle w:val="LS2Tag"/>
        </w:rPr>
        <w:t>&lt;div</w:t>
      </w:r>
      <w:r>
        <w:rPr>
          <w:rStyle w:val="LS2Attribute"/>
        </w:rPr>
        <w:t xml:space="preserve"> id=</w:t>
      </w:r>
      <w:r>
        <w:rPr>
          <w:rStyle w:val="LS2String"/>
        </w:rPr>
        <w:t>"app"</w:t>
      </w:r>
      <w:r>
        <w:rPr>
          <w:rStyle w:val="LS2Tag"/>
        </w:rPr>
        <w:t>&gt;</w:t>
      </w:r>
      <w:r w:rsidRPr="00017038">
        <w:rPr>
          <w:rFonts w:ascii="Consolas" w:hAnsi="Consolas"/>
        </w:rPr>
        <w:br/>
        <w:t xml:space="preserve">        </w:t>
      </w:r>
      <w:r>
        <w:rPr>
          <w:rStyle w:val="LS2Tag"/>
        </w:rPr>
        <w:t>&lt;div</w:t>
      </w:r>
      <w:r>
        <w:rPr>
          <w:rStyle w:val="LS2Attribute"/>
        </w:rPr>
        <w:t xml:space="preserve"> id=</w:t>
      </w:r>
      <w:r>
        <w:rPr>
          <w:rStyle w:val="LS2String"/>
        </w:rPr>
        <w:t>"teller"</w:t>
      </w:r>
      <w:r>
        <w:rPr>
          <w:rStyle w:val="LS2Tag"/>
        </w:rPr>
        <w:t>&gt;</w:t>
      </w:r>
      <w:r w:rsidRPr="00017038">
        <w:rPr>
          <w:rFonts w:ascii="Consolas" w:hAnsi="Consolas"/>
        </w:rPr>
        <w:t>{{ teller }}</w:t>
      </w:r>
      <w:r>
        <w:rPr>
          <w:rStyle w:val="LS2Tag"/>
        </w:rPr>
        <w:t>&lt;/div&gt;</w:t>
      </w:r>
      <w:r w:rsidRPr="00017038">
        <w:rPr>
          <w:rFonts w:ascii="Consolas" w:hAnsi="Consolas"/>
        </w:rPr>
        <w:br/>
        <w:t xml:space="preserve">        </w:t>
      </w:r>
      <w:r>
        <w:rPr>
          <w:rStyle w:val="LS2Tag"/>
        </w:rPr>
        <w:t>&lt;button</w:t>
      </w:r>
      <w:r w:rsidRPr="00017038">
        <w:rPr>
          <w:rFonts w:ascii="Consolas" w:hAnsi="Consolas"/>
        </w:rPr>
        <w:t xml:space="preserve"> </w:t>
      </w:r>
      <w:r w:rsidR="007734BC">
        <w:rPr>
          <w:rStyle w:val="LS2Attribute"/>
        </w:rPr>
        <w:t>@click</w:t>
      </w:r>
      <w:r>
        <w:rPr>
          <w:rStyle w:val="LS2Attribute"/>
        </w:rPr>
        <w:t>=</w:t>
      </w:r>
      <w:r>
        <w:rPr>
          <w:rStyle w:val="LS2String"/>
        </w:rPr>
        <w:t>"teller++"</w:t>
      </w:r>
      <w:r>
        <w:rPr>
          <w:rStyle w:val="LS2Tag"/>
        </w:rPr>
        <w:t>&gt;</w:t>
      </w:r>
      <w:r w:rsidRPr="00017038">
        <w:rPr>
          <w:rFonts w:ascii="Consolas" w:hAnsi="Consolas"/>
        </w:rPr>
        <w:t>+</w:t>
      </w:r>
      <w:r>
        <w:rPr>
          <w:rStyle w:val="LS2Tag"/>
        </w:rPr>
        <w:t>&lt;/button&gt;</w:t>
      </w:r>
      <w:r w:rsidRPr="00017038">
        <w:rPr>
          <w:rFonts w:ascii="Consolas" w:hAnsi="Consolas"/>
        </w:rPr>
        <w:br/>
        <w:t xml:space="preserve">        </w:t>
      </w:r>
      <w:r>
        <w:rPr>
          <w:rStyle w:val="LS2Tag"/>
        </w:rPr>
        <w:t>&lt;button</w:t>
      </w:r>
      <w:r w:rsidRPr="00017038">
        <w:rPr>
          <w:rFonts w:ascii="Consolas" w:hAnsi="Consolas"/>
        </w:rPr>
        <w:t xml:space="preserve"> </w:t>
      </w:r>
      <w:r w:rsidRPr="007734BC">
        <w:rPr>
          <w:rStyle w:val="LS2Attribute"/>
        </w:rPr>
        <w:t>@click</w:t>
      </w:r>
      <w:r>
        <w:rPr>
          <w:rStyle w:val="LS2Attribute"/>
        </w:rPr>
        <w:t>=</w:t>
      </w:r>
      <w:r>
        <w:rPr>
          <w:rStyle w:val="LS2String"/>
        </w:rPr>
        <w:t>"teller--"</w:t>
      </w:r>
      <w:r>
        <w:rPr>
          <w:rStyle w:val="LS2Tag"/>
        </w:rPr>
        <w:t>&gt;</w:t>
      </w:r>
      <w:r w:rsidRPr="00017038">
        <w:rPr>
          <w:rFonts w:ascii="Consolas" w:hAnsi="Consolas"/>
        </w:rPr>
        <w:t>-</w:t>
      </w:r>
      <w:r>
        <w:rPr>
          <w:rStyle w:val="LS2Tag"/>
        </w:rPr>
        <w:t>&lt;/button&gt;</w:t>
      </w:r>
      <w:r w:rsidRPr="00017038">
        <w:rPr>
          <w:rFonts w:ascii="Consolas" w:hAnsi="Consolas"/>
        </w:rPr>
        <w:br/>
        <w:t xml:space="preserve">        </w:t>
      </w:r>
      <w:r>
        <w:rPr>
          <w:rStyle w:val="LS2Tag"/>
        </w:rPr>
        <w:t>&lt;input</w:t>
      </w:r>
      <w:r>
        <w:rPr>
          <w:rStyle w:val="LS2Attribute"/>
        </w:rPr>
        <w:t xml:space="preserve"> v-model=</w:t>
      </w:r>
      <w:r>
        <w:rPr>
          <w:rStyle w:val="LS2String"/>
        </w:rPr>
        <w:t>"</w:t>
      </w:r>
      <w:proofErr w:type="spellStart"/>
      <w:r>
        <w:rPr>
          <w:rStyle w:val="LS2String"/>
        </w:rPr>
        <w:t>nyttTall</w:t>
      </w:r>
      <w:proofErr w:type="spellEnd"/>
      <w:r>
        <w:rPr>
          <w:rStyle w:val="LS2String"/>
        </w:rPr>
        <w:t>"</w:t>
      </w:r>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sidRPr="00017038">
        <w:rPr>
          <w:rFonts w:ascii="Consolas" w:hAnsi="Consolas"/>
        </w:rPr>
        <w:t xml:space="preserve"> </w:t>
      </w:r>
      <w:r w:rsidRPr="007734BC">
        <w:rPr>
          <w:rStyle w:val="LS2Attribute"/>
        </w:rPr>
        <w:t>@click</w:t>
      </w:r>
      <w:r>
        <w:rPr>
          <w:rStyle w:val="LS2Attribute"/>
        </w:rPr>
        <w:t>=</w:t>
      </w:r>
      <w:r>
        <w:rPr>
          <w:rStyle w:val="LS2String"/>
        </w:rPr>
        <w:t>"teller=</w:t>
      </w:r>
      <w:proofErr w:type="spellStart"/>
      <w:r>
        <w:rPr>
          <w:rStyle w:val="LS2String"/>
        </w:rPr>
        <w:t>parseInt</w:t>
      </w:r>
      <w:proofErr w:type="spellEnd"/>
      <w:r>
        <w:rPr>
          <w:rStyle w:val="LS2String"/>
        </w:rPr>
        <w:t>(</w:t>
      </w:r>
      <w:proofErr w:type="spellStart"/>
      <w:r>
        <w:rPr>
          <w:rStyle w:val="LS2String"/>
        </w:rPr>
        <w:t>nyttTall</w:t>
      </w:r>
      <w:proofErr w:type="spellEnd"/>
      <w:r>
        <w:rPr>
          <w:rStyle w:val="LS2String"/>
        </w:rPr>
        <w:t>)"</w:t>
      </w:r>
      <w:r>
        <w:rPr>
          <w:rStyle w:val="LS2Tag"/>
        </w:rPr>
        <w:t>&gt;</w:t>
      </w:r>
      <w:proofErr w:type="spellStart"/>
      <w:r w:rsidRPr="00017038">
        <w:rPr>
          <w:rFonts w:ascii="Consolas" w:hAnsi="Consolas"/>
        </w:rPr>
        <w:t>Endre</w:t>
      </w:r>
      <w:proofErr w:type="spellEnd"/>
      <w:r>
        <w:rPr>
          <w:rStyle w:val="LS2Tag"/>
        </w:rPr>
        <w:t>&lt;/button&gt;</w:t>
      </w:r>
      <w:r w:rsidRPr="00017038">
        <w:rPr>
          <w:rFonts w:ascii="Consolas" w:hAnsi="Consolas"/>
        </w:rPr>
        <w:br/>
        <w:t xml:space="preserve">    </w:t>
      </w:r>
      <w:r>
        <w:rPr>
          <w:rStyle w:val="LS2Tag"/>
        </w:rPr>
        <w:t>&lt;/div&gt;</w:t>
      </w:r>
      <w:r w:rsidRPr="00017038">
        <w:rPr>
          <w:rFonts w:ascii="Consolas" w:hAnsi="Consolas"/>
        </w:rPr>
        <w:br/>
        <w:t xml:space="preserve">    </w:t>
      </w:r>
      <w:r>
        <w:rPr>
          <w:rStyle w:val="LS2Tag"/>
        </w:rPr>
        <w:t>&lt;script&gt;</w:t>
      </w:r>
      <w:r w:rsidRPr="00017038">
        <w:rPr>
          <w:rFonts w:ascii="Consolas" w:hAnsi="Consolas"/>
        </w:rPr>
        <w:br/>
        <w:t xml:space="preserve">        </w:t>
      </w:r>
      <w:r w:rsidRPr="00796FC8">
        <w:rPr>
          <w:rStyle w:val="LS2Keyword"/>
        </w:rPr>
        <w:t>var</w:t>
      </w:r>
      <w:r w:rsidRPr="00017038">
        <w:rPr>
          <w:rFonts w:ascii="Consolas" w:hAnsi="Consolas"/>
        </w:rPr>
        <w:t xml:space="preserve"> app </w:t>
      </w:r>
      <w:r w:rsidRPr="0026026B">
        <w:rPr>
          <w:rStyle w:val="LS2Operator"/>
        </w:rPr>
        <w:t>=</w:t>
      </w:r>
      <w:r w:rsidRPr="00017038">
        <w:rPr>
          <w:rFonts w:ascii="Consolas" w:hAnsi="Consolas"/>
        </w:rPr>
        <w:t xml:space="preserve"> </w:t>
      </w:r>
      <w:r w:rsidRPr="00170C80">
        <w:rPr>
          <w:rStyle w:val="LS2Keyword"/>
        </w:rPr>
        <w:t>new</w:t>
      </w:r>
      <w:r w:rsidRPr="00017038">
        <w:rPr>
          <w:rFonts w:ascii="Consolas" w:hAnsi="Consolas"/>
        </w:rPr>
        <w:t xml:space="preserve"> Vue({</w:t>
      </w:r>
      <w:r w:rsidRPr="00017038">
        <w:rPr>
          <w:rFonts w:ascii="Consolas" w:hAnsi="Consolas"/>
        </w:rPr>
        <w:br/>
        <w:t xml:space="preserve">            </w:t>
      </w:r>
      <w:r w:rsidRPr="0078686E">
        <w:rPr>
          <w:rStyle w:val="LS2Attribute"/>
        </w:rPr>
        <w:t>el</w:t>
      </w:r>
      <w:r w:rsidRPr="00017038">
        <w:rPr>
          <w:rFonts w:ascii="Consolas" w:hAnsi="Consolas"/>
        </w:rPr>
        <w:t>: '</w:t>
      </w:r>
      <w:r>
        <w:rPr>
          <w:rStyle w:val="LS2String"/>
        </w:rPr>
        <w:t>#app</w:t>
      </w:r>
      <w:r w:rsidRPr="00017038">
        <w:rPr>
          <w:rFonts w:ascii="Consolas" w:hAnsi="Consolas"/>
        </w:rPr>
        <w:t>',</w:t>
      </w:r>
      <w:r w:rsidRPr="00017038">
        <w:rPr>
          <w:rFonts w:ascii="Consolas" w:hAnsi="Consolas"/>
        </w:rPr>
        <w:br/>
        <w:t xml:space="preserve">            </w:t>
      </w:r>
      <w:r w:rsidRPr="0078686E">
        <w:rPr>
          <w:rStyle w:val="LS2Attribute"/>
        </w:rPr>
        <w:t>data</w:t>
      </w:r>
      <w:r w:rsidRPr="00017038">
        <w:rPr>
          <w:rFonts w:ascii="Consolas" w:hAnsi="Consolas"/>
        </w:rPr>
        <w:t xml:space="preserve">: { </w:t>
      </w:r>
      <w:r>
        <w:rPr>
          <w:rStyle w:val="LS2Comment"/>
        </w:rPr>
        <w:t>// Model</w:t>
      </w:r>
      <w:r w:rsidRPr="00017038">
        <w:rPr>
          <w:rFonts w:ascii="Consolas" w:hAnsi="Consolas"/>
        </w:rPr>
        <w:br/>
        <w:t xml:space="preserve">                </w:t>
      </w:r>
      <w:r w:rsidRPr="0078686E">
        <w:rPr>
          <w:rStyle w:val="LS2Attribute"/>
        </w:rPr>
        <w:t>teller</w:t>
      </w:r>
      <w:r w:rsidRPr="00017038">
        <w:rPr>
          <w:rFonts w:ascii="Consolas" w:hAnsi="Consolas"/>
        </w:rPr>
        <w:t xml:space="preserve">: </w:t>
      </w:r>
      <w:r>
        <w:rPr>
          <w:rStyle w:val="LS2NumVal"/>
        </w:rPr>
        <w:t>0</w:t>
      </w:r>
      <w:r w:rsidRPr="00017038">
        <w:rPr>
          <w:rFonts w:ascii="Consolas" w:hAnsi="Consolas"/>
        </w:rPr>
        <w:t>,</w:t>
      </w:r>
      <w:r w:rsidRPr="00017038">
        <w:rPr>
          <w:rFonts w:ascii="Consolas" w:hAnsi="Consolas"/>
        </w:rPr>
        <w:br/>
        <w:t xml:space="preserve">                </w:t>
      </w:r>
      <w:proofErr w:type="spellStart"/>
      <w:r w:rsidRPr="0078686E">
        <w:rPr>
          <w:rStyle w:val="LS2Attribute"/>
        </w:rPr>
        <w:t>nyttTall</w:t>
      </w:r>
      <w:proofErr w:type="spellEnd"/>
      <w:r w:rsidRPr="00017038">
        <w:rPr>
          <w:rFonts w:ascii="Consolas" w:hAnsi="Consolas"/>
        </w:rPr>
        <w:t xml:space="preserve">: </w:t>
      </w:r>
      <w:r>
        <w:rPr>
          <w:rStyle w:val="LS2NumVal"/>
        </w:rPr>
        <w:t>0</w:t>
      </w:r>
      <w:r w:rsidRPr="00017038">
        <w:rPr>
          <w:rFonts w:ascii="Consolas" w:hAnsi="Consolas"/>
        </w:rPr>
        <w:br/>
        <w:t xml:space="preserve">            }</w:t>
      </w:r>
      <w:r w:rsidRPr="00017038">
        <w:rPr>
          <w:rFonts w:ascii="Consolas" w:hAnsi="Consolas"/>
        </w:rPr>
        <w:br/>
      </w:r>
      <w:r w:rsidRPr="00017038">
        <w:rPr>
          <w:rFonts w:ascii="Consolas" w:hAnsi="Consolas"/>
        </w:rPr>
        <w:lastRenderedPageBreak/>
        <w:t xml:space="preserve">        })</w:t>
      </w:r>
      <w:r w:rsidRPr="00017038">
        <w:rPr>
          <w:rFonts w:ascii="Consolas" w:hAnsi="Consolas"/>
        </w:rPr>
        <w:br/>
        <w:t xml:space="preserve">    </w:t>
      </w:r>
      <w:r>
        <w:rPr>
          <w:rStyle w:val="LS2Tag"/>
        </w:rPr>
        <w:t>&lt;/script&gt;</w:t>
      </w:r>
      <w:r w:rsidRPr="00017038">
        <w:rPr>
          <w:rFonts w:ascii="Consolas" w:hAnsi="Consolas"/>
        </w:rPr>
        <w:br/>
      </w:r>
      <w:r>
        <w:rPr>
          <w:rStyle w:val="LS2Tag"/>
        </w:rPr>
        <w:t>&lt;/body&gt;</w:t>
      </w:r>
      <w:r w:rsidRPr="00017038">
        <w:rPr>
          <w:rFonts w:ascii="Consolas" w:hAnsi="Consolas"/>
        </w:rPr>
        <w:br/>
      </w:r>
      <w:r>
        <w:rPr>
          <w:rStyle w:val="LS2Tag"/>
        </w:rPr>
        <w:t>&lt;/html&gt;</w:t>
      </w:r>
    </w:p>
    <w:p w14:paraId="4CD99FF9" w14:textId="2A6F2106" w:rsidR="00291DB3" w:rsidRPr="00211DAE" w:rsidRDefault="007B48DD" w:rsidP="004615AC">
      <w:pPr>
        <w:pStyle w:val="b1aff"/>
      </w:pPr>
      <w:r w:rsidRPr="00211DAE">
        <w:t xml:space="preserve">I </w:t>
      </w:r>
      <w:r w:rsidRPr="00CD2241">
        <w:rPr>
          <w:rStyle w:val="LS2CodeBodytext"/>
        </w:rPr>
        <w:t>&lt;head&gt;</w:t>
      </w:r>
      <w:r w:rsidRPr="00211DAE">
        <w:t xml:space="preserve"> laster vi Vue.js ved hjelp av en script-ta</w:t>
      </w:r>
      <w:r w:rsidR="00C84EDC">
        <w:t>g</w:t>
      </w:r>
      <w:r w:rsidRPr="00211DAE">
        <w:t xml:space="preserve">g. Da får vi blant annet klassen </w:t>
      </w:r>
      <w:r w:rsidRPr="00CD2241">
        <w:rPr>
          <w:rStyle w:val="LS2CodeBodytext"/>
        </w:rPr>
        <w:t>Vue</w:t>
      </w:r>
      <w:r w:rsidRPr="00211DAE">
        <w:t>, og i script-taggen lenger ned skjer det ytre sett</w:t>
      </w:r>
      <w:r w:rsidR="000729EE">
        <w:t xml:space="preserve"> bare </w:t>
      </w:r>
      <w:r w:rsidRPr="00211DAE">
        <w:t xml:space="preserve">én ting. Vi lager et objekt av klassen </w:t>
      </w:r>
      <w:r w:rsidRPr="00CD2241">
        <w:rPr>
          <w:rStyle w:val="LS2CodeBodytext"/>
        </w:rPr>
        <w:t>Vue</w:t>
      </w:r>
      <w:r w:rsidRPr="00211DAE">
        <w:t>. Som parameter til konstrutøren, sender vi med et objekt som i sin tur inneholder vårt oppsett av applikasjonen.</w:t>
      </w:r>
    </w:p>
    <w:p w14:paraId="53DAF28A" w14:textId="42BF6E22" w:rsidR="00291DB3" w:rsidRPr="00211DAE" w:rsidRDefault="007B48DD" w:rsidP="00B179A8">
      <w:pPr>
        <w:pStyle w:val="b1af"/>
      </w:pPr>
      <w:r w:rsidRPr="00211DAE">
        <w:t xml:space="preserve">Dette objektet må inneholde feltet </w:t>
      </w:r>
      <w:r w:rsidRPr="00605EC9">
        <w:rPr>
          <w:rStyle w:val="LS2CodeBodytext"/>
        </w:rPr>
        <w:t>el</w:t>
      </w:r>
      <w:r w:rsidRPr="00211DAE">
        <w:t>, som spesifisere</w:t>
      </w:r>
      <w:r w:rsidR="00A52DD1">
        <w:t>r</w:t>
      </w:r>
      <w:r w:rsidRPr="00211DAE">
        <w:t xml:space="preserve"> id-en til den div-en som rammer rundt alt det Vue skal ta seg av. Det går altså fint å kombinere Vue med egen kode, men alt Vue skal ta seg av</w:t>
      </w:r>
      <w:r w:rsidR="00A52DD1">
        <w:t>,</w:t>
      </w:r>
      <w:r w:rsidRPr="00211DAE">
        <w:t xml:space="preserve"> må samles i én bestemt div, og alt i denne div-en må styres av Vue.</w:t>
      </w:r>
    </w:p>
    <w:p w14:paraId="1197853B" w14:textId="77777777" w:rsidR="00291DB3" w:rsidRPr="00211DAE" w:rsidRDefault="007B48DD" w:rsidP="00B179A8">
      <w:pPr>
        <w:pStyle w:val="b1af"/>
      </w:pPr>
      <w:r w:rsidRPr="00211DAE">
        <w:t>I koden over er viewet nå helt og holdent i HTML, det vil si deklarativt. Og slik fortsetter det når vi bruker Vue. HTML-koden inneholder detaljer som er ment til Vue, så som</w:t>
      </w:r>
      <w:r w:rsidRPr="004255BC">
        <w:t xml:space="preserve"> </w:t>
      </w:r>
      <w:r w:rsidRPr="00EF34C1">
        <w:rPr>
          <w:rStyle w:val="LS2CodeBodytext"/>
        </w:rPr>
        <w:t>{</w:t>
      </w:r>
      <w:r w:rsidRPr="00605EC9">
        <w:rPr>
          <w:rStyle w:val="LS2CodeBodytext"/>
        </w:rPr>
        <w:t>{ teller }}</w:t>
      </w:r>
      <w:r w:rsidRPr="00211DAE">
        <w:t>. Når siden lastes, skanner Vue siden for slike ting, fjerner dem og legger til funksjonaliteten de koder for.</w:t>
      </w:r>
    </w:p>
    <w:p w14:paraId="7CDEEDE4" w14:textId="059EB233" w:rsidR="00291DB3" w:rsidRPr="00211DAE" w:rsidRDefault="007B48DD" w:rsidP="00B179A8">
      <w:pPr>
        <w:pStyle w:val="b1af"/>
      </w:pPr>
      <w:r w:rsidRPr="00211DAE">
        <w:t>Visning av felter fra modellen vises med doble krøllparenteser, som i nettopp</w:t>
      </w:r>
      <w:r w:rsidRPr="004255BC">
        <w:t xml:space="preserve"> </w:t>
      </w:r>
      <w:r w:rsidRPr="00EF34C1">
        <w:rPr>
          <w:rStyle w:val="LS2CodeBodytext"/>
        </w:rPr>
        <w:t>{</w:t>
      </w:r>
      <w:r w:rsidRPr="00605EC9">
        <w:rPr>
          <w:rStyle w:val="LS2CodeBodytext"/>
        </w:rPr>
        <w:t>{ teller }}</w:t>
      </w:r>
      <w:r w:rsidRPr="00211DAE">
        <w:t>. Alle feltene vi trenger</w:t>
      </w:r>
      <w:r w:rsidR="00F06AE4">
        <w:t>,</w:t>
      </w:r>
      <w:r w:rsidRPr="00211DAE">
        <w:t xml:space="preserve"> må registreres i feltet </w:t>
      </w:r>
      <w:r w:rsidRPr="00605EC9">
        <w:rPr>
          <w:rStyle w:val="LS2CodeBodytext"/>
        </w:rPr>
        <w:t>data</w:t>
      </w:r>
      <w:r w:rsidRPr="00211DAE">
        <w:t xml:space="preserve"> i objektet vi sender med som parameter til </w:t>
      </w:r>
      <w:r w:rsidRPr="00605EC9">
        <w:rPr>
          <w:rStyle w:val="LS2CodeBodytext"/>
        </w:rPr>
        <w:t>Vue</w:t>
      </w:r>
      <w:r w:rsidRPr="00211DAE">
        <w:t>-konstruktøren. Her gir vi også feltene en initiell verdi. Senere kan disse verdiene endre seg.</w:t>
      </w:r>
    </w:p>
    <w:p w14:paraId="0F592C48" w14:textId="043E9226" w:rsidR="00291DB3" w:rsidRPr="00211DAE" w:rsidRDefault="007B48DD" w:rsidP="00B179A8">
      <w:pPr>
        <w:pStyle w:val="b1af"/>
      </w:pPr>
      <w:r w:rsidRPr="00211DAE">
        <w:t xml:space="preserve">Vue legger til mekanikk som fanger opp endringer i dette objektet, og det gjør det mulig med automatikk som oppdaterer viewet om modellen endrer seg. Poenget er at om feltet </w:t>
      </w:r>
      <w:r w:rsidRPr="00605EC9">
        <w:rPr>
          <w:rStyle w:val="LS2CodeBodytext"/>
        </w:rPr>
        <w:t>teller</w:t>
      </w:r>
      <w:r w:rsidRPr="00211DAE">
        <w:t xml:space="preserve"> i modellen endrer verdi, oppdateres brukergrensesnittet automatisk. Du kan teste dette ved å åpne </w:t>
      </w:r>
      <w:r w:rsidR="00AA4D53">
        <w:t>konsollen</w:t>
      </w:r>
      <w:r w:rsidRPr="00211DAE">
        <w:t xml:space="preserve"> i utviklerverktøyet i nettleseren. Skriver du </w:t>
      </w:r>
      <w:r w:rsidRPr="00605EC9">
        <w:rPr>
          <w:rStyle w:val="LS2CodeBodytext"/>
        </w:rPr>
        <w:t>app.teller = 100</w:t>
      </w:r>
      <w:r w:rsidRPr="00211DAE">
        <w:t xml:space="preserve">, vil </w:t>
      </w:r>
      <w:r w:rsidR="00C70A65">
        <w:t>nettside</w:t>
      </w:r>
      <w:r w:rsidRPr="00211DAE">
        <w:t xml:space="preserve">n endres til å vise tallet 100. Dette kan vi kalle en </w:t>
      </w:r>
      <w:r w:rsidRPr="00FE1A1D">
        <w:rPr>
          <w:rStyle w:val="LS2Kursiv"/>
        </w:rPr>
        <w:t>enveisbinding</w:t>
      </w:r>
      <w:r w:rsidRPr="00211DAE">
        <w:t>. Felter som ikke er med fra start, får ikke denne mekanikken, og det er grunnen til at alle feltene man kommer til å trenge</w:t>
      </w:r>
      <w:r w:rsidR="00F06AE4">
        <w:t>,</w:t>
      </w:r>
      <w:r w:rsidRPr="00211DAE">
        <w:t xml:space="preserve"> må med fra start.</w:t>
      </w:r>
    </w:p>
    <w:p w14:paraId="6B0481B9" w14:textId="63CF14EA" w:rsidR="00291DB3" w:rsidRPr="00211DAE" w:rsidRDefault="007B48DD" w:rsidP="00B179A8">
      <w:pPr>
        <w:pStyle w:val="b1af"/>
      </w:pPr>
      <w:r w:rsidRPr="00211DAE">
        <w:t>Til sammen</w:t>
      </w:r>
      <w:r w:rsidR="00166A72">
        <w:t>likn</w:t>
      </w:r>
      <w:r w:rsidRPr="00211DAE">
        <w:t xml:space="preserve">ing gir </w:t>
      </w:r>
      <w:r w:rsidRPr="00605EC9">
        <w:rPr>
          <w:rStyle w:val="LS2CodeBodytext"/>
        </w:rPr>
        <w:t>v-model="nyttTall"</w:t>
      </w:r>
      <w:r w:rsidRPr="00211DAE">
        <w:t xml:space="preserve"> oss en </w:t>
      </w:r>
      <w:r w:rsidRPr="00FE1A1D">
        <w:rPr>
          <w:rStyle w:val="LS2Kursiv"/>
        </w:rPr>
        <w:t>toveisbinding</w:t>
      </w:r>
      <w:r w:rsidRPr="00211DAE">
        <w:t xml:space="preserve">. Hvis du i </w:t>
      </w:r>
      <w:r w:rsidR="00AA4D53">
        <w:t>konsollen</w:t>
      </w:r>
      <w:r w:rsidRPr="00211DAE">
        <w:t xml:space="preserve"> skriver </w:t>
      </w:r>
      <w:r w:rsidRPr="00605EC9">
        <w:rPr>
          <w:rStyle w:val="LS2CodeBodytext"/>
        </w:rPr>
        <w:t>app.nyttTall = 7</w:t>
      </w:r>
      <w:r w:rsidRPr="00211DAE">
        <w:t>, vil verdien i input-feltet endres til 7. I tillegg er det en binding den andre veien</w:t>
      </w:r>
      <w:r w:rsidR="00F06AE4">
        <w:t>.</w:t>
      </w:r>
      <w:r w:rsidR="00F06AE4" w:rsidRPr="00211DAE">
        <w:t xml:space="preserve"> </w:t>
      </w:r>
      <w:r w:rsidR="00F06AE4">
        <w:t>H</w:t>
      </w:r>
      <w:r w:rsidR="00F06AE4" w:rsidRPr="00211DAE">
        <w:t xml:space="preserve">vis </w:t>
      </w:r>
      <w:r w:rsidRPr="00211DAE">
        <w:t xml:space="preserve">du endrer verdien direkte i input-feltet på </w:t>
      </w:r>
      <w:r w:rsidR="00C70A65">
        <w:t>nettside</w:t>
      </w:r>
      <w:r w:rsidRPr="00211DAE">
        <w:t>n til 55, vil variab</w:t>
      </w:r>
      <w:r w:rsidR="00F06AE4">
        <w:t>e</w:t>
      </w:r>
      <w:r w:rsidRPr="00211DAE">
        <w:t xml:space="preserve">len </w:t>
      </w:r>
      <w:r w:rsidRPr="00605EC9">
        <w:rPr>
          <w:rStyle w:val="LS2CodeBodytext"/>
        </w:rPr>
        <w:t>nyttTall</w:t>
      </w:r>
      <w:r w:rsidRPr="00211DAE">
        <w:t xml:space="preserve"> i modellen endre verdi til 55. Det kan du verifisere ved å skrive </w:t>
      </w:r>
      <w:r w:rsidRPr="00605EC9">
        <w:rPr>
          <w:rStyle w:val="LS2CodeBodytext"/>
        </w:rPr>
        <w:t>app.nyttTall</w:t>
      </w:r>
      <w:r w:rsidRPr="00211DAE">
        <w:t xml:space="preserve"> i </w:t>
      </w:r>
      <w:r w:rsidR="00AA4D53">
        <w:t>konsollen</w:t>
      </w:r>
      <w:r w:rsidRPr="00211DAE">
        <w:t xml:space="preserve"> etter å ha endret i input-feltet.</w:t>
      </w:r>
    </w:p>
    <w:p w14:paraId="26F17F8F" w14:textId="34B0839A" w:rsidR="00291DB3" w:rsidRPr="00211DAE" w:rsidRDefault="007B48DD" w:rsidP="00B179A8">
      <w:pPr>
        <w:pStyle w:val="b1af"/>
      </w:pPr>
      <w:r w:rsidRPr="00211DAE">
        <w:t xml:space="preserve">Vi har altså to ulike verdier i modellen, og når </w:t>
      </w:r>
      <w:r w:rsidR="00F06AE4">
        <w:t>vi</w:t>
      </w:r>
      <w:r w:rsidR="00F06AE4" w:rsidRPr="00211DAE">
        <w:t xml:space="preserve"> </w:t>
      </w:r>
      <w:r w:rsidRPr="00211DAE">
        <w:t xml:space="preserve">trykker på endre-knappen, kopieres verdien fra </w:t>
      </w:r>
      <w:r w:rsidRPr="00605EC9">
        <w:rPr>
          <w:rStyle w:val="LS2CodeBodytext"/>
        </w:rPr>
        <w:t>nyttTall</w:t>
      </w:r>
      <w:r w:rsidRPr="00211DAE">
        <w:t xml:space="preserve"> til </w:t>
      </w:r>
      <w:r w:rsidRPr="00605EC9">
        <w:rPr>
          <w:rStyle w:val="LS2CodeBodytext"/>
        </w:rPr>
        <w:t>teller</w:t>
      </w:r>
      <w:r w:rsidRPr="00211DAE">
        <w:t xml:space="preserve">. Vi </w:t>
      </w:r>
      <w:r w:rsidR="00F06AE4">
        <w:t>kan</w:t>
      </w:r>
      <w:r w:rsidR="00F06AE4" w:rsidRPr="00211DAE">
        <w:t xml:space="preserve"> </w:t>
      </w:r>
      <w:r w:rsidRPr="00211DAE">
        <w:t>selvsagt</w:t>
      </w:r>
      <w:r w:rsidR="000729EE">
        <w:t xml:space="preserve"> bare </w:t>
      </w:r>
      <w:r w:rsidRPr="00211DAE">
        <w:t xml:space="preserve">ha </w:t>
      </w:r>
      <w:r w:rsidRPr="00605EC9">
        <w:rPr>
          <w:rStyle w:val="LS2CodeBodytext"/>
        </w:rPr>
        <w:t>teller</w:t>
      </w:r>
      <w:r w:rsidRPr="00211DAE">
        <w:t xml:space="preserve"> og b</w:t>
      </w:r>
      <w:r w:rsidR="00F06AE4">
        <w:t>inde</w:t>
      </w:r>
      <w:r w:rsidRPr="00211DAE">
        <w:t xml:space="preserve"> input-feltet til denne. Da vil verdien endre seg mens </w:t>
      </w:r>
      <w:r w:rsidR="00F06AE4">
        <w:t>vi</w:t>
      </w:r>
      <w:r w:rsidR="00F06AE4" w:rsidRPr="00211DAE">
        <w:t xml:space="preserve"> </w:t>
      </w:r>
      <w:r w:rsidRPr="00211DAE">
        <w:t>skriver, og behovet for endre-knappen forsvinner.</w:t>
      </w:r>
    </w:p>
    <w:p w14:paraId="19B7536A" w14:textId="7A881C26" w:rsidR="00291DB3" w:rsidRPr="00211DAE" w:rsidRDefault="007B48DD" w:rsidP="00B179A8">
      <w:pPr>
        <w:pStyle w:val="b1af"/>
      </w:pPr>
      <w:r w:rsidRPr="00211DAE">
        <w:t xml:space="preserve">Dette siste er en del av controlleren. Controller-delen i henhold til </w:t>
      </w:r>
      <w:r w:rsidR="00F06AE4">
        <w:t>m</w:t>
      </w:r>
      <w:r w:rsidRPr="00211DAE">
        <w:t>odel</w:t>
      </w:r>
      <w:r w:rsidR="00F06AE4">
        <w:t>–v</w:t>
      </w:r>
      <w:r w:rsidR="00F06AE4" w:rsidRPr="00211DAE">
        <w:t>iew</w:t>
      </w:r>
      <w:r w:rsidR="00F06AE4">
        <w:t>–c</w:t>
      </w:r>
      <w:r w:rsidRPr="00211DAE">
        <w:t xml:space="preserve">ontroller er de tre tilfellene av </w:t>
      </w:r>
      <w:r w:rsidRPr="00605EC9">
        <w:rPr>
          <w:rStyle w:val="LS2CodeBodytext"/>
        </w:rPr>
        <w:t>@click</w:t>
      </w:r>
      <w:r w:rsidRPr="00211DAE">
        <w:t>. Det er bare disse som endrer modellen. Vi kan trekke ut controller-koden i egne metoder. Da vil</w:t>
      </w:r>
      <w:r w:rsidR="00F06AE4">
        <w:t>le</w:t>
      </w:r>
      <w:r w:rsidRPr="00211DAE">
        <w:t xml:space="preserve"> det se</w:t>
      </w:r>
      <w:r w:rsidR="00F06AE4">
        <w:t>t</w:t>
      </w:r>
      <w:r w:rsidRPr="00211DAE">
        <w:t>t slik ut:</w:t>
      </w:r>
    </w:p>
    <w:p w14:paraId="2907C168" w14:textId="29DE4DDE" w:rsidR="00291DB3" w:rsidRPr="00017038" w:rsidRDefault="007B48DD" w:rsidP="004615AC">
      <w:pPr>
        <w:pStyle w:val="eks1aff"/>
        <w:rPr>
          <w:rFonts w:ascii="Consolas" w:hAnsi="Consolas"/>
          <w:lang w:val="nb-NO"/>
        </w:rPr>
      </w:pPr>
      <w:r w:rsidRPr="00211DAE">
        <w:rPr>
          <w:rStyle w:val="LS2Comment"/>
          <w:lang w:val="nb-NO"/>
        </w:rPr>
        <w:t>&lt;!-- View --&gt;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"app"</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id=</w:t>
      </w:r>
      <w:r w:rsidRPr="00211DAE">
        <w:rPr>
          <w:rStyle w:val="LS2String"/>
          <w:lang w:val="nb-NO"/>
        </w:rPr>
        <w:t>"teller"</w:t>
      </w:r>
      <w:r w:rsidRPr="00211DAE">
        <w:rPr>
          <w:rStyle w:val="LS2Tag"/>
          <w:lang w:val="nb-NO"/>
        </w:rPr>
        <w:t>&gt;</w:t>
      </w:r>
      <w:r w:rsidRPr="00017038">
        <w:rPr>
          <w:rFonts w:ascii="Consolas" w:hAnsi="Consolas"/>
          <w:lang w:val="nb-NO"/>
        </w:rPr>
        <w:t>{{ teller }}</w:t>
      </w:r>
      <w:r w:rsidRPr="00211DAE">
        <w:rPr>
          <w:rStyle w:val="LS2Tag"/>
          <w:lang w:val="nb-NO"/>
        </w:rPr>
        <w:t>&lt;/div&gt;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"endre(1)"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"endre(-1)"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v-model=</w:t>
      </w:r>
      <w:r w:rsidRPr="00211DAE">
        <w:rPr>
          <w:rStyle w:val="LS2String"/>
          <w:lang w:val="nb-NO"/>
        </w:rPr>
        <w:t>"nyttTall"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"kopierNyttTall()"</w:t>
      </w:r>
      <w:r w:rsidRPr="00211DAE">
        <w:rPr>
          <w:rStyle w:val="LS2Tag"/>
          <w:lang w:val="nb-NO"/>
        </w:rPr>
        <w:t>&gt;</w:t>
      </w:r>
      <w:r w:rsidRPr="00017038">
        <w:rPr>
          <w:rFonts w:ascii="Consolas" w:hAnsi="Consolas"/>
          <w:lang w:val="nb-NO"/>
        </w:rPr>
        <w:t>Endre</w:t>
      </w:r>
      <w:r w:rsidRPr="00211DAE">
        <w:rPr>
          <w:rStyle w:val="LS2Tag"/>
          <w:lang w:val="nb-NO"/>
        </w:rPr>
        <w:t>&lt;/button&gt;</w:t>
      </w:r>
      <w:r w:rsidRPr="00017038">
        <w:rPr>
          <w:rFonts w:ascii="Consolas" w:hAnsi="Consolas"/>
          <w:lang w:val="nb-NO"/>
        </w:rPr>
        <w:br/>
      </w:r>
      <w:r w:rsidRPr="00211DAE">
        <w:rPr>
          <w:rStyle w:val="LS2Tag"/>
          <w:lang w:val="nb-NO"/>
        </w:rPr>
        <w:lastRenderedPageBreak/>
        <w: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F05FD7">
        <w:rPr>
          <w:rStyle w:val="LS2Keyword"/>
          <w:lang w:val="nb-NO"/>
        </w:rPr>
        <w:t>var</w:t>
      </w:r>
      <w:r w:rsidRPr="00017038">
        <w:rPr>
          <w:rFonts w:ascii="Consolas" w:hAnsi="Consolas"/>
          <w:lang w:val="nb-NO"/>
        </w:rPr>
        <w:t xml:space="preserve"> app </w:t>
      </w:r>
      <w:r w:rsidRPr="00F05FD7">
        <w:rPr>
          <w:rStyle w:val="LS2Operator"/>
          <w:lang w:val="nb-NO"/>
        </w:rPr>
        <w:t>=</w:t>
      </w:r>
      <w:r w:rsidRPr="00017038">
        <w:rPr>
          <w:rFonts w:ascii="Consolas" w:hAnsi="Consolas"/>
          <w:lang w:val="nb-NO"/>
        </w:rPr>
        <w:t xml:space="preserve"> </w:t>
      </w:r>
      <w:r w:rsidRPr="00F05FD7">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F05FD7">
        <w:rPr>
          <w:rStyle w:val="LS2Attribute"/>
          <w:lang w:val="nb-NO"/>
        </w:rPr>
        <w:t>el</w:t>
      </w:r>
      <w:r w:rsidRPr="00017038">
        <w:rPr>
          <w:rFonts w:ascii="Consolas" w:hAnsi="Consolas"/>
          <w:lang w:val="nb-NO"/>
        </w:rPr>
        <w:t>: '</w:t>
      </w:r>
      <w:r w:rsidRPr="00211DAE">
        <w:rPr>
          <w:rStyle w:val="LS2String"/>
          <w:lang w:val="nb-NO"/>
        </w:rPr>
        <w:t>#app</w:t>
      </w:r>
      <w:r w:rsidRPr="00017038">
        <w:rPr>
          <w:rFonts w:ascii="Consolas" w:hAnsi="Consolas"/>
          <w:lang w:val="nb-NO"/>
        </w:rPr>
        <w:t>',</w:t>
      </w:r>
      <w:r w:rsidRPr="00017038">
        <w:rPr>
          <w:rFonts w:ascii="Consolas" w:hAnsi="Consolas"/>
          <w:lang w:val="nb-NO"/>
        </w:rPr>
        <w:br/>
        <w:t xml:space="preserve">        </w:t>
      </w:r>
      <w:r w:rsidRPr="00211DAE">
        <w:rPr>
          <w:rStyle w:val="LS2Comment"/>
          <w:lang w:val="nb-NO"/>
        </w:rPr>
        <w:t>// Model</w:t>
      </w:r>
      <w:r w:rsidRPr="00017038">
        <w:rPr>
          <w:rFonts w:ascii="Consolas" w:hAnsi="Consolas"/>
          <w:lang w:val="nb-NO"/>
        </w:rPr>
        <w:br/>
        <w:t xml:space="preserve">        </w:t>
      </w:r>
      <w:r w:rsidRPr="00F05FD7">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F05FD7">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F05FD7">
        <w:rPr>
          <w:rStyle w:val="LS2Attribute"/>
          <w:lang w:val="nb-NO"/>
        </w:rPr>
        <w:t>nyttTall</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F05FD7">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1195" w:author="Terje Kolderup" w:date="2020-01-29T10:02:00Z">
            <w:rPr>
              <w:lang w:val="nb-NO"/>
            </w:rPr>
          </w:rPrChange>
        </w:rPr>
        <w:t>endre</w:t>
      </w:r>
      <w:r w:rsidRPr="00017038">
        <w:rPr>
          <w:rFonts w:ascii="Consolas" w:hAnsi="Consolas"/>
          <w:lang w:val="nb-NO"/>
        </w:rPr>
        <w:t>(endring) {</w:t>
      </w:r>
      <w:r w:rsidRPr="00017038">
        <w:rPr>
          <w:rFonts w:ascii="Consolas" w:hAnsi="Consolas"/>
          <w:lang w:val="nb-NO"/>
        </w:rPr>
        <w:br/>
        <w:t xml:space="preserve">                </w:t>
      </w:r>
      <w:r w:rsidRPr="00F05FD7">
        <w:rPr>
          <w:rStyle w:val="LS2Keyword"/>
          <w:lang w:val="nb-NO"/>
        </w:rPr>
        <w:t>this</w:t>
      </w:r>
      <w:r w:rsidRPr="00017038">
        <w:rPr>
          <w:rFonts w:ascii="Consolas" w:hAnsi="Consolas"/>
          <w:lang w:val="nb-NO"/>
        </w:rPr>
        <w:t xml:space="preserve">.teller </w:t>
      </w:r>
      <w:r w:rsidRPr="00F05FD7">
        <w:rPr>
          <w:rStyle w:val="LS2Operator"/>
          <w:lang w:val="nb-NO"/>
        </w:rPr>
        <w:t>+=</w:t>
      </w:r>
      <w:r w:rsidRPr="00017038">
        <w:rPr>
          <w:rFonts w:ascii="Consolas" w:hAnsi="Consolas"/>
          <w:lang w:val="nb-NO"/>
        </w:rPr>
        <w:t xml:space="preserve"> </w:t>
      </w:r>
      <w:r w:rsidRPr="00017038">
        <w:rPr>
          <w:rFonts w:ascii="Consolas" w:hAnsi="Consolas"/>
          <w:lang w:val="nb-NO"/>
          <w:rPrChange w:id="1196" w:author="Terje Kolderup" w:date="2020-01-29T10:02:00Z">
            <w:rPr>
              <w:rStyle w:val="LS2Object"/>
              <w:lang w:val="nb-NO"/>
            </w:rPr>
          </w:rPrChange>
        </w:rPr>
        <w:t>parseInt</w:t>
      </w:r>
      <w:r w:rsidRPr="00017038">
        <w:rPr>
          <w:rFonts w:ascii="Consolas" w:hAnsi="Consolas"/>
          <w:lang w:val="nb-NO"/>
        </w:rPr>
        <w:t>(endring);</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1197" w:author="Terje Kolderup" w:date="2020-01-29T10:02:00Z">
            <w:rPr>
              <w:lang w:val="nb-NO"/>
            </w:rPr>
          </w:rPrChange>
        </w:rPr>
        <w:t>kopierNyttTall</w:t>
      </w:r>
      <w:r w:rsidRPr="00017038">
        <w:rPr>
          <w:rFonts w:ascii="Consolas" w:hAnsi="Consolas"/>
          <w:lang w:val="nb-NO"/>
        </w:rPr>
        <w:t>() {</w:t>
      </w:r>
      <w:r w:rsidRPr="00017038">
        <w:rPr>
          <w:rFonts w:ascii="Consolas" w:hAnsi="Consolas"/>
          <w:lang w:val="nb-NO"/>
        </w:rPr>
        <w:br/>
        <w:t xml:space="preserve">                </w:t>
      </w:r>
      <w:r w:rsidRPr="00F05FD7">
        <w:rPr>
          <w:rStyle w:val="LS2Keyword"/>
          <w:lang w:val="nb-NO"/>
        </w:rPr>
        <w:t>this</w:t>
      </w:r>
      <w:r w:rsidRPr="00017038">
        <w:rPr>
          <w:rFonts w:ascii="Consolas" w:hAnsi="Consolas"/>
          <w:lang w:val="nb-NO"/>
        </w:rPr>
        <w:t xml:space="preserve">.teller </w:t>
      </w:r>
      <w:r w:rsidRPr="00F05FD7">
        <w:rPr>
          <w:rStyle w:val="LS2Operator"/>
          <w:lang w:val="nb-NO"/>
        </w:rPr>
        <w:t>=</w:t>
      </w:r>
      <w:r w:rsidRPr="00017038">
        <w:rPr>
          <w:rFonts w:ascii="Consolas" w:hAnsi="Consolas"/>
          <w:lang w:val="nb-NO"/>
        </w:rPr>
        <w:t xml:space="preserve"> </w:t>
      </w:r>
      <w:r w:rsidRPr="00017038">
        <w:rPr>
          <w:rFonts w:ascii="Consolas" w:hAnsi="Consolas"/>
          <w:lang w:val="nb-NO"/>
          <w:rPrChange w:id="1198" w:author="Terje Kolderup" w:date="2020-01-29T10:02:00Z">
            <w:rPr>
              <w:rStyle w:val="LS2Object"/>
              <w:lang w:val="nb-NO"/>
            </w:rPr>
          </w:rPrChange>
        </w:rPr>
        <w:t>parseInt</w:t>
      </w:r>
      <w:r w:rsidRPr="00017038">
        <w:rPr>
          <w:rFonts w:ascii="Consolas" w:hAnsi="Consolas"/>
          <w:lang w:val="nb-NO"/>
        </w:rPr>
        <w:t>(</w:t>
      </w:r>
      <w:r w:rsidRPr="00F05FD7">
        <w:rPr>
          <w:rStyle w:val="LS2Keyword"/>
          <w:lang w:val="nb-NO"/>
        </w:rPr>
        <w:t>this</w:t>
      </w:r>
      <w:r w:rsidRPr="00017038">
        <w:rPr>
          <w:rFonts w:ascii="Consolas" w:hAnsi="Consolas"/>
          <w:lang w:val="nb-NO"/>
        </w:rPr>
        <w:t>.nyttTall);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9937997" w14:textId="58D6E977" w:rsidR="00291DB3" w:rsidRPr="00211DAE" w:rsidRDefault="007B48DD" w:rsidP="004615AC">
      <w:pPr>
        <w:pStyle w:val="b1aff"/>
      </w:pPr>
      <w:r w:rsidRPr="00211DAE">
        <w:t xml:space="preserve">Objektet vi sender med som parameter til konstruktøren til klassen </w:t>
      </w:r>
      <w:r w:rsidRPr="00CD2241">
        <w:rPr>
          <w:rStyle w:val="LS2CodeBodytext"/>
        </w:rPr>
        <w:t>Vue</w:t>
      </w:r>
      <w:r w:rsidR="00F06AE4">
        <w:t xml:space="preserve">, </w:t>
      </w:r>
      <w:r w:rsidRPr="00211DAE">
        <w:t>inneholder nå et nytt felt,</w:t>
      </w:r>
      <w:r w:rsidR="00F06AE4">
        <w:t xml:space="preserve"> kalt</w:t>
      </w:r>
      <w:r w:rsidRPr="00211DAE">
        <w:t xml:space="preserve"> </w:t>
      </w:r>
      <w:r w:rsidRPr="00CD2241">
        <w:rPr>
          <w:rStyle w:val="LS2CodeBodytext"/>
        </w:rPr>
        <w:t>methods</w:t>
      </w:r>
      <w:r w:rsidRPr="00211DAE">
        <w:t>. Dette kan ha mange felter inne i seg</w:t>
      </w:r>
      <w:r w:rsidR="00F06AE4">
        <w:t>,</w:t>
      </w:r>
      <w:r w:rsidR="00ED5E2D">
        <w:t xml:space="preserve"> </w:t>
      </w:r>
      <w:r w:rsidR="00F06AE4">
        <w:t>der</w:t>
      </w:r>
      <w:r w:rsidR="00F06AE4" w:rsidRPr="00211DAE">
        <w:t xml:space="preserve"> </w:t>
      </w:r>
      <w:r w:rsidRPr="00211DAE">
        <w:t>hvert felt er en funksjon. Her kan man bruke klasse-syntaks eller vanlig funksjon-syntaks. Med sistnevnte variant ville det sett slik ut:</w:t>
      </w:r>
    </w:p>
    <w:p w14:paraId="19AC6249" w14:textId="77777777" w:rsidR="00291DB3" w:rsidRPr="00017038" w:rsidRDefault="007B48DD" w:rsidP="004615AC">
      <w:pPr>
        <w:pStyle w:val="eks1aff"/>
        <w:rPr>
          <w:rFonts w:ascii="Consolas" w:hAnsi="Consolas"/>
          <w:lang w:val="nb-NO"/>
        </w:rPr>
      </w:pPr>
      <w:r w:rsidRPr="00CC5D44">
        <w:rPr>
          <w:rStyle w:val="LS2Attribute"/>
          <w:lang w:val="nb-NO"/>
          <w:rPrChange w:id="1199" w:author="Terje Kolderup" w:date="2020-01-29T09:56:00Z">
            <w:rPr>
              <w:lang w:val="nb-NO"/>
            </w:rPr>
          </w:rPrChange>
        </w:rPr>
        <w:t>methods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1200" w:author="Terje Kolderup" w:date="2020-01-29T09:56:00Z">
            <w:rPr>
              <w:rStyle w:val="LS2CSS-property"/>
              <w:lang w:val="nb-NO"/>
            </w:rPr>
          </w:rPrChange>
        </w:rPr>
        <w:t>endre</w:t>
      </w:r>
      <w:r w:rsidRPr="00017038">
        <w:rPr>
          <w:rFonts w:ascii="Consolas" w:hAnsi="Consolas"/>
          <w:lang w:val="nb-NO"/>
        </w:rPr>
        <w:t xml:space="preserve">: </w:t>
      </w:r>
      <w:r w:rsidRPr="00CC5D44">
        <w:rPr>
          <w:rStyle w:val="LS2Tag"/>
          <w:bCs w:val="0"/>
          <w:lang w:val="nb-NO"/>
          <w:rPrChange w:id="1201" w:author="Terje Kolderup" w:date="2020-01-29T09:56:00Z">
            <w:rPr>
              <w:rStyle w:val="LS2Keyword"/>
              <w:lang w:val="nb-NO"/>
            </w:rPr>
          </w:rPrChange>
        </w:rPr>
        <w:t>function</w:t>
      </w:r>
      <w:r w:rsidRPr="00017038">
        <w:rPr>
          <w:rFonts w:ascii="Consolas" w:hAnsi="Consolas"/>
          <w:lang w:val="nb-NO"/>
        </w:rPr>
        <w:t>(endring) {</w:t>
      </w:r>
      <w:r w:rsidRPr="00017038">
        <w:rPr>
          <w:rFonts w:ascii="Consolas" w:hAnsi="Consolas"/>
          <w:lang w:val="nb-NO"/>
        </w:rPr>
        <w:br/>
        <w:t xml:space="preserve">        </w:t>
      </w:r>
      <w:r w:rsidRPr="007120CF">
        <w:rPr>
          <w:rStyle w:val="LS2Keyword"/>
          <w:lang w:val="nb-NO"/>
        </w:rPr>
        <w:t>this</w:t>
      </w:r>
      <w:r w:rsidRPr="00017038">
        <w:rPr>
          <w:rFonts w:ascii="Consolas" w:hAnsi="Consolas"/>
          <w:lang w:val="nb-NO"/>
        </w:rPr>
        <w:t xml:space="preserve">.teller </w:t>
      </w:r>
      <w:r w:rsidRPr="007120CF">
        <w:rPr>
          <w:rStyle w:val="LS2Operator"/>
          <w:lang w:val="nb-NO"/>
        </w:rPr>
        <w:t>+=</w:t>
      </w:r>
      <w:r w:rsidRPr="00017038">
        <w:rPr>
          <w:rFonts w:ascii="Consolas" w:hAnsi="Consolas"/>
          <w:lang w:val="nb-NO"/>
        </w:rPr>
        <w:t xml:space="preserve"> </w:t>
      </w:r>
      <w:r w:rsidRPr="00017038">
        <w:rPr>
          <w:rFonts w:ascii="Consolas" w:hAnsi="Consolas"/>
          <w:lang w:val="nb-NO"/>
          <w:rPrChange w:id="1202" w:author="Terje Kolderup" w:date="2020-01-29T09:56:00Z">
            <w:rPr>
              <w:rStyle w:val="LS2Object"/>
              <w:lang w:val="nb-NO"/>
            </w:rPr>
          </w:rPrChange>
        </w:rPr>
        <w:t>parseInt</w:t>
      </w:r>
      <w:r w:rsidRPr="00017038">
        <w:rPr>
          <w:rFonts w:ascii="Consolas" w:hAnsi="Consolas"/>
          <w:lang w:val="nb-NO"/>
        </w:rPr>
        <w:t>(endring);</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1203" w:author="Terje Kolderup" w:date="2020-01-29T09:56:00Z">
            <w:rPr>
              <w:lang w:val="nb-NO"/>
            </w:rPr>
          </w:rPrChange>
        </w:rPr>
        <w:t>kopierNyttTall</w:t>
      </w:r>
      <w:r w:rsidRPr="00017038">
        <w:rPr>
          <w:rFonts w:ascii="Consolas" w:hAnsi="Consolas"/>
          <w:lang w:val="nb-NO"/>
        </w:rPr>
        <w:t xml:space="preserve">: </w:t>
      </w:r>
      <w:r w:rsidRPr="00CC5D44">
        <w:rPr>
          <w:rStyle w:val="LS2Tag"/>
          <w:bCs w:val="0"/>
          <w:lang w:val="nb-NO"/>
          <w:rPrChange w:id="1204" w:author="Terje Kolderup" w:date="2020-01-29T09:56:00Z">
            <w:rPr>
              <w:rStyle w:val="LS2Keyword"/>
              <w:lang w:val="nb-NO"/>
            </w:rPr>
          </w:rPrChange>
        </w:rPr>
        <w:t>function</w:t>
      </w:r>
      <w:r w:rsidRPr="00017038">
        <w:rPr>
          <w:rFonts w:ascii="Consolas" w:hAnsi="Consolas"/>
          <w:lang w:val="nb-NO"/>
        </w:rPr>
        <w:t>() {</w:t>
      </w:r>
      <w:r w:rsidRPr="00017038">
        <w:rPr>
          <w:rFonts w:ascii="Consolas" w:hAnsi="Consolas"/>
          <w:lang w:val="nb-NO"/>
        </w:rPr>
        <w:br/>
        <w:t xml:space="preserve">        </w:t>
      </w:r>
      <w:r w:rsidRPr="007120CF">
        <w:rPr>
          <w:rStyle w:val="LS2Keyword"/>
          <w:lang w:val="nb-NO"/>
        </w:rPr>
        <w:t>this</w:t>
      </w:r>
      <w:r w:rsidRPr="00017038">
        <w:rPr>
          <w:rFonts w:ascii="Consolas" w:hAnsi="Consolas"/>
          <w:lang w:val="nb-NO"/>
        </w:rPr>
        <w:t xml:space="preserve">.teller </w:t>
      </w:r>
      <w:r w:rsidRPr="007120CF">
        <w:rPr>
          <w:rStyle w:val="LS2Operator"/>
          <w:lang w:val="nb-NO"/>
        </w:rPr>
        <w:t>=</w:t>
      </w:r>
      <w:r w:rsidRPr="00017038">
        <w:rPr>
          <w:rFonts w:ascii="Consolas" w:hAnsi="Consolas"/>
          <w:lang w:val="nb-NO"/>
        </w:rPr>
        <w:t xml:space="preserve"> </w:t>
      </w:r>
      <w:r w:rsidRPr="00017038">
        <w:rPr>
          <w:rFonts w:ascii="Consolas" w:hAnsi="Consolas"/>
          <w:lang w:val="nb-NO"/>
          <w:rPrChange w:id="1205" w:author="Terje Kolderup" w:date="2020-01-29T09:56:00Z">
            <w:rPr>
              <w:rStyle w:val="LS2Object"/>
              <w:lang w:val="nb-NO"/>
            </w:rPr>
          </w:rPrChange>
        </w:rPr>
        <w:t>parseInt</w:t>
      </w:r>
      <w:r w:rsidRPr="00017038">
        <w:rPr>
          <w:rFonts w:ascii="Consolas" w:hAnsi="Consolas"/>
          <w:lang w:val="nb-NO"/>
        </w:rPr>
        <w:t>(</w:t>
      </w:r>
      <w:r w:rsidRPr="007120CF">
        <w:rPr>
          <w:rStyle w:val="LS2Keyword"/>
          <w:lang w:val="nb-NO"/>
        </w:rPr>
        <w:t>this</w:t>
      </w:r>
      <w:r w:rsidRPr="00017038">
        <w:rPr>
          <w:rFonts w:ascii="Consolas" w:hAnsi="Consolas"/>
          <w:lang w:val="nb-NO"/>
        </w:rPr>
        <w:t>.nyttTall);</w:t>
      </w:r>
      <w:r w:rsidRPr="00017038">
        <w:rPr>
          <w:rFonts w:ascii="Consolas" w:hAnsi="Consolas"/>
          <w:lang w:val="nb-NO"/>
        </w:rPr>
        <w:br/>
        <w:t xml:space="preserve">    }</w:t>
      </w:r>
      <w:r w:rsidRPr="00017038">
        <w:rPr>
          <w:rFonts w:ascii="Consolas" w:hAnsi="Consolas"/>
          <w:lang w:val="nb-NO"/>
        </w:rPr>
        <w:br/>
        <w:t>}</w:t>
      </w:r>
    </w:p>
    <w:p w14:paraId="0543487D" w14:textId="059FA31B" w:rsidR="00291DB3" w:rsidRPr="00211DAE" w:rsidRDefault="007B48DD" w:rsidP="004615AC">
      <w:pPr>
        <w:pStyle w:val="b1aff"/>
      </w:pPr>
      <w:r w:rsidRPr="00211DAE">
        <w:t xml:space="preserve">Merk at for å referere til feltene vi satte opp i </w:t>
      </w:r>
      <w:r w:rsidRPr="00CD2241">
        <w:rPr>
          <w:rStyle w:val="LS2CodeBodytext"/>
        </w:rPr>
        <w:t>data</w:t>
      </w:r>
      <w:r w:rsidRPr="00211DAE">
        <w:t xml:space="preserve">-objektet, må vi bruke </w:t>
      </w:r>
      <w:r w:rsidRPr="00CD2241">
        <w:rPr>
          <w:rStyle w:val="LS2CodeBodytext"/>
        </w:rPr>
        <w:t>this</w:t>
      </w:r>
      <w:r w:rsidRPr="00211DAE">
        <w:t xml:space="preserve"> i metodene, mens det ikke er nødvendig i HTML-koden.</w:t>
      </w:r>
    </w:p>
    <w:p w14:paraId="01409F35" w14:textId="77777777" w:rsidR="00291DB3" w:rsidRPr="00211DAE" w:rsidRDefault="007B48DD" w:rsidP="00435552">
      <w:pPr>
        <w:pStyle w:val="m1tt"/>
      </w:pPr>
      <w:bookmarkStart w:id="1206" w:name="vinlotterix-med-browser-vue"/>
      <w:bookmarkStart w:id="1207" w:name="_Toc29047945"/>
      <w:r w:rsidRPr="00211DAE">
        <w:t>Vinlotterix med browser-Vue</w:t>
      </w:r>
      <w:bookmarkEnd w:id="1206"/>
      <w:bookmarkEnd w:id="1207"/>
    </w:p>
    <w:p w14:paraId="272865C9" w14:textId="7C78B100" w:rsidR="00291DB3" w:rsidRPr="00211DAE" w:rsidRDefault="007B48DD" w:rsidP="00C628A3">
      <w:pPr>
        <w:pStyle w:val="b1af-f"/>
      </w:pPr>
      <w:r w:rsidRPr="00211DAE">
        <w:t xml:space="preserve">Under er koden til Vinlotterix skrevet om til Vue på denne måten. Koden finnes også på </w:t>
      </w:r>
      <w:r w:rsidRPr="00BA15F5">
        <w:t>github.com/GetAcademy/Vinlotterix/tree/master/med</w:t>
      </w:r>
      <w:r w:rsidR="0097410E">
        <w:t> </w:t>
      </w:r>
      <w:r w:rsidRPr="00BA15F5">
        <w:t>Vue</w:t>
      </w:r>
      <w:r w:rsidR="0097410E">
        <w:t> </w:t>
      </w:r>
      <w:r w:rsidRPr="00BA15F5">
        <w:t>browser</w:t>
      </w:r>
      <w:r w:rsidR="0097410E">
        <w:t> </w:t>
      </w:r>
      <w:r w:rsidRPr="00BA15F5">
        <w:t>enkel</w:t>
      </w:r>
      <w:r w:rsidRPr="00211DAE">
        <w:t>, og den kan kjøres direkte på [https://]getacademy.github.io/Vinlotterix/med</w:t>
      </w:r>
      <w:r w:rsidR="0097410E">
        <w:t> </w:t>
      </w:r>
      <w:r w:rsidRPr="00211DAE">
        <w:t>Vue</w:t>
      </w:r>
      <w:r w:rsidR="0097410E">
        <w:t> </w:t>
      </w:r>
      <w:r w:rsidRPr="00211DAE">
        <w:t>browser</w:t>
      </w:r>
      <w:r w:rsidR="0097410E">
        <w:t> </w:t>
      </w:r>
      <w:r w:rsidRPr="00211DAE">
        <w:t>enkel/index.html]( https://getacademy.github.io/Vinlotterix/med</w:t>
      </w:r>
      <w:r w:rsidR="0097410E">
        <w:t> </w:t>
      </w:r>
      <w:r w:rsidRPr="00211DAE">
        <w:t>Vue</w:t>
      </w:r>
      <w:r w:rsidR="0097410E">
        <w:t> </w:t>
      </w:r>
      <w:r w:rsidRPr="00211DAE">
        <w:t>browser</w:t>
      </w:r>
      <w:r w:rsidR="0097410E">
        <w:t> </w:t>
      </w:r>
      <w:r w:rsidRPr="00211DAE">
        <w:t>enkel/index.html).</w:t>
      </w:r>
    </w:p>
    <w:p w14:paraId="53D585F8" w14:textId="77777777" w:rsidR="00291DB3" w:rsidRPr="00211DAE" w:rsidRDefault="007B48DD" w:rsidP="00B179A8">
      <w:pPr>
        <w:pStyle w:val="b1af"/>
      </w:pPr>
      <w:r w:rsidRPr="00211DAE">
        <w:t>Her er koden:</w:t>
      </w:r>
    </w:p>
    <w:p w14:paraId="4181580B" w14:textId="78255A19" w:rsidR="00291DB3" w:rsidRPr="00017038" w:rsidRDefault="00F57354" w:rsidP="004615AC">
      <w:pPr>
        <w:pStyle w:val="eks1aff"/>
        <w:rPr>
          <w:rFonts w:ascii="Consolas" w:hAnsi="Consolas"/>
          <w:rPrChange w:id="1208" w:author="Terje Kolderup" w:date="2020-01-29T10:02:00Z">
            <w:rPr>
              <w:lang w:val="nb-NO"/>
            </w:rPr>
          </w:rPrChange>
        </w:rPr>
      </w:pPr>
      <w:r w:rsidRPr="00CC5D44">
        <w:rPr>
          <w:rStyle w:val="LS2Doctype"/>
          <w:rPrChange w:id="1209" w:author="Terje Kolderup" w:date="2020-01-29T09:56:00Z">
            <w:rPr>
              <w:rStyle w:val="LS2Doctype"/>
              <w:lang w:val="nb-NO"/>
            </w:rPr>
          </w:rPrChange>
        </w:rPr>
        <w:lastRenderedPageBreak/>
        <w:t>&lt;!DOCTYPE html&gt;</w:t>
      </w:r>
      <w:r w:rsidR="007B48DD" w:rsidRPr="00017038">
        <w:rPr>
          <w:rFonts w:ascii="Consolas" w:hAnsi="Consolas"/>
          <w:rPrChange w:id="1210" w:author="Terje Kolderup" w:date="2020-01-29T09:56:00Z">
            <w:rPr>
              <w:lang w:val="nb-NO"/>
            </w:rPr>
          </w:rPrChange>
        </w:rPr>
        <w:br/>
      </w:r>
      <w:r w:rsidR="007B48DD" w:rsidRPr="00017038">
        <w:rPr>
          <w:rFonts w:ascii="Consolas" w:hAnsi="Consolas"/>
          <w:rPrChange w:id="1211" w:author="Terje Kolderup" w:date="2020-01-29T09:56:00Z">
            <w:rPr>
              <w:lang w:val="nb-NO"/>
            </w:rPr>
          </w:rPrChange>
        </w:rPr>
        <w:br/>
      </w:r>
      <w:r w:rsidR="007B48DD" w:rsidRPr="00CC5D44">
        <w:rPr>
          <w:rStyle w:val="LS2Tag"/>
          <w:rPrChange w:id="1212" w:author="Terje Kolderup" w:date="2020-01-29T09:56:00Z">
            <w:rPr>
              <w:rStyle w:val="LS2Tag"/>
              <w:lang w:val="nb-NO"/>
            </w:rPr>
          </w:rPrChange>
        </w:rPr>
        <w:t>&lt;html</w:t>
      </w:r>
      <w:r w:rsidR="007B48DD" w:rsidRPr="00CC5D44">
        <w:rPr>
          <w:rStyle w:val="LS2Attribute"/>
          <w:rPrChange w:id="1213" w:author="Terje Kolderup" w:date="2020-01-29T09:56:00Z">
            <w:rPr>
              <w:rStyle w:val="LS2Attribute"/>
              <w:lang w:val="nb-NO"/>
            </w:rPr>
          </w:rPrChange>
        </w:rPr>
        <w:t xml:space="preserve"> </w:t>
      </w:r>
      <w:proofErr w:type="spellStart"/>
      <w:r w:rsidR="007B48DD" w:rsidRPr="00CC5D44">
        <w:rPr>
          <w:rStyle w:val="LS2Attribute"/>
          <w:rPrChange w:id="1214" w:author="Terje Kolderup" w:date="2020-01-29T09:56:00Z">
            <w:rPr>
              <w:rStyle w:val="LS2Attribute"/>
              <w:lang w:val="nb-NO"/>
            </w:rPr>
          </w:rPrChange>
        </w:rPr>
        <w:t>lang</w:t>
      </w:r>
      <w:proofErr w:type="spellEnd"/>
      <w:r w:rsidR="007B48DD" w:rsidRPr="00CC5D44">
        <w:rPr>
          <w:rStyle w:val="LS2Attribute"/>
          <w:rPrChange w:id="1215" w:author="Terje Kolderup" w:date="2020-01-29T09:56:00Z">
            <w:rPr>
              <w:rStyle w:val="LS2Attribute"/>
              <w:lang w:val="nb-NO"/>
            </w:rPr>
          </w:rPrChange>
        </w:rPr>
        <w:t>=</w:t>
      </w:r>
      <w:r w:rsidR="007B48DD" w:rsidRPr="00CC5D44">
        <w:rPr>
          <w:rStyle w:val="LS2String"/>
          <w:rPrChange w:id="1216" w:author="Terje Kolderup" w:date="2020-01-29T09:56:00Z">
            <w:rPr>
              <w:rStyle w:val="LS2String"/>
              <w:lang w:val="nb-NO"/>
            </w:rPr>
          </w:rPrChange>
        </w:rPr>
        <w:t>"</w:t>
      </w:r>
      <w:proofErr w:type="spellStart"/>
      <w:r w:rsidR="007B48DD" w:rsidRPr="00CC5D44">
        <w:rPr>
          <w:rStyle w:val="LS2String"/>
          <w:rPrChange w:id="1217" w:author="Terje Kolderup" w:date="2020-01-29T09:56:00Z">
            <w:rPr>
              <w:rStyle w:val="LS2String"/>
              <w:lang w:val="nb-NO"/>
            </w:rPr>
          </w:rPrChange>
        </w:rPr>
        <w:t>en</w:t>
      </w:r>
      <w:proofErr w:type="spellEnd"/>
      <w:r w:rsidR="007B48DD" w:rsidRPr="00CC5D44">
        <w:rPr>
          <w:rStyle w:val="LS2String"/>
          <w:rPrChange w:id="1218" w:author="Terje Kolderup" w:date="2020-01-29T09:56:00Z">
            <w:rPr>
              <w:rStyle w:val="LS2String"/>
              <w:lang w:val="nb-NO"/>
            </w:rPr>
          </w:rPrChange>
        </w:rPr>
        <w:t>"</w:t>
      </w:r>
      <w:r w:rsidR="007B48DD" w:rsidRPr="00CC5D44">
        <w:rPr>
          <w:rStyle w:val="LS2Attribute"/>
          <w:rPrChange w:id="1219" w:author="Terje Kolderup" w:date="2020-01-29T09:56:00Z">
            <w:rPr>
              <w:rStyle w:val="LS2Attribute"/>
              <w:lang w:val="nb-NO"/>
            </w:rPr>
          </w:rPrChange>
        </w:rPr>
        <w:t xml:space="preserve"> </w:t>
      </w:r>
      <w:proofErr w:type="spellStart"/>
      <w:r w:rsidR="007B48DD" w:rsidRPr="00CC5D44">
        <w:rPr>
          <w:rStyle w:val="LS2Attribute"/>
          <w:rPrChange w:id="1220" w:author="Terje Kolderup" w:date="2020-01-29T09:56:00Z">
            <w:rPr>
              <w:rStyle w:val="LS2Attribute"/>
              <w:lang w:val="nb-NO"/>
            </w:rPr>
          </w:rPrChange>
        </w:rPr>
        <w:t>xmlns</w:t>
      </w:r>
      <w:proofErr w:type="spellEnd"/>
      <w:r w:rsidR="007B48DD" w:rsidRPr="00CC5D44">
        <w:rPr>
          <w:rStyle w:val="LS2Attribute"/>
          <w:rPrChange w:id="1221" w:author="Terje Kolderup" w:date="2020-01-29T09:56:00Z">
            <w:rPr>
              <w:rStyle w:val="LS2Attribute"/>
              <w:lang w:val="nb-NO"/>
            </w:rPr>
          </w:rPrChange>
        </w:rPr>
        <w:t>=</w:t>
      </w:r>
      <w:r w:rsidR="007B48DD" w:rsidRPr="00CC5D44">
        <w:rPr>
          <w:rStyle w:val="LS2String"/>
          <w:rPrChange w:id="1222" w:author="Terje Kolderup" w:date="2020-01-29T09:56:00Z">
            <w:rPr>
              <w:rStyle w:val="LS2String"/>
              <w:lang w:val="nb-NO"/>
            </w:rPr>
          </w:rPrChange>
        </w:rPr>
        <w:t>"http://www.w3.org/1999/xhtml"</w:t>
      </w:r>
      <w:r w:rsidR="007B48DD" w:rsidRPr="00CC5D44">
        <w:rPr>
          <w:rStyle w:val="LS2Tag"/>
          <w:rPrChange w:id="1223" w:author="Terje Kolderup" w:date="2020-01-29T09:56:00Z">
            <w:rPr>
              <w:rStyle w:val="LS2Tag"/>
              <w:lang w:val="nb-NO"/>
            </w:rPr>
          </w:rPrChange>
        </w:rPr>
        <w:t>&gt;</w:t>
      </w:r>
      <w:r w:rsidR="007B48DD" w:rsidRPr="00017038">
        <w:rPr>
          <w:rFonts w:ascii="Consolas" w:hAnsi="Consolas"/>
          <w:rPrChange w:id="1224" w:author="Terje Kolderup" w:date="2020-01-29T09:56:00Z">
            <w:rPr>
              <w:lang w:val="nb-NO"/>
            </w:rPr>
          </w:rPrChange>
        </w:rPr>
        <w:br/>
      </w:r>
      <w:r w:rsidR="007B48DD" w:rsidRPr="00CC5D44">
        <w:rPr>
          <w:rStyle w:val="LS2Tag"/>
          <w:rPrChange w:id="1225" w:author="Terje Kolderup" w:date="2020-01-29T09:56:00Z">
            <w:rPr>
              <w:rStyle w:val="LS2Tag"/>
              <w:lang w:val="nb-NO"/>
            </w:rPr>
          </w:rPrChange>
        </w:rPr>
        <w:t>&lt;head&gt;</w:t>
      </w:r>
      <w:r w:rsidR="007B48DD" w:rsidRPr="00017038">
        <w:rPr>
          <w:rFonts w:ascii="Consolas" w:hAnsi="Consolas"/>
          <w:rPrChange w:id="1226" w:author="Terje Kolderup" w:date="2020-01-29T09:56:00Z">
            <w:rPr>
              <w:lang w:val="nb-NO"/>
            </w:rPr>
          </w:rPrChange>
        </w:rPr>
        <w:br/>
        <w:t xml:space="preserve">    </w:t>
      </w:r>
      <w:r w:rsidR="007B48DD" w:rsidRPr="00CC5D44">
        <w:rPr>
          <w:rStyle w:val="LS2Tag"/>
          <w:rPrChange w:id="1227" w:author="Terje Kolderup" w:date="2020-01-29T09:56:00Z">
            <w:rPr>
              <w:rStyle w:val="LS2Tag"/>
              <w:lang w:val="nb-NO"/>
            </w:rPr>
          </w:rPrChange>
        </w:rPr>
        <w:t>&lt;link</w:t>
      </w:r>
      <w:r w:rsidR="007B48DD" w:rsidRPr="00CC5D44">
        <w:rPr>
          <w:rStyle w:val="LS2Attribute"/>
          <w:rPrChange w:id="1228" w:author="Terje Kolderup" w:date="2020-01-29T09:56:00Z">
            <w:rPr>
              <w:rStyle w:val="LS2Attribute"/>
              <w:lang w:val="nb-NO"/>
            </w:rPr>
          </w:rPrChange>
        </w:rPr>
        <w:t xml:space="preserve"> </w:t>
      </w:r>
      <w:proofErr w:type="spellStart"/>
      <w:r w:rsidR="007B48DD" w:rsidRPr="00CC5D44">
        <w:rPr>
          <w:rStyle w:val="LS2Attribute"/>
          <w:rPrChange w:id="1229" w:author="Terje Kolderup" w:date="2020-01-29T09:56:00Z">
            <w:rPr>
              <w:rStyle w:val="LS2Attribute"/>
              <w:lang w:val="nb-NO"/>
            </w:rPr>
          </w:rPrChange>
        </w:rPr>
        <w:t>rel</w:t>
      </w:r>
      <w:proofErr w:type="spellEnd"/>
      <w:r w:rsidR="007B48DD" w:rsidRPr="00CC5D44">
        <w:rPr>
          <w:rStyle w:val="LS2Attribute"/>
          <w:rPrChange w:id="1230" w:author="Terje Kolderup" w:date="2020-01-29T09:56:00Z">
            <w:rPr>
              <w:rStyle w:val="LS2Attribute"/>
              <w:lang w:val="nb-NO"/>
            </w:rPr>
          </w:rPrChange>
        </w:rPr>
        <w:t>=</w:t>
      </w:r>
      <w:r w:rsidR="007B48DD" w:rsidRPr="00CC5D44">
        <w:rPr>
          <w:rStyle w:val="LS2String"/>
          <w:rPrChange w:id="1231" w:author="Terje Kolderup" w:date="2020-01-29T09:56:00Z">
            <w:rPr>
              <w:rStyle w:val="LS2String"/>
              <w:lang w:val="nb-NO"/>
            </w:rPr>
          </w:rPrChange>
        </w:rPr>
        <w:t>"stylesheet"</w:t>
      </w:r>
      <w:r w:rsidR="007B48DD" w:rsidRPr="00CC5D44">
        <w:rPr>
          <w:rStyle w:val="LS2Attribute"/>
          <w:rPrChange w:id="1232" w:author="Terje Kolderup" w:date="2020-01-29T09:56:00Z">
            <w:rPr>
              <w:rStyle w:val="LS2Attribute"/>
              <w:lang w:val="nb-NO"/>
            </w:rPr>
          </w:rPrChange>
        </w:rPr>
        <w:t xml:space="preserve"> </w:t>
      </w:r>
      <w:proofErr w:type="spellStart"/>
      <w:r w:rsidR="007B48DD" w:rsidRPr="00CC5D44">
        <w:rPr>
          <w:rStyle w:val="LS2Attribute"/>
          <w:rPrChange w:id="1233" w:author="Terje Kolderup" w:date="2020-01-29T09:56:00Z">
            <w:rPr>
              <w:rStyle w:val="LS2Attribute"/>
              <w:lang w:val="nb-NO"/>
            </w:rPr>
          </w:rPrChange>
        </w:rPr>
        <w:t>href</w:t>
      </w:r>
      <w:proofErr w:type="spellEnd"/>
      <w:r w:rsidR="007B48DD" w:rsidRPr="00CC5D44">
        <w:rPr>
          <w:rStyle w:val="LS2Attribute"/>
          <w:rPrChange w:id="1234" w:author="Terje Kolderup" w:date="2020-01-29T09:56:00Z">
            <w:rPr>
              <w:rStyle w:val="LS2Attribute"/>
              <w:lang w:val="nb-NO"/>
            </w:rPr>
          </w:rPrChange>
        </w:rPr>
        <w:t>=</w:t>
      </w:r>
      <w:r w:rsidR="007B48DD" w:rsidRPr="00CC5D44">
        <w:rPr>
          <w:rStyle w:val="LS2String"/>
          <w:rPrChange w:id="1235" w:author="Terje Kolderup" w:date="2020-01-29T09:56:00Z">
            <w:rPr>
              <w:rStyle w:val="LS2String"/>
              <w:lang w:val="nb-NO"/>
            </w:rPr>
          </w:rPrChange>
        </w:rPr>
        <w:t>"</w:t>
      </w:r>
      <w:proofErr w:type="spellStart"/>
      <w:r w:rsidR="007B48DD" w:rsidRPr="00CC5D44">
        <w:rPr>
          <w:rStyle w:val="LS2String"/>
          <w:rPrChange w:id="1236" w:author="Terje Kolderup" w:date="2020-01-29T09:56:00Z">
            <w:rPr>
              <w:rStyle w:val="LS2String"/>
              <w:lang w:val="nb-NO"/>
            </w:rPr>
          </w:rPrChange>
        </w:rPr>
        <w:t>css</w:t>
      </w:r>
      <w:proofErr w:type="spellEnd"/>
      <w:r w:rsidR="007B48DD" w:rsidRPr="00CC5D44">
        <w:rPr>
          <w:rStyle w:val="LS2String"/>
          <w:rPrChange w:id="1237" w:author="Terje Kolderup" w:date="2020-01-29T09:56:00Z">
            <w:rPr>
              <w:rStyle w:val="LS2String"/>
              <w:lang w:val="nb-NO"/>
            </w:rPr>
          </w:rPrChange>
        </w:rPr>
        <w:t>/vinlotterix.css"</w:t>
      </w:r>
      <w:r w:rsidR="007B48DD" w:rsidRPr="00017038">
        <w:rPr>
          <w:rFonts w:ascii="Consolas" w:hAnsi="Consolas"/>
          <w:rPrChange w:id="1238" w:author="Terje Kolderup" w:date="2020-01-29T09:56:00Z">
            <w:rPr>
              <w:lang w:val="nb-NO"/>
            </w:rPr>
          </w:rPrChange>
        </w:rPr>
        <w:t xml:space="preserve"> </w:t>
      </w:r>
      <w:r w:rsidR="007B48DD" w:rsidRPr="00CC5D44">
        <w:rPr>
          <w:rStyle w:val="LS2Tag"/>
          <w:rPrChange w:id="1239" w:author="Terje Kolderup" w:date="2020-01-29T09:56:00Z">
            <w:rPr>
              <w:rStyle w:val="LS2Tag"/>
              <w:lang w:val="nb-NO"/>
            </w:rPr>
          </w:rPrChange>
        </w:rPr>
        <w:t>/&gt;</w:t>
      </w:r>
      <w:r w:rsidR="007B48DD" w:rsidRPr="00017038">
        <w:rPr>
          <w:rFonts w:ascii="Consolas" w:hAnsi="Consolas"/>
          <w:rPrChange w:id="1240" w:author="Terje Kolderup" w:date="2020-01-29T09:56:00Z">
            <w:rPr>
              <w:lang w:val="nb-NO"/>
            </w:rPr>
          </w:rPrChange>
        </w:rPr>
        <w:br/>
        <w:t xml:space="preserve">    </w:t>
      </w:r>
      <w:r w:rsidR="007B48DD" w:rsidRPr="00CC5D44">
        <w:rPr>
          <w:rStyle w:val="LS2Tag"/>
          <w:rPrChange w:id="1241" w:author="Terje Kolderup" w:date="2020-01-29T09:56:00Z">
            <w:rPr>
              <w:rStyle w:val="LS2Tag"/>
              <w:lang w:val="nb-NO"/>
            </w:rPr>
          </w:rPrChange>
        </w:rPr>
        <w:t>&lt;script</w:t>
      </w:r>
      <w:r w:rsidR="007B48DD" w:rsidRPr="00CC5D44">
        <w:rPr>
          <w:rStyle w:val="LS2Attribute"/>
          <w:rPrChange w:id="1242" w:author="Terje Kolderup" w:date="2020-01-29T09:56:00Z">
            <w:rPr>
              <w:rStyle w:val="LS2Attribute"/>
              <w:lang w:val="nb-NO"/>
            </w:rPr>
          </w:rPrChange>
        </w:rPr>
        <w:t xml:space="preserve"> </w:t>
      </w:r>
      <w:proofErr w:type="spellStart"/>
      <w:r w:rsidR="007B48DD" w:rsidRPr="00CC5D44">
        <w:rPr>
          <w:rStyle w:val="LS2Attribute"/>
          <w:rPrChange w:id="1243" w:author="Terje Kolderup" w:date="2020-01-29T09:56:00Z">
            <w:rPr>
              <w:rStyle w:val="LS2Attribute"/>
              <w:lang w:val="nb-NO"/>
            </w:rPr>
          </w:rPrChange>
        </w:rPr>
        <w:t>src</w:t>
      </w:r>
      <w:proofErr w:type="spellEnd"/>
      <w:r w:rsidR="007B48DD" w:rsidRPr="00CC5D44">
        <w:rPr>
          <w:rStyle w:val="LS2Attribute"/>
          <w:rPrChange w:id="1244" w:author="Terje Kolderup" w:date="2020-01-29T09:56:00Z">
            <w:rPr>
              <w:rStyle w:val="LS2Attribute"/>
              <w:lang w:val="nb-NO"/>
            </w:rPr>
          </w:rPrChange>
        </w:rPr>
        <w:t>=</w:t>
      </w:r>
      <w:r w:rsidR="007B48DD" w:rsidRPr="00CC5D44">
        <w:rPr>
          <w:rStyle w:val="LS2String"/>
          <w:rPrChange w:id="1245" w:author="Terje Kolderup" w:date="2020-01-29T09:56:00Z">
            <w:rPr>
              <w:rStyle w:val="LS2String"/>
              <w:lang w:val="nb-NO"/>
            </w:rPr>
          </w:rPrChange>
        </w:rPr>
        <w:t>"https://cdn.jsdelivr.net/</w:t>
      </w:r>
      <w:proofErr w:type="spellStart"/>
      <w:r w:rsidR="007B48DD" w:rsidRPr="00CC5D44">
        <w:rPr>
          <w:rStyle w:val="LS2String"/>
          <w:rPrChange w:id="1246" w:author="Terje Kolderup" w:date="2020-01-29T09:56:00Z">
            <w:rPr>
              <w:rStyle w:val="LS2String"/>
              <w:lang w:val="nb-NO"/>
            </w:rPr>
          </w:rPrChange>
        </w:rPr>
        <w:t>npm</w:t>
      </w:r>
      <w:proofErr w:type="spellEnd"/>
      <w:r w:rsidR="007B48DD" w:rsidRPr="00CC5D44">
        <w:rPr>
          <w:rStyle w:val="LS2String"/>
          <w:rPrChange w:id="1247" w:author="Terje Kolderup" w:date="2020-01-29T09:56:00Z">
            <w:rPr>
              <w:rStyle w:val="LS2String"/>
              <w:lang w:val="nb-NO"/>
            </w:rPr>
          </w:rPrChange>
        </w:rPr>
        <w:t>/</w:t>
      </w:r>
      <w:proofErr w:type="spellStart"/>
      <w:r w:rsidR="007B48DD" w:rsidRPr="00CC5D44">
        <w:rPr>
          <w:rStyle w:val="LS2String"/>
          <w:rPrChange w:id="1248" w:author="Terje Kolderup" w:date="2020-01-29T09:56:00Z">
            <w:rPr>
              <w:rStyle w:val="LS2String"/>
              <w:lang w:val="nb-NO"/>
            </w:rPr>
          </w:rPrChange>
        </w:rPr>
        <w:t>vue</w:t>
      </w:r>
      <w:proofErr w:type="spellEnd"/>
      <w:r w:rsidR="007B48DD" w:rsidRPr="00CC5D44">
        <w:rPr>
          <w:rStyle w:val="LS2String"/>
          <w:rPrChange w:id="1249" w:author="Terje Kolderup" w:date="2020-01-29T09:56:00Z">
            <w:rPr>
              <w:rStyle w:val="LS2String"/>
              <w:lang w:val="nb-NO"/>
            </w:rPr>
          </w:rPrChange>
        </w:rPr>
        <w:t>/</w:t>
      </w:r>
      <w:proofErr w:type="spellStart"/>
      <w:r w:rsidR="007B48DD" w:rsidRPr="00CC5D44">
        <w:rPr>
          <w:rStyle w:val="LS2String"/>
          <w:rPrChange w:id="1250" w:author="Terje Kolderup" w:date="2020-01-29T09:56:00Z">
            <w:rPr>
              <w:rStyle w:val="LS2String"/>
              <w:lang w:val="nb-NO"/>
            </w:rPr>
          </w:rPrChange>
        </w:rPr>
        <w:t>dist</w:t>
      </w:r>
      <w:proofErr w:type="spellEnd"/>
      <w:r w:rsidR="007B48DD" w:rsidRPr="00CC5D44">
        <w:rPr>
          <w:rStyle w:val="LS2String"/>
          <w:rPrChange w:id="1251" w:author="Terje Kolderup" w:date="2020-01-29T09:56:00Z">
            <w:rPr>
              <w:rStyle w:val="LS2String"/>
              <w:lang w:val="nb-NO"/>
            </w:rPr>
          </w:rPrChange>
        </w:rPr>
        <w:t>/vue.js"</w:t>
      </w:r>
      <w:r w:rsidR="007B48DD" w:rsidRPr="00CC5D44">
        <w:rPr>
          <w:rStyle w:val="LS2Tag"/>
          <w:rPrChange w:id="1252" w:author="Terje Kolderup" w:date="2020-01-29T09:56:00Z">
            <w:rPr>
              <w:rStyle w:val="LS2Tag"/>
              <w:lang w:val="nb-NO"/>
            </w:rPr>
          </w:rPrChange>
        </w:rPr>
        <w:t>&gt;&lt;/script&gt;</w:t>
      </w:r>
      <w:r w:rsidR="007B48DD" w:rsidRPr="00017038">
        <w:rPr>
          <w:rFonts w:ascii="Consolas" w:hAnsi="Consolas"/>
          <w:rPrChange w:id="1253" w:author="Terje Kolderup" w:date="2020-01-29T09:56:00Z">
            <w:rPr>
              <w:lang w:val="nb-NO"/>
            </w:rPr>
          </w:rPrChange>
        </w:rPr>
        <w:br/>
      </w:r>
      <w:r w:rsidR="007B48DD" w:rsidRPr="00CC5D44">
        <w:rPr>
          <w:rStyle w:val="LS2Tag"/>
          <w:rPrChange w:id="1254" w:author="Terje Kolderup" w:date="2020-01-29T09:56:00Z">
            <w:rPr>
              <w:rStyle w:val="LS2Tag"/>
              <w:lang w:val="nb-NO"/>
            </w:rPr>
          </w:rPrChange>
        </w:rPr>
        <w:t>&lt;/head&gt;</w:t>
      </w:r>
      <w:r w:rsidR="007B48DD" w:rsidRPr="00017038">
        <w:rPr>
          <w:rFonts w:ascii="Consolas" w:hAnsi="Consolas"/>
          <w:rPrChange w:id="1255" w:author="Terje Kolderup" w:date="2020-01-29T09:56:00Z">
            <w:rPr>
              <w:lang w:val="nb-NO"/>
            </w:rPr>
          </w:rPrChange>
        </w:rPr>
        <w:br/>
      </w:r>
      <w:r w:rsidR="007B48DD" w:rsidRPr="00CC5D44">
        <w:rPr>
          <w:rStyle w:val="LS2Tag"/>
          <w:rPrChange w:id="1256" w:author="Terje Kolderup" w:date="2020-01-29T09:56:00Z">
            <w:rPr>
              <w:rStyle w:val="LS2Tag"/>
              <w:lang w:val="nb-NO"/>
            </w:rPr>
          </w:rPrChange>
        </w:rPr>
        <w:t>&lt;body&gt;</w:t>
      </w:r>
      <w:r w:rsidR="007B48DD" w:rsidRPr="00017038">
        <w:rPr>
          <w:rFonts w:ascii="Consolas" w:hAnsi="Consolas"/>
          <w:rPrChange w:id="1257" w:author="Terje Kolderup" w:date="2020-01-29T09:56:00Z">
            <w:rPr>
              <w:lang w:val="nb-NO"/>
            </w:rPr>
          </w:rPrChange>
        </w:rPr>
        <w:br/>
        <w:t xml:space="preserve">    </w:t>
      </w:r>
      <w:r w:rsidR="007B48DD" w:rsidRPr="00CC5D44">
        <w:rPr>
          <w:rStyle w:val="LS2Tag"/>
          <w:rPrChange w:id="1258" w:author="Terje Kolderup" w:date="2020-01-29T09:56:00Z">
            <w:rPr>
              <w:rStyle w:val="LS2Tag"/>
              <w:lang w:val="nb-NO"/>
            </w:rPr>
          </w:rPrChange>
        </w:rPr>
        <w:t>&lt;div</w:t>
      </w:r>
      <w:r w:rsidR="007B48DD" w:rsidRPr="00CC5D44">
        <w:rPr>
          <w:rStyle w:val="LS2Attribute"/>
          <w:rPrChange w:id="1259" w:author="Terje Kolderup" w:date="2020-01-29T09:56:00Z">
            <w:rPr>
              <w:rStyle w:val="LS2Attribute"/>
              <w:lang w:val="nb-NO"/>
            </w:rPr>
          </w:rPrChange>
        </w:rPr>
        <w:t xml:space="preserve"> class=</w:t>
      </w:r>
      <w:r w:rsidR="007B48DD" w:rsidRPr="00CC5D44">
        <w:rPr>
          <w:rStyle w:val="LS2String"/>
          <w:rPrChange w:id="1260" w:author="Terje Kolderup" w:date="2020-01-29T09:56:00Z">
            <w:rPr>
              <w:rStyle w:val="LS2String"/>
              <w:lang w:val="nb-NO"/>
            </w:rPr>
          </w:rPrChange>
        </w:rPr>
        <w:t>"page"</w:t>
      </w:r>
      <w:r w:rsidR="007B48DD" w:rsidRPr="00CC5D44">
        <w:rPr>
          <w:rStyle w:val="LS2Attribute"/>
          <w:rPrChange w:id="1261" w:author="Terje Kolderup" w:date="2020-01-29T09:56:00Z">
            <w:rPr>
              <w:rStyle w:val="LS2Attribute"/>
              <w:lang w:val="nb-NO"/>
            </w:rPr>
          </w:rPrChange>
        </w:rPr>
        <w:t xml:space="preserve"> :class=</w:t>
      </w:r>
      <w:r w:rsidR="007B48DD" w:rsidRPr="00CC5D44">
        <w:rPr>
          <w:rStyle w:val="LS2String"/>
          <w:rPrChange w:id="1262" w:author="Terje Kolderup" w:date="2020-01-29T09:56:00Z">
            <w:rPr>
              <w:rStyle w:val="LS2String"/>
              <w:lang w:val="nb-NO"/>
            </w:rPr>
          </w:rPrChange>
        </w:rPr>
        <w:t>"</w:t>
      </w:r>
      <w:proofErr w:type="spellStart"/>
      <w:r w:rsidR="007B48DD" w:rsidRPr="00CC5D44">
        <w:rPr>
          <w:rStyle w:val="LS2String"/>
          <w:rPrChange w:id="1263" w:author="Terje Kolderup" w:date="2020-01-29T09:56:00Z">
            <w:rPr>
              <w:rStyle w:val="LS2String"/>
              <w:lang w:val="nb-NO"/>
            </w:rPr>
          </w:rPrChange>
        </w:rPr>
        <w:t>showMenu</w:t>
      </w:r>
      <w:proofErr w:type="spellEnd"/>
      <w:r w:rsidR="007B48DD" w:rsidRPr="00CC5D44">
        <w:rPr>
          <w:rStyle w:val="LS2String"/>
          <w:rPrChange w:id="1264" w:author="Terje Kolderup" w:date="2020-01-29T09:56:00Z">
            <w:rPr>
              <w:rStyle w:val="LS2String"/>
              <w:lang w:val="nb-NO"/>
            </w:rPr>
          </w:rPrChange>
        </w:rPr>
        <w:t xml:space="preserve"> ? '' : '</w:t>
      </w:r>
      <w:proofErr w:type="spellStart"/>
      <w:r w:rsidR="007B48DD" w:rsidRPr="00CC5D44">
        <w:rPr>
          <w:rStyle w:val="LS2String"/>
          <w:rPrChange w:id="1265" w:author="Terje Kolderup" w:date="2020-01-29T09:56:00Z">
            <w:rPr>
              <w:rStyle w:val="LS2String"/>
              <w:lang w:val="nb-NO"/>
            </w:rPr>
          </w:rPrChange>
        </w:rPr>
        <w:t>pageUtenMeny</w:t>
      </w:r>
      <w:proofErr w:type="spellEnd"/>
      <w:r w:rsidR="007B48DD" w:rsidRPr="00CC5D44">
        <w:rPr>
          <w:rStyle w:val="LS2String"/>
          <w:rPrChange w:id="1266" w:author="Terje Kolderup" w:date="2020-01-29T09:56:00Z">
            <w:rPr>
              <w:rStyle w:val="LS2String"/>
              <w:lang w:val="nb-NO"/>
            </w:rPr>
          </w:rPrChange>
        </w:rPr>
        <w:t>'"</w:t>
      </w:r>
      <w:r w:rsidR="007B48DD" w:rsidRPr="00CC5D44">
        <w:rPr>
          <w:rStyle w:val="LS2Attribute"/>
          <w:rPrChange w:id="1267" w:author="Terje Kolderup" w:date="2020-01-29T09:56:00Z">
            <w:rPr>
              <w:rStyle w:val="LS2Attribute"/>
              <w:lang w:val="nb-NO"/>
            </w:rPr>
          </w:rPrChange>
        </w:rPr>
        <w:t xml:space="preserve"> id=</w:t>
      </w:r>
      <w:r w:rsidR="007B48DD" w:rsidRPr="00CC5D44">
        <w:rPr>
          <w:rStyle w:val="LS2String"/>
          <w:rPrChange w:id="1268" w:author="Terje Kolderup" w:date="2020-01-29T09:56:00Z">
            <w:rPr>
              <w:rStyle w:val="LS2String"/>
              <w:lang w:val="nb-NO"/>
            </w:rPr>
          </w:rPrChange>
        </w:rPr>
        <w:t>"page"</w:t>
      </w:r>
      <w:r w:rsidR="007B48DD" w:rsidRPr="00CC5D44">
        <w:rPr>
          <w:rStyle w:val="LS2Tag"/>
          <w:rPrChange w:id="1269" w:author="Terje Kolderup" w:date="2020-01-29T09:56:00Z">
            <w:rPr>
              <w:rStyle w:val="LS2Tag"/>
              <w:lang w:val="nb-NO"/>
            </w:rPr>
          </w:rPrChange>
        </w:rPr>
        <w:t>&gt;</w:t>
      </w:r>
      <w:r w:rsidR="007B48DD" w:rsidRPr="00017038">
        <w:rPr>
          <w:rFonts w:ascii="Consolas" w:hAnsi="Consolas"/>
          <w:rPrChange w:id="1270" w:author="Terje Kolderup" w:date="2020-01-29T09:56:00Z">
            <w:rPr>
              <w:lang w:val="nb-NO"/>
            </w:rPr>
          </w:rPrChange>
        </w:rPr>
        <w:br/>
        <w:t xml:space="preserve">        </w:t>
      </w:r>
      <w:r w:rsidR="007B48DD" w:rsidRPr="00CC5D44">
        <w:rPr>
          <w:rStyle w:val="LS2Tag"/>
          <w:rPrChange w:id="1271" w:author="Terje Kolderup" w:date="2020-01-29T09:56:00Z">
            <w:rPr>
              <w:rStyle w:val="LS2Tag"/>
              <w:lang w:val="nb-NO"/>
            </w:rPr>
          </w:rPrChange>
        </w:rPr>
        <w:t>&lt;div</w:t>
      </w:r>
      <w:r w:rsidR="007B48DD" w:rsidRPr="00CC5D44">
        <w:rPr>
          <w:rStyle w:val="LS2Attribute"/>
          <w:rPrChange w:id="1272" w:author="Terje Kolderup" w:date="2020-01-29T09:56:00Z">
            <w:rPr>
              <w:rStyle w:val="LS2Attribute"/>
              <w:lang w:val="nb-NO"/>
            </w:rPr>
          </w:rPrChange>
        </w:rPr>
        <w:t xml:space="preserve"> class=</w:t>
      </w:r>
      <w:r w:rsidR="007B48DD" w:rsidRPr="00CC5D44">
        <w:rPr>
          <w:rStyle w:val="LS2String"/>
          <w:rPrChange w:id="1273" w:author="Terje Kolderup" w:date="2020-01-29T09:56:00Z">
            <w:rPr>
              <w:rStyle w:val="LS2String"/>
              <w:lang w:val="nb-NO"/>
            </w:rPr>
          </w:rPrChange>
        </w:rPr>
        <w:t>"header"</w:t>
      </w:r>
      <w:r w:rsidR="007B48DD" w:rsidRPr="00CC5D44">
        <w:rPr>
          <w:rStyle w:val="LS2Attribute"/>
          <w:rPrChange w:id="1274" w:author="Terje Kolderup" w:date="2020-01-29T09:56:00Z">
            <w:rPr>
              <w:rStyle w:val="LS2Attribute"/>
              <w:lang w:val="nb-NO"/>
            </w:rPr>
          </w:rPrChange>
        </w:rPr>
        <w:t xml:space="preserve"> id=</w:t>
      </w:r>
      <w:r w:rsidR="007B48DD" w:rsidRPr="00CC5D44">
        <w:rPr>
          <w:rStyle w:val="LS2String"/>
          <w:rPrChange w:id="1275" w:author="Terje Kolderup" w:date="2020-01-29T09:56:00Z">
            <w:rPr>
              <w:rStyle w:val="LS2String"/>
              <w:lang w:val="nb-NO"/>
            </w:rPr>
          </w:rPrChange>
        </w:rPr>
        <w:t>"header"</w:t>
      </w:r>
      <w:r w:rsidR="007B48DD" w:rsidRPr="00CC5D44">
        <w:rPr>
          <w:rStyle w:val="LS2Tag"/>
          <w:rPrChange w:id="1276" w:author="Terje Kolderup" w:date="2020-01-29T09:56:00Z">
            <w:rPr>
              <w:rStyle w:val="LS2Tag"/>
              <w:lang w:val="nb-NO"/>
            </w:rPr>
          </w:rPrChange>
        </w:rPr>
        <w:t>&gt;</w:t>
      </w:r>
      <w:r w:rsidR="007B48DD" w:rsidRPr="00017038">
        <w:rPr>
          <w:rFonts w:ascii="Consolas" w:hAnsi="Consolas"/>
          <w:rPrChange w:id="1277" w:author="Terje Kolderup" w:date="2020-01-29T09:56:00Z">
            <w:rPr>
              <w:lang w:val="nb-NO"/>
            </w:rPr>
          </w:rPrChange>
        </w:rPr>
        <w:br/>
        <w:t xml:space="preserve">            </w:t>
      </w:r>
      <w:r w:rsidR="007B48DD" w:rsidRPr="00CC5D44">
        <w:rPr>
          <w:rStyle w:val="LS2Tag"/>
          <w:rPrChange w:id="1278" w:author="Terje Kolderup" w:date="2020-01-29T09:56:00Z">
            <w:rPr>
              <w:rStyle w:val="LS2Tag"/>
              <w:lang w:val="nb-NO"/>
            </w:rPr>
          </w:rPrChange>
        </w:rPr>
        <w:t>&lt;button</w:t>
      </w:r>
      <w:r w:rsidR="007B48DD" w:rsidRPr="00017038">
        <w:rPr>
          <w:rFonts w:ascii="Consolas" w:hAnsi="Consolas"/>
          <w:rPrChange w:id="1279" w:author="Terje Kolderup" w:date="2020-01-29T09:56:00Z">
            <w:rPr>
              <w:lang w:val="nb-NO"/>
            </w:rPr>
          </w:rPrChange>
        </w:rPr>
        <w:t xml:space="preserve"> </w:t>
      </w:r>
      <w:r w:rsidR="007B48DD" w:rsidRPr="00CC5D44">
        <w:rPr>
          <w:rStyle w:val="LS2Attribute"/>
          <w:rPrChange w:id="1280" w:author="Terje Kolderup" w:date="2020-01-29T09:56:00Z">
            <w:rPr>
              <w:rStyle w:val="LS2Attribute"/>
              <w:lang w:val="nb-NO"/>
            </w:rPr>
          </w:rPrChange>
        </w:rPr>
        <w:t>@click=</w:t>
      </w:r>
      <w:r w:rsidR="007B48DD" w:rsidRPr="00CC5D44">
        <w:rPr>
          <w:rStyle w:val="LS2String"/>
          <w:rPrChange w:id="1281" w:author="Terje Kolderup" w:date="2020-01-29T09:56:00Z">
            <w:rPr>
              <w:rStyle w:val="LS2String"/>
              <w:lang w:val="nb-NO"/>
            </w:rPr>
          </w:rPrChange>
        </w:rPr>
        <w:t>"</w:t>
      </w:r>
      <w:proofErr w:type="spellStart"/>
      <w:r w:rsidR="007B48DD" w:rsidRPr="00CC5D44">
        <w:rPr>
          <w:rStyle w:val="LS2String"/>
          <w:rPrChange w:id="1282" w:author="Terje Kolderup" w:date="2020-01-29T09:56:00Z">
            <w:rPr>
              <w:rStyle w:val="LS2String"/>
              <w:lang w:val="nb-NO"/>
            </w:rPr>
          </w:rPrChange>
        </w:rPr>
        <w:t>visOgSkjulMeny</w:t>
      </w:r>
      <w:proofErr w:type="spellEnd"/>
      <w:r w:rsidR="007B48DD" w:rsidRPr="00CC5D44">
        <w:rPr>
          <w:rStyle w:val="LS2String"/>
          <w:rPrChange w:id="1283" w:author="Terje Kolderup" w:date="2020-01-29T09:56:00Z">
            <w:rPr>
              <w:rStyle w:val="LS2String"/>
              <w:lang w:val="nb-NO"/>
            </w:rPr>
          </w:rPrChange>
        </w:rPr>
        <w:t>"</w:t>
      </w:r>
      <w:r w:rsidR="007B48DD" w:rsidRPr="00CC5D44">
        <w:rPr>
          <w:rStyle w:val="LS2Attribute"/>
          <w:rPrChange w:id="1284" w:author="Terje Kolderup" w:date="2020-01-29T09:56:00Z">
            <w:rPr>
              <w:rStyle w:val="LS2Attribute"/>
              <w:lang w:val="nb-NO"/>
            </w:rPr>
          </w:rPrChange>
        </w:rPr>
        <w:t xml:space="preserve"> class=</w:t>
      </w:r>
      <w:r w:rsidR="007B48DD" w:rsidRPr="00CC5D44">
        <w:rPr>
          <w:rStyle w:val="LS2String"/>
          <w:rPrChange w:id="1285" w:author="Terje Kolderup" w:date="2020-01-29T09:56:00Z">
            <w:rPr>
              <w:rStyle w:val="LS2String"/>
              <w:lang w:val="nb-NO"/>
            </w:rPr>
          </w:rPrChange>
        </w:rPr>
        <w:t>"</w:t>
      </w:r>
      <w:proofErr w:type="spellStart"/>
      <w:r w:rsidR="007B48DD" w:rsidRPr="00CC5D44">
        <w:rPr>
          <w:rStyle w:val="LS2String"/>
          <w:rPrChange w:id="1286" w:author="Terje Kolderup" w:date="2020-01-29T09:56:00Z">
            <w:rPr>
              <w:rStyle w:val="LS2String"/>
              <w:lang w:val="nb-NO"/>
            </w:rPr>
          </w:rPrChange>
        </w:rPr>
        <w:t>knapp</w:t>
      </w:r>
      <w:proofErr w:type="spellEnd"/>
      <w:r w:rsidR="007B48DD" w:rsidRPr="00CC5D44">
        <w:rPr>
          <w:rStyle w:val="LS2String"/>
          <w:rPrChange w:id="1287" w:author="Terje Kolderup" w:date="2020-01-29T09:56:00Z">
            <w:rPr>
              <w:rStyle w:val="LS2String"/>
              <w:lang w:val="nb-NO"/>
            </w:rPr>
          </w:rPrChange>
        </w:rPr>
        <w:t>"</w:t>
      </w:r>
      <w:r w:rsidR="007B48DD" w:rsidRPr="00CC5D44">
        <w:rPr>
          <w:rStyle w:val="LS2Tag"/>
          <w:rPrChange w:id="1288" w:author="Terje Kolderup" w:date="2020-01-29T09:56:00Z">
            <w:rPr>
              <w:rStyle w:val="LS2Tag"/>
              <w:lang w:val="nb-NO"/>
            </w:rPr>
          </w:rPrChange>
        </w:rPr>
        <w:t>&gt;</w:t>
      </w:r>
      <w:r w:rsidR="007B48DD" w:rsidRPr="00CC5D44">
        <w:rPr>
          <w:rFonts w:ascii="Segoe UI Symbol" w:hAnsi="Segoe UI Symbol" w:cs="Segoe UI Symbol"/>
          <w:rPrChange w:id="1289" w:author="Terje Kolderup" w:date="2020-01-29T09:56:00Z">
            <w:rPr>
              <w:rFonts w:ascii="Segoe UI Symbol" w:hAnsi="Segoe UI Symbol" w:cs="Segoe UI Symbol"/>
              <w:lang w:val="nb-NO"/>
            </w:rPr>
          </w:rPrChange>
        </w:rPr>
        <w:t>☰</w:t>
      </w:r>
      <w:r w:rsidR="007B48DD" w:rsidRPr="00CC5D44">
        <w:rPr>
          <w:rStyle w:val="LS2Tag"/>
          <w:rPrChange w:id="1290" w:author="Terje Kolderup" w:date="2020-01-29T09:56:00Z">
            <w:rPr>
              <w:rStyle w:val="LS2Tag"/>
              <w:lang w:val="nb-NO"/>
            </w:rPr>
          </w:rPrChange>
        </w:rPr>
        <w:t>&lt;/button&gt;</w:t>
      </w:r>
      <w:r w:rsidR="007B48DD" w:rsidRPr="00017038">
        <w:rPr>
          <w:rFonts w:ascii="Consolas" w:hAnsi="Consolas"/>
          <w:rPrChange w:id="1291" w:author="Terje Kolderup" w:date="2020-01-29T09:56:00Z">
            <w:rPr>
              <w:lang w:val="nb-NO"/>
            </w:rPr>
          </w:rPrChange>
        </w:rPr>
        <w:t xml:space="preserve"> </w:t>
      </w:r>
      <w:r w:rsidR="008C0F14" w:rsidRPr="00017038">
        <w:rPr>
          <w:rFonts w:ascii="Consolas" w:hAnsi="Consolas"/>
          <w:rPrChange w:id="1292" w:author="Terje Kolderup" w:date="2020-01-29T09:56:00Z">
            <w:rPr>
              <w:lang w:val="nb-NO"/>
            </w:rPr>
          </w:rPrChange>
        </w:rPr>
        <w:br/>
        <w:t xml:space="preserve">            </w:t>
      </w:r>
      <w:proofErr w:type="spellStart"/>
      <w:r w:rsidR="007B48DD" w:rsidRPr="00017038">
        <w:rPr>
          <w:rFonts w:ascii="Consolas" w:hAnsi="Consolas"/>
          <w:rPrChange w:id="1293" w:author="Terje Kolderup" w:date="2020-01-29T09:56:00Z">
            <w:rPr>
              <w:lang w:val="nb-NO"/>
            </w:rPr>
          </w:rPrChange>
        </w:rPr>
        <w:t>Vinlotterix</w:t>
      </w:r>
      <w:proofErr w:type="spellEnd"/>
      <w:r w:rsidR="007B48DD" w:rsidRPr="00017038">
        <w:rPr>
          <w:rFonts w:ascii="Consolas" w:hAnsi="Consolas"/>
          <w:rPrChange w:id="1294" w:author="Terje Kolderup" w:date="2020-01-29T09:56:00Z">
            <w:rPr>
              <w:lang w:val="nb-NO"/>
            </w:rPr>
          </w:rPrChange>
        </w:rPr>
        <w:t xml:space="preserve"> </w:t>
      </w:r>
      <w:r w:rsidR="007B48DD">
        <w:rPr>
          <w:rFonts w:ascii="Segoe UI Emoji" w:hAnsi="Segoe UI Emoji" w:cs="Segoe UI Emoji"/>
        </w:rPr>
        <w:t>🍷</w:t>
      </w:r>
      <w:r w:rsidR="007B48DD" w:rsidRPr="00017038">
        <w:rPr>
          <w:rFonts w:ascii="Consolas" w:hAnsi="Consolas"/>
          <w:rPrChange w:id="1295" w:author="Terje Kolderup" w:date="2020-01-29T09:56:00Z">
            <w:rPr>
              <w:lang w:val="nb-NO"/>
            </w:rPr>
          </w:rPrChange>
        </w:rPr>
        <w:br/>
        <w:t xml:space="preserve">        </w:t>
      </w:r>
      <w:r w:rsidR="007B48DD" w:rsidRPr="00CC5D44">
        <w:rPr>
          <w:rStyle w:val="LS2Tag"/>
          <w:rPrChange w:id="1296" w:author="Terje Kolderup" w:date="2020-01-29T09:56:00Z">
            <w:rPr>
              <w:rStyle w:val="LS2Tag"/>
              <w:lang w:val="nb-NO"/>
            </w:rPr>
          </w:rPrChange>
        </w:rPr>
        <w:t>&lt;/div&gt;</w:t>
      </w:r>
      <w:r w:rsidR="007B48DD" w:rsidRPr="00017038">
        <w:rPr>
          <w:rFonts w:ascii="Consolas" w:hAnsi="Consolas"/>
          <w:rPrChange w:id="1297" w:author="Terje Kolderup" w:date="2020-01-29T09:56:00Z">
            <w:rPr>
              <w:lang w:val="nb-NO"/>
            </w:rPr>
          </w:rPrChange>
        </w:rPr>
        <w:br/>
        <w:t xml:space="preserve">        </w:t>
      </w:r>
      <w:r w:rsidR="007B48DD" w:rsidRPr="00CC5D44">
        <w:rPr>
          <w:rStyle w:val="LS2Tag"/>
          <w:rPrChange w:id="1298" w:author="Terje Kolderup" w:date="2020-01-29T09:56:00Z">
            <w:rPr>
              <w:rStyle w:val="LS2Tag"/>
              <w:lang w:val="nb-NO"/>
            </w:rPr>
          </w:rPrChange>
        </w:rPr>
        <w:t>&lt;div</w:t>
      </w:r>
      <w:r w:rsidR="007B48DD" w:rsidRPr="00CC5D44">
        <w:rPr>
          <w:rStyle w:val="LS2Attribute"/>
          <w:rPrChange w:id="1299" w:author="Terje Kolderup" w:date="2020-01-29T09:56:00Z">
            <w:rPr>
              <w:rStyle w:val="LS2Attribute"/>
              <w:lang w:val="nb-NO"/>
            </w:rPr>
          </w:rPrChange>
        </w:rPr>
        <w:t xml:space="preserve"> v-if=</w:t>
      </w:r>
      <w:r w:rsidR="007B48DD" w:rsidRPr="00CC5D44">
        <w:rPr>
          <w:rStyle w:val="LS2String"/>
          <w:rPrChange w:id="1300" w:author="Terje Kolderup" w:date="2020-01-29T09:56:00Z">
            <w:rPr>
              <w:rStyle w:val="LS2String"/>
              <w:lang w:val="nb-NO"/>
            </w:rPr>
          </w:rPrChange>
        </w:rPr>
        <w:t>"</w:t>
      </w:r>
      <w:proofErr w:type="spellStart"/>
      <w:r w:rsidR="007B48DD" w:rsidRPr="00CC5D44">
        <w:rPr>
          <w:rStyle w:val="LS2String"/>
          <w:rPrChange w:id="1301" w:author="Terje Kolderup" w:date="2020-01-29T09:56:00Z">
            <w:rPr>
              <w:rStyle w:val="LS2String"/>
              <w:lang w:val="nb-NO"/>
            </w:rPr>
          </w:rPrChange>
        </w:rPr>
        <w:t>currentPage</w:t>
      </w:r>
      <w:proofErr w:type="spellEnd"/>
      <w:r w:rsidR="007B48DD" w:rsidRPr="00CC5D44">
        <w:rPr>
          <w:rStyle w:val="LS2String"/>
          <w:rPrChange w:id="1302" w:author="Terje Kolderup" w:date="2020-01-29T09:56:00Z">
            <w:rPr>
              <w:rStyle w:val="LS2String"/>
              <w:lang w:val="nb-NO"/>
            </w:rPr>
          </w:rPrChange>
        </w:rPr>
        <w:t xml:space="preserve"> == '</w:t>
      </w:r>
      <w:proofErr w:type="spellStart"/>
      <w:r w:rsidR="007B48DD" w:rsidRPr="00CC5D44">
        <w:rPr>
          <w:rStyle w:val="LS2String"/>
          <w:rPrChange w:id="1303" w:author="Terje Kolderup" w:date="2020-01-29T09:56:00Z">
            <w:rPr>
              <w:rStyle w:val="LS2String"/>
              <w:lang w:val="nb-NO"/>
            </w:rPr>
          </w:rPrChange>
        </w:rPr>
        <w:t>personer</w:t>
      </w:r>
      <w:proofErr w:type="spellEnd"/>
      <w:r w:rsidR="007B48DD" w:rsidRPr="00CC5D44">
        <w:rPr>
          <w:rStyle w:val="LS2String"/>
          <w:rPrChange w:id="1304" w:author="Terje Kolderup" w:date="2020-01-29T09:56:00Z">
            <w:rPr>
              <w:rStyle w:val="LS2String"/>
              <w:lang w:val="nb-NO"/>
            </w:rPr>
          </w:rPrChange>
        </w:rPr>
        <w:t>'"</w:t>
      </w:r>
      <w:r w:rsidR="007B48DD" w:rsidRPr="00CC5D44">
        <w:rPr>
          <w:rStyle w:val="LS2Attribute"/>
          <w:rPrChange w:id="1305" w:author="Terje Kolderup" w:date="2020-01-29T09:56:00Z">
            <w:rPr>
              <w:rStyle w:val="LS2Attribute"/>
              <w:lang w:val="nb-NO"/>
            </w:rPr>
          </w:rPrChange>
        </w:rPr>
        <w:t xml:space="preserve"> class=</w:t>
      </w:r>
      <w:r w:rsidR="007B48DD" w:rsidRPr="00CC5D44">
        <w:rPr>
          <w:rStyle w:val="LS2String"/>
          <w:rPrChange w:id="1306" w:author="Terje Kolderup" w:date="2020-01-29T09:56:00Z">
            <w:rPr>
              <w:rStyle w:val="LS2String"/>
              <w:lang w:val="nb-NO"/>
            </w:rPr>
          </w:rPrChange>
        </w:rPr>
        <w:t>"</w:t>
      </w:r>
      <w:proofErr w:type="spellStart"/>
      <w:r w:rsidR="007B48DD" w:rsidRPr="00CC5D44">
        <w:rPr>
          <w:rStyle w:val="LS2String"/>
          <w:rPrChange w:id="1307" w:author="Terje Kolderup" w:date="2020-01-29T09:56:00Z">
            <w:rPr>
              <w:rStyle w:val="LS2String"/>
              <w:lang w:val="nb-NO"/>
            </w:rPr>
          </w:rPrChange>
        </w:rPr>
        <w:t>innhold</w:t>
      </w:r>
      <w:proofErr w:type="spellEnd"/>
      <w:r w:rsidR="007B48DD" w:rsidRPr="00CC5D44">
        <w:rPr>
          <w:rStyle w:val="LS2String"/>
          <w:rPrChange w:id="1308" w:author="Terje Kolderup" w:date="2020-01-29T09:56:00Z">
            <w:rPr>
              <w:rStyle w:val="LS2String"/>
              <w:lang w:val="nb-NO"/>
            </w:rPr>
          </w:rPrChange>
        </w:rPr>
        <w:t>"</w:t>
      </w:r>
      <w:r w:rsidR="007B48DD" w:rsidRPr="00CC5D44">
        <w:rPr>
          <w:rStyle w:val="LS2Attribute"/>
          <w:rPrChange w:id="1309" w:author="Terje Kolderup" w:date="2020-01-29T09:56:00Z">
            <w:rPr>
              <w:rStyle w:val="LS2Attribute"/>
              <w:lang w:val="nb-NO"/>
            </w:rPr>
          </w:rPrChange>
        </w:rPr>
        <w:t xml:space="preserve"> id=</w:t>
      </w:r>
      <w:r w:rsidR="007B48DD" w:rsidRPr="00CC5D44">
        <w:rPr>
          <w:rStyle w:val="LS2String"/>
          <w:rPrChange w:id="1310" w:author="Terje Kolderup" w:date="2020-01-29T09:56:00Z">
            <w:rPr>
              <w:rStyle w:val="LS2String"/>
              <w:lang w:val="nb-NO"/>
            </w:rPr>
          </w:rPrChange>
        </w:rPr>
        <w:t>"</w:t>
      </w:r>
      <w:proofErr w:type="spellStart"/>
      <w:r w:rsidR="007B48DD" w:rsidRPr="00CC5D44">
        <w:rPr>
          <w:rStyle w:val="LS2String"/>
          <w:rPrChange w:id="1311" w:author="Terje Kolderup" w:date="2020-01-29T09:56:00Z">
            <w:rPr>
              <w:rStyle w:val="LS2String"/>
              <w:lang w:val="nb-NO"/>
            </w:rPr>
          </w:rPrChange>
        </w:rPr>
        <w:t>innhold</w:t>
      </w:r>
      <w:proofErr w:type="spellEnd"/>
      <w:r w:rsidR="007B48DD" w:rsidRPr="00CC5D44">
        <w:rPr>
          <w:rStyle w:val="LS2String"/>
          <w:rPrChange w:id="1312" w:author="Terje Kolderup" w:date="2020-01-29T09:56:00Z">
            <w:rPr>
              <w:rStyle w:val="LS2String"/>
              <w:lang w:val="nb-NO"/>
            </w:rPr>
          </w:rPrChange>
        </w:rPr>
        <w:t>"</w:t>
      </w:r>
      <w:r w:rsidR="007B48DD" w:rsidRPr="00CC5D44">
        <w:rPr>
          <w:rStyle w:val="LS2Tag"/>
          <w:rPrChange w:id="1313" w:author="Terje Kolderup" w:date="2020-01-29T09:56:00Z">
            <w:rPr>
              <w:rStyle w:val="LS2Tag"/>
              <w:lang w:val="nb-NO"/>
            </w:rPr>
          </w:rPrChange>
        </w:rPr>
        <w:t>&gt;</w:t>
      </w:r>
      <w:r w:rsidR="007B48DD" w:rsidRPr="00017038">
        <w:rPr>
          <w:rFonts w:ascii="Consolas" w:hAnsi="Consolas"/>
          <w:rPrChange w:id="1314" w:author="Terje Kolderup" w:date="2020-01-29T09:56:00Z">
            <w:rPr>
              <w:lang w:val="nb-NO"/>
            </w:rPr>
          </w:rPrChange>
        </w:rPr>
        <w:br/>
        <w:t xml:space="preserve">            </w:t>
      </w:r>
      <w:r w:rsidR="007B48DD" w:rsidRPr="00CC5D44">
        <w:rPr>
          <w:rStyle w:val="LS2Tag"/>
          <w:rPrChange w:id="1315" w:author="Terje Kolderup" w:date="2020-01-29T09:56:00Z">
            <w:rPr>
              <w:rStyle w:val="LS2Tag"/>
              <w:lang w:val="nb-NO"/>
            </w:rPr>
          </w:rPrChange>
        </w:rPr>
        <w:t>&lt;table&gt;</w:t>
      </w:r>
      <w:r w:rsidR="007B48DD" w:rsidRPr="00017038">
        <w:rPr>
          <w:rFonts w:ascii="Consolas" w:hAnsi="Consolas"/>
          <w:rPrChange w:id="1316" w:author="Terje Kolderup" w:date="2020-01-29T09:56:00Z">
            <w:rPr>
              <w:lang w:val="nb-NO"/>
            </w:rPr>
          </w:rPrChange>
        </w:rPr>
        <w:br/>
        <w:t xml:space="preserve">                </w:t>
      </w:r>
      <w:r w:rsidR="007B48DD" w:rsidRPr="00CC5D44">
        <w:rPr>
          <w:rStyle w:val="LS2Tag"/>
          <w:rPrChange w:id="1317" w:author="Terje Kolderup" w:date="2020-01-29T09:56:00Z">
            <w:rPr>
              <w:rStyle w:val="LS2Tag"/>
              <w:lang w:val="nb-NO"/>
            </w:rPr>
          </w:rPrChange>
        </w:rPr>
        <w:t>&lt;tr&gt;</w:t>
      </w:r>
      <w:r w:rsidR="007B48DD" w:rsidRPr="00017038">
        <w:rPr>
          <w:rFonts w:ascii="Consolas" w:hAnsi="Consolas"/>
          <w:rPrChange w:id="1318" w:author="Terje Kolderup" w:date="2020-01-29T09:56:00Z">
            <w:rPr>
              <w:lang w:val="nb-NO"/>
            </w:rPr>
          </w:rPrChange>
        </w:rPr>
        <w:br/>
        <w:t xml:space="preserve">                    </w:t>
      </w:r>
      <w:r w:rsidR="007B48DD" w:rsidRPr="00CC5D44">
        <w:rPr>
          <w:rStyle w:val="LS2Tag"/>
          <w:rPrChange w:id="1319" w:author="Terje Kolderup" w:date="2020-01-29T09:56:00Z">
            <w:rPr>
              <w:rStyle w:val="LS2Tag"/>
              <w:lang w:val="nb-NO"/>
            </w:rPr>
          </w:rPrChange>
        </w:rPr>
        <w:t>&lt;td&gt;</w:t>
      </w:r>
      <w:r w:rsidR="007B48DD" w:rsidRPr="00017038">
        <w:rPr>
          <w:rFonts w:ascii="Consolas" w:hAnsi="Consolas"/>
          <w:rPrChange w:id="1320" w:author="Terje Kolderup" w:date="2020-01-29T09:56:00Z">
            <w:rPr>
              <w:lang w:val="nb-NO"/>
            </w:rPr>
          </w:rPrChange>
        </w:rPr>
        <w:br/>
        <w:t xml:space="preserve">                        </w:t>
      </w:r>
      <w:r w:rsidR="007B48DD" w:rsidRPr="00CC5D44">
        <w:rPr>
          <w:rStyle w:val="LS2Tag"/>
          <w:rPrChange w:id="1321" w:author="Terje Kolderup" w:date="2020-01-29T09:56:00Z">
            <w:rPr>
              <w:rStyle w:val="LS2Tag"/>
              <w:lang w:val="nb-NO"/>
            </w:rPr>
          </w:rPrChange>
        </w:rPr>
        <w:t>&lt;input</w:t>
      </w:r>
      <w:r w:rsidR="007B48DD" w:rsidRPr="00CC5D44">
        <w:rPr>
          <w:rStyle w:val="LS2Attribute"/>
          <w:rPrChange w:id="1322" w:author="Terje Kolderup" w:date="2020-01-29T09:56:00Z">
            <w:rPr>
              <w:rStyle w:val="LS2Attribute"/>
              <w:lang w:val="nb-NO"/>
            </w:rPr>
          </w:rPrChange>
        </w:rPr>
        <w:t xml:space="preserve"> type=</w:t>
      </w:r>
      <w:r w:rsidR="007B48DD" w:rsidRPr="00CC5D44">
        <w:rPr>
          <w:rStyle w:val="LS2String"/>
          <w:rPrChange w:id="1323" w:author="Terje Kolderup" w:date="2020-01-29T09:56:00Z">
            <w:rPr>
              <w:rStyle w:val="LS2String"/>
              <w:lang w:val="nb-NO"/>
            </w:rPr>
          </w:rPrChange>
        </w:rPr>
        <w:t>"checkbox"</w:t>
      </w:r>
      <w:r w:rsidR="007B48DD" w:rsidRPr="00CC5D44">
        <w:rPr>
          <w:rStyle w:val="LS2Attribute"/>
          <w:rPrChange w:id="1324" w:author="Terje Kolderup" w:date="2020-01-29T09:56:00Z">
            <w:rPr>
              <w:rStyle w:val="LS2Attribute"/>
              <w:lang w:val="nb-NO"/>
            </w:rPr>
          </w:rPrChange>
        </w:rPr>
        <w:t xml:space="preserve"> v-model=</w:t>
      </w:r>
      <w:r w:rsidR="007B48DD" w:rsidRPr="00CC5D44">
        <w:rPr>
          <w:rStyle w:val="LS2String"/>
          <w:rPrChange w:id="1325" w:author="Terje Kolderup" w:date="2020-01-29T09:56:00Z">
            <w:rPr>
              <w:rStyle w:val="LS2String"/>
              <w:lang w:val="nb-NO"/>
            </w:rPr>
          </w:rPrChange>
        </w:rPr>
        <w:t>"</w:t>
      </w:r>
      <w:proofErr w:type="spellStart"/>
      <w:r w:rsidR="007B48DD" w:rsidRPr="00CC5D44">
        <w:rPr>
          <w:rStyle w:val="LS2String"/>
          <w:rPrChange w:id="1326" w:author="Terje Kolderup" w:date="2020-01-29T09:56:00Z">
            <w:rPr>
              <w:rStyle w:val="LS2String"/>
              <w:lang w:val="nb-NO"/>
            </w:rPr>
          </w:rPrChange>
        </w:rPr>
        <w:t>personer.velgAlle</w:t>
      </w:r>
      <w:proofErr w:type="spellEnd"/>
      <w:r w:rsidR="007B48DD" w:rsidRPr="00CC5D44">
        <w:rPr>
          <w:rStyle w:val="LS2String"/>
          <w:rPrChange w:id="1327" w:author="Terje Kolderup" w:date="2020-01-29T09:56:00Z">
            <w:rPr>
              <w:rStyle w:val="LS2String"/>
              <w:lang w:val="nb-NO"/>
            </w:rPr>
          </w:rPrChange>
        </w:rPr>
        <w:t>"</w:t>
      </w:r>
      <w:r w:rsidR="007B48DD" w:rsidRPr="00017038">
        <w:rPr>
          <w:rFonts w:ascii="Consolas" w:hAnsi="Consolas"/>
          <w:rPrChange w:id="1328" w:author="Terje Kolderup" w:date="2020-01-29T09:56:00Z">
            <w:rPr>
              <w:lang w:val="nb-NO"/>
            </w:rPr>
          </w:rPrChange>
        </w:rPr>
        <w:br/>
        <w:t xml:space="preserve">                               </w:t>
      </w:r>
      <w:r w:rsidR="007B48DD" w:rsidRPr="00CC5D44">
        <w:rPr>
          <w:rStyle w:val="LS2Attribute"/>
          <w:rPrChange w:id="1329" w:author="Terje Kolderup" w:date="2020-01-29T09:56:00Z">
            <w:rPr>
              <w:rStyle w:val="LS2Attribute"/>
              <w:lang w:val="nb-NO"/>
            </w:rPr>
          </w:rPrChange>
        </w:rPr>
        <w:t>@click=</w:t>
      </w:r>
      <w:r w:rsidR="007B48DD" w:rsidRPr="00CC5D44">
        <w:rPr>
          <w:rStyle w:val="LS2String"/>
          <w:rPrChange w:id="1330" w:author="Terje Kolderup" w:date="2020-01-29T09:56:00Z">
            <w:rPr>
              <w:rStyle w:val="LS2String"/>
              <w:lang w:val="nb-NO"/>
            </w:rPr>
          </w:rPrChange>
        </w:rPr>
        <w:t>"</w:t>
      </w:r>
      <w:proofErr w:type="spellStart"/>
      <w:r w:rsidR="007B48DD" w:rsidRPr="00CC5D44">
        <w:rPr>
          <w:rStyle w:val="LS2String"/>
          <w:rPrChange w:id="1331" w:author="Terje Kolderup" w:date="2020-01-29T09:56:00Z">
            <w:rPr>
              <w:rStyle w:val="LS2String"/>
              <w:lang w:val="nb-NO"/>
            </w:rPr>
          </w:rPrChange>
        </w:rPr>
        <w:t>velgAlleEllerIngen</w:t>
      </w:r>
      <w:proofErr w:type="spellEnd"/>
      <w:r w:rsidR="007B48DD" w:rsidRPr="00CC5D44">
        <w:rPr>
          <w:rStyle w:val="LS2String"/>
          <w:rPrChange w:id="1332" w:author="Terje Kolderup" w:date="2020-01-29T09:56:00Z">
            <w:rPr>
              <w:rStyle w:val="LS2String"/>
              <w:lang w:val="nb-NO"/>
            </w:rPr>
          </w:rPrChange>
        </w:rPr>
        <w:t>"</w:t>
      </w:r>
      <w:r w:rsidR="007B48DD" w:rsidRPr="00017038">
        <w:rPr>
          <w:rFonts w:ascii="Consolas" w:hAnsi="Consolas"/>
          <w:rPrChange w:id="1333" w:author="Terje Kolderup" w:date="2020-01-29T09:56:00Z">
            <w:rPr>
              <w:lang w:val="nb-NO"/>
            </w:rPr>
          </w:rPrChange>
        </w:rPr>
        <w:t xml:space="preserve"> </w:t>
      </w:r>
      <w:r w:rsidR="007B48DD" w:rsidRPr="00CC5D44">
        <w:rPr>
          <w:rStyle w:val="LS2Tag"/>
          <w:rPrChange w:id="1334" w:author="Terje Kolderup" w:date="2020-01-29T09:56:00Z">
            <w:rPr>
              <w:rStyle w:val="LS2Tag"/>
              <w:lang w:val="nb-NO"/>
            </w:rPr>
          </w:rPrChange>
        </w:rPr>
        <w:t>/&gt;</w:t>
      </w:r>
      <w:r w:rsidR="007B48DD" w:rsidRPr="00017038">
        <w:rPr>
          <w:rFonts w:ascii="Consolas" w:hAnsi="Consolas"/>
          <w:rPrChange w:id="1335" w:author="Terje Kolderup" w:date="2020-01-29T09:56:00Z">
            <w:rPr>
              <w:lang w:val="nb-NO"/>
            </w:rPr>
          </w:rPrChange>
        </w:rPr>
        <w:br/>
        <w:t xml:space="preserve">                    </w:t>
      </w:r>
      <w:r w:rsidR="007B48DD" w:rsidRPr="00CC5D44">
        <w:rPr>
          <w:rStyle w:val="LS2Tag"/>
          <w:rPrChange w:id="1336" w:author="Terje Kolderup" w:date="2020-01-29T09:56:00Z">
            <w:rPr>
              <w:rStyle w:val="LS2Tag"/>
              <w:lang w:val="nb-NO"/>
            </w:rPr>
          </w:rPrChange>
        </w:rPr>
        <w:t>&lt;/td&gt;</w:t>
      </w:r>
      <w:r w:rsidR="007B48DD" w:rsidRPr="00017038">
        <w:rPr>
          <w:rFonts w:ascii="Consolas" w:hAnsi="Consolas"/>
          <w:rPrChange w:id="1337" w:author="Terje Kolderup" w:date="2020-01-29T09:56:00Z">
            <w:rPr>
              <w:lang w:val="nb-NO"/>
            </w:rPr>
          </w:rPrChange>
        </w:rPr>
        <w:br/>
        <w:t xml:space="preserve">                    </w:t>
      </w:r>
      <w:r w:rsidR="007B48DD" w:rsidRPr="00CC5D44">
        <w:rPr>
          <w:rStyle w:val="LS2Tag"/>
          <w:rPrChange w:id="1338" w:author="Terje Kolderup" w:date="2020-01-29T09:56:00Z">
            <w:rPr>
              <w:rStyle w:val="LS2Tag"/>
              <w:lang w:val="nb-NO"/>
            </w:rPr>
          </w:rPrChange>
        </w:rPr>
        <w:t>&lt;td&gt;&lt;b&gt;</w:t>
      </w:r>
      <w:proofErr w:type="spellStart"/>
      <w:r w:rsidR="007B48DD" w:rsidRPr="00017038">
        <w:rPr>
          <w:rFonts w:ascii="Consolas" w:hAnsi="Consolas"/>
          <w:rPrChange w:id="1339" w:author="Terje Kolderup" w:date="2020-01-29T09:56:00Z">
            <w:rPr>
              <w:lang w:val="nb-NO"/>
            </w:rPr>
          </w:rPrChange>
        </w:rPr>
        <w:t>Personer</w:t>
      </w:r>
      <w:proofErr w:type="spellEnd"/>
      <w:r w:rsidR="007B48DD" w:rsidRPr="00CC5D44">
        <w:rPr>
          <w:rStyle w:val="LS2Tag"/>
          <w:rPrChange w:id="1340" w:author="Terje Kolderup" w:date="2020-01-29T09:56:00Z">
            <w:rPr>
              <w:rStyle w:val="LS2Tag"/>
              <w:lang w:val="nb-NO"/>
            </w:rPr>
          </w:rPrChange>
        </w:rPr>
        <w:t>&lt;/b&gt;&lt;/td&gt;</w:t>
      </w:r>
      <w:r w:rsidR="007B48DD" w:rsidRPr="00017038">
        <w:rPr>
          <w:rFonts w:ascii="Consolas" w:hAnsi="Consolas"/>
          <w:rPrChange w:id="1341" w:author="Terje Kolderup" w:date="2020-01-29T09:56:00Z">
            <w:rPr>
              <w:lang w:val="nb-NO"/>
            </w:rPr>
          </w:rPrChange>
        </w:rPr>
        <w:br/>
        <w:t xml:space="preserve">                    </w:t>
      </w:r>
      <w:r w:rsidR="007B48DD" w:rsidRPr="00CC5D44">
        <w:rPr>
          <w:rStyle w:val="LS2Tag"/>
          <w:rPrChange w:id="1342" w:author="Terje Kolderup" w:date="2020-01-29T09:56:00Z">
            <w:rPr>
              <w:rStyle w:val="LS2Tag"/>
              <w:lang w:val="nb-NO"/>
            </w:rPr>
          </w:rPrChange>
        </w:rPr>
        <w:t>&lt;td&gt;&lt;/td&gt;</w:t>
      </w:r>
      <w:r w:rsidR="007B48DD" w:rsidRPr="00017038">
        <w:rPr>
          <w:rFonts w:ascii="Consolas" w:hAnsi="Consolas"/>
          <w:rPrChange w:id="1343" w:author="Terje Kolderup" w:date="2020-01-29T09:56:00Z">
            <w:rPr>
              <w:lang w:val="nb-NO"/>
            </w:rPr>
          </w:rPrChange>
        </w:rPr>
        <w:br/>
        <w:t xml:space="preserve">                </w:t>
      </w:r>
      <w:r w:rsidR="007B48DD" w:rsidRPr="00CC5D44">
        <w:rPr>
          <w:rStyle w:val="LS2Tag"/>
          <w:rPrChange w:id="1344" w:author="Terje Kolderup" w:date="2020-01-29T09:56:00Z">
            <w:rPr>
              <w:rStyle w:val="LS2Tag"/>
              <w:lang w:val="nb-NO"/>
            </w:rPr>
          </w:rPrChange>
        </w:rPr>
        <w:t>&lt;/tr&gt;</w:t>
      </w:r>
      <w:r w:rsidR="007B48DD" w:rsidRPr="00017038">
        <w:rPr>
          <w:rFonts w:ascii="Consolas" w:hAnsi="Consolas"/>
          <w:rPrChange w:id="1345" w:author="Terje Kolderup" w:date="2020-01-29T09:56:00Z">
            <w:rPr>
              <w:lang w:val="nb-NO"/>
            </w:rPr>
          </w:rPrChange>
        </w:rPr>
        <w:br/>
        <w:t xml:space="preserve">                </w:t>
      </w:r>
      <w:r w:rsidR="007B48DD" w:rsidRPr="00CC5D44">
        <w:rPr>
          <w:rStyle w:val="LS2Tag"/>
          <w:rPrChange w:id="1346" w:author="Terje Kolderup" w:date="2020-01-29T09:56:00Z">
            <w:rPr>
              <w:rStyle w:val="LS2Tag"/>
              <w:lang w:val="nb-NO"/>
            </w:rPr>
          </w:rPrChange>
        </w:rPr>
        <w:t>&lt;tr</w:t>
      </w:r>
      <w:r w:rsidR="007B48DD" w:rsidRPr="00CC5D44">
        <w:rPr>
          <w:rStyle w:val="LS2Attribute"/>
          <w:rPrChange w:id="1347" w:author="Terje Kolderup" w:date="2020-01-29T09:56:00Z">
            <w:rPr>
              <w:rStyle w:val="LS2Attribute"/>
              <w:lang w:val="nb-NO"/>
            </w:rPr>
          </w:rPrChange>
        </w:rPr>
        <w:t xml:space="preserve"> v-for=</w:t>
      </w:r>
      <w:r w:rsidR="007B48DD" w:rsidRPr="00CC5D44">
        <w:rPr>
          <w:rStyle w:val="LS2String"/>
          <w:rPrChange w:id="1348" w:author="Terje Kolderup" w:date="2020-01-29T09:56:00Z">
            <w:rPr>
              <w:rStyle w:val="LS2String"/>
              <w:lang w:val="nb-NO"/>
            </w:rPr>
          </w:rPrChange>
        </w:rPr>
        <w:t xml:space="preserve">"person in </w:t>
      </w:r>
      <w:proofErr w:type="spellStart"/>
      <w:r w:rsidR="007B48DD" w:rsidRPr="00CC5D44">
        <w:rPr>
          <w:rStyle w:val="LS2String"/>
          <w:rPrChange w:id="1349" w:author="Terje Kolderup" w:date="2020-01-29T09:56:00Z">
            <w:rPr>
              <w:rStyle w:val="LS2String"/>
              <w:lang w:val="nb-NO"/>
            </w:rPr>
          </w:rPrChange>
        </w:rPr>
        <w:t>personer.liste</w:t>
      </w:r>
      <w:proofErr w:type="spellEnd"/>
      <w:r w:rsidR="007B48DD" w:rsidRPr="00CC5D44">
        <w:rPr>
          <w:rStyle w:val="LS2String"/>
          <w:rPrChange w:id="1350" w:author="Terje Kolderup" w:date="2020-01-29T09:56:00Z">
            <w:rPr>
              <w:rStyle w:val="LS2String"/>
              <w:lang w:val="nb-NO"/>
            </w:rPr>
          </w:rPrChange>
        </w:rPr>
        <w:t>"</w:t>
      </w:r>
      <w:r w:rsidR="007B48DD" w:rsidRPr="00CC5D44">
        <w:rPr>
          <w:rStyle w:val="LS2Tag"/>
          <w:rPrChange w:id="1351" w:author="Terje Kolderup" w:date="2020-01-29T09:56:00Z">
            <w:rPr>
              <w:rStyle w:val="LS2Tag"/>
              <w:lang w:val="nb-NO"/>
            </w:rPr>
          </w:rPrChange>
        </w:rPr>
        <w:t>&gt;</w:t>
      </w:r>
      <w:r w:rsidR="007B48DD" w:rsidRPr="00017038">
        <w:rPr>
          <w:rFonts w:ascii="Consolas" w:hAnsi="Consolas"/>
          <w:rPrChange w:id="1352" w:author="Terje Kolderup" w:date="2020-01-29T09:56:00Z">
            <w:rPr>
              <w:lang w:val="nb-NO"/>
            </w:rPr>
          </w:rPrChange>
        </w:rPr>
        <w:br/>
        <w:t xml:space="preserve">                    </w:t>
      </w:r>
      <w:r w:rsidR="007B48DD" w:rsidRPr="00CC5D44">
        <w:rPr>
          <w:rStyle w:val="LS2Tag"/>
          <w:rPrChange w:id="1353" w:author="Terje Kolderup" w:date="2020-01-29T09:56:00Z">
            <w:rPr>
              <w:rStyle w:val="LS2Tag"/>
              <w:lang w:val="nb-NO"/>
            </w:rPr>
          </w:rPrChange>
        </w:rPr>
        <w:t>&lt;td&gt;</w:t>
      </w:r>
      <w:r w:rsidR="007B48DD" w:rsidRPr="00017038">
        <w:rPr>
          <w:rFonts w:ascii="Consolas" w:hAnsi="Consolas"/>
          <w:rPrChange w:id="1354" w:author="Terje Kolderup" w:date="2020-01-29T09:56:00Z">
            <w:rPr>
              <w:lang w:val="nb-NO"/>
            </w:rPr>
          </w:rPrChange>
        </w:rPr>
        <w:br/>
        <w:t xml:space="preserve">                        </w:t>
      </w:r>
      <w:r w:rsidR="007B48DD" w:rsidRPr="00CC5D44">
        <w:rPr>
          <w:rStyle w:val="LS2Tag"/>
          <w:rPrChange w:id="1355" w:author="Terje Kolderup" w:date="2020-01-29T09:56:00Z">
            <w:rPr>
              <w:rStyle w:val="LS2Tag"/>
              <w:lang w:val="nb-NO"/>
            </w:rPr>
          </w:rPrChange>
        </w:rPr>
        <w:t>&lt;input</w:t>
      </w:r>
      <w:r w:rsidR="007B48DD" w:rsidRPr="00CC5D44">
        <w:rPr>
          <w:rStyle w:val="LS2Attribute"/>
          <w:rPrChange w:id="1356" w:author="Terje Kolderup" w:date="2020-01-29T09:56:00Z">
            <w:rPr>
              <w:rStyle w:val="LS2Attribute"/>
              <w:lang w:val="nb-NO"/>
            </w:rPr>
          </w:rPrChange>
        </w:rPr>
        <w:t xml:space="preserve"> type=</w:t>
      </w:r>
      <w:r w:rsidR="007B48DD" w:rsidRPr="00CC5D44">
        <w:rPr>
          <w:rStyle w:val="LS2String"/>
          <w:rPrChange w:id="1357" w:author="Terje Kolderup" w:date="2020-01-29T09:56:00Z">
            <w:rPr>
              <w:rStyle w:val="LS2String"/>
              <w:lang w:val="nb-NO"/>
            </w:rPr>
          </w:rPrChange>
        </w:rPr>
        <w:t>"checkbox"</w:t>
      </w:r>
      <w:r w:rsidR="007B48DD" w:rsidRPr="00CC5D44">
        <w:rPr>
          <w:rStyle w:val="LS2Attribute"/>
          <w:rPrChange w:id="1358" w:author="Terje Kolderup" w:date="2020-01-29T09:56:00Z">
            <w:rPr>
              <w:rStyle w:val="LS2Attribute"/>
              <w:lang w:val="nb-NO"/>
            </w:rPr>
          </w:rPrChange>
        </w:rPr>
        <w:t xml:space="preserve"> v-model=</w:t>
      </w:r>
      <w:r w:rsidR="007B48DD" w:rsidRPr="00CC5D44">
        <w:rPr>
          <w:rStyle w:val="LS2String"/>
          <w:rPrChange w:id="1359" w:author="Terje Kolderup" w:date="2020-01-29T09:56:00Z">
            <w:rPr>
              <w:rStyle w:val="LS2String"/>
              <w:lang w:val="nb-NO"/>
            </w:rPr>
          </w:rPrChange>
        </w:rPr>
        <w:t>"</w:t>
      </w:r>
      <w:proofErr w:type="spellStart"/>
      <w:r w:rsidR="007B48DD" w:rsidRPr="00CC5D44">
        <w:rPr>
          <w:rStyle w:val="LS2String"/>
          <w:rPrChange w:id="1360" w:author="Terje Kolderup" w:date="2020-01-29T09:56:00Z">
            <w:rPr>
              <w:rStyle w:val="LS2String"/>
              <w:lang w:val="nb-NO"/>
            </w:rPr>
          </w:rPrChange>
        </w:rPr>
        <w:t>person.erValgt</w:t>
      </w:r>
      <w:proofErr w:type="spellEnd"/>
      <w:r w:rsidR="007B48DD" w:rsidRPr="00CC5D44">
        <w:rPr>
          <w:rStyle w:val="LS2String"/>
          <w:rPrChange w:id="1361" w:author="Terje Kolderup" w:date="2020-01-29T09:56:00Z">
            <w:rPr>
              <w:rStyle w:val="LS2String"/>
              <w:lang w:val="nb-NO"/>
            </w:rPr>
          </w:rPrChange>
        </w:rPr>
        <w:t>"</w:t>
      </w:r>
      <w:r w:rsidR="007B48DD" w:rsidRPr="00017038">
        <w:rPr>
          <w:rFonts w:ascii="Consolas" w:hAnsi="Consolas"/>
          <w:rPrChange w:id="1362" w:author="Terje Kolderup" w:date="2020-01-29T09:56:00Z">
            <w:rPr>
              <w:lang w:val="nb-NO"/>
            </w:rPr>
          </w:rPrChange>
        </w:rPr>
        <w:t xml:space="preserve"> </w:t>
      </w:r>
      <w:r w:rsidR="007B48DD" w:rsidRPr="00CC5D44">
        <w:rPr>
          <w:rStyle w:val="LS2Tag"/>
          <w:rPrChange w:id="1363" w:author="Terje Kolderup" w:date="2020-01-29T09:56:00Z">
            <w:rPr>
              <w:rStyle w:val="LS2Tag"/>
              <w:lang w:val="nb-NO"/>
            </w:rPr>
          </w:rPrChange>
        </w:rPr>
        <w:t>/&gt;</w:t>
      </w:r>
      <w:r w:rsidR="007B48DD" w:rsidRPr="00017038">
        <w:rPr>
          <w:rFonts w:ascii="Consolas" w:hAnsi="Consolas"/>
          <w:rPrChange w:id="1364" w:author="Terje Kolderup" w:date="2020-01-29T09:56:00Z">
            <w:rPr>
              <w:lang w:val="nb-NO"/>
            </w:rPr>
          </w:rPrChange>
        </w:rPr>
        <w:br/>
        <w:t xml:space="preserve">                    </w:t>
      </w:r>
      <w:r w:rsidR="007B48DD" w:rsidRPr="00CC5D44">
        <w:rPr>
          <w:rStyle w:val="LS2Tag"/>
          <w:rPrChange w:id="1365" w:author="Terje Kolderup" w:date="2020-01-29T09:56:00Z">
            <w:rPr>
              <w:rStyle w:val="LS2Tag"/>
              <w:lang w:val="nb-NO"/>
            </w:rPr>
          </w:rPrChange>
        </w:rPr>
        <w:t>&lt;/td&gt;</w:t>
      </w:r>
      <w:r w:rsidR="007B48DD" w:rsidRPr="00017038">
        <w:rPr>
          <w:rFonts w:ascii="Consolas" w:hAnsi="Consolas"/>
          <w:rPrChange w:id="1366" w:author="Terje Kolderup" w:date="2020-01-29T09:56:00Z">
            <w:rPr>
              <w:lang w:val="nb-NO"/>
            </w:rPr>
          </w:rPrChange>
        </w:rPr>
        <w:br/>
        <w:t xml:space="preserve">                    </w:t>
      </w:r>
      <w:r w:rsidR="007B48DD" w:rsidRPr="00CC5D44">
        <w:rPr>
          <w:rStyle w:val="LS2Tag"/>
          <w:rPrChange w:id="1367" w:author="Terje Kolderup" w:date="2020-01-29T09:56:00Z">
            <w:rPr>
              <w:rStyle w:val="LS2Tag"/>
              <w:lang w:val="nb-NO"/>
            </w:rPr>
          </w:rPrChange>
        </w:rPr>
        <w:t>&lt;td&gt;</w:t>
      </w:r>
      <w:r w:rsidR="007B48DD" w:rsidRPr="00017038">
        <w:rPr>
          <w:rFonts w:ascii="Consolas" w:hAnsi="Consolas"/>
          <w:rPrChange w:id="1368" w:author="Terje Kolderup" w:date="2020-01-29T09:56:00Z">
            <w:rPr>
              <w:lang w:val="nb-NO"/>
            </w:rPr>
          </w:rPrChange>
        </w:rPr>
        <w:t>{{</w:t>
      </w:r>
      <w:proofErr w:type="spellStart"/>
      <w:r w:rsidR="007B48DD" w:rsidRPr="00017038">
        <w:rPr>
          <w:rFonts w:ascii="Consolas" w:hAnsi="Consolas"/>
          <w:rPrChange w:id="1369" w:author="Terje Kolderup" w:date="2020-01-29T09:56:00Z">
            <w:rPr>
              <w:lang w:val="nb-NO"/>
            </w:rPr>
          </w:rPrChange>
        </w:rPr>
        <w:t>person.navn</w:t>
      </w:r>
      <w:proofErr w:type="spellEnd"/>
      <w:r w:rsidR="007B48DD" w:rsidRPr="00017038">
        <w:rPr>
          <w:rFonts w:ascii="Consolas" w:hAnsi="Consolas"/>
          <w:rPrChange w:id="1370" w:author="Terje Kolderup" w:date="2020-01-29T09:56:00Z">
            <w:rPr>
              <w:lang w:val="nb-NO"/>
            </w:rPr>
          </w:rPrChange>
        </w:rPr>
        <w:t>}}</w:t>
      </w:r>
      <w:r w:rsidR="007B48DD" w:rsidRPr="00CC5D44">
        <w:rPr>
          <w:rStyle w:val="LS2Tag"/>
          <w:rPrChange w:id="1371" w:author="Terje Kolderup" w:date="2020-01-29T09:56:00Z">
            <w:rPr>
              <w:rStyle w:val="LS2Tag"/>
              <w:lang w:val="nb-NO"/>
            </w:rPr>
          </w:rPrChange>
        </w:rPr>
        <w:t>&lt;/td&gt;</w:t>
      </w:r>
      <w:r w:rsidR="007B48DD" w:rsidRPr="00017038">
        <w:rPr>
          <w:rFonts w:ascii="Consolas" w:hAnsi="Consolas"/>
          <w:rPrChange w:id="1372" w:author="Terje Kolderup" w:date="2020-01-29T09:56:00Z">
            <w:rPr>
              <w:lang w:val="nb-NO"/>
            </w:rPr>
          </w:rPrChange>
        </w:rPr>
        <w:br/>
        <w:t xml:space="preserve">                    </w:t>
      </w:r>
      <w:r w:rsidR="007B48DD" w:rsidRPr="00CC5D44">
        <w:rPr>
          <w:rStyle w:val="LS2Tag"/>
          <w:rPrChange w:id="1373" w:author="Terje Kolderup" w:date="2020-01-29T09:56:00Z">
            <w:rPr>
              <w:rStyle w:val="LS2Tag"/>
              <w:lang w:val="nb-NO"/>
            </w:rPr>
          </w:rPrChange>
        </w:rPr>
        <w:t>&lt;td&gt;&lt;button</w:t>
      </w:r>
      <w:r w:rsidR="007B48DD" w:rsidRPr="00CC5D44">
        <w:rPr>
          <w:rStyle w:val="LS2Attribute"/>
          <w:rPrChange w:id="1374" w:author="Terje Kolderup" w:date="2020-01-29T09:56:00Z">
            <w:rPr>
              <w:rStyle w:val="LS2Attribute"/>
              <w:lang w:val="nb-NO"/>
            </w:rPr>
          </w:rPrChange>
        </w:rPr>
        <w:t xml:space="preserve"> class=</w:t>
      </w:r>
      <w:r w:rsidR="007B48DD" w:rsidRPr="00CC5D44">
        <w:rPr>
          <w:rStyle w:val="LS2String"/>
          <w:rPrChange w:id="1375" w:author="Terje Kolderup" w:date="2020-01-29T09:56:00Z">
            <w:rPr>
              <w:rStyle w:val="LS2String"/>
              <w:lang w:val="nb-NO"/>
            </w:rPr>
          </w:rPrChange>
        </w:rPr>
        <w:t>"</w:t>
      </w:r>
      <w:proofErr w:type="spellStart"/>
      <w:r w:rsidR="007B48DD" w:rsidRPr="00CC5D44">
        <w:rPr>
          <w:rStyle w:val="LS2String"/>
          <w:rPrChange w:id="1376" w:author="Terje Kolderup" w:date="2020-01-29T09:56:00Z">
            <w:rPr>
              <w:rStyle w:val="LS2String"/>
              <w:lang w:val="nb-NO"/>
            </w:rPr>
          </w:rPrChange>
        </w:rPr>
        <w:t>litenKnapp</w:t>
      </w:r>
      <w:proofErr w:type="spellEnd"/>
      <w:r w:rsidR="007B48DD" w:rsidRPr="00CC5D44">
        <w:rPr>
          <w:rStyle w:val="LS2String"/>
          <w:rPrChange w:id="1377" w:author="Terje Kolderup" w:date="2020-01-29T09:56:00Z">
            <w:rPr>
              <w:rStyle w:val="LS2String"/>
              <w:lang w:val="nb-NO"/>
            </w:rPr>
          </w:rPrChange>
        </w:rPr>
        <w:t>"</w:t>
      </w:r>
      <w:r w:rsidR="007B48DD" w:rsidRPr="00017038">
        <w:rPr>
          <w:rFonts w:ascii="Consolas" w:hAnsi="Consolas"/>
          <w:rPrChange w:id="1378" w:author="Terje Kolderup" w:date="2020-01-29T09:56:00Z">
            <w:rPr>
              <w:lang w:val="nb-NO"/>
            </w:rPr>
          </w:rPrChange>
        </w:rPr>
        <w:t xml:space="preserve"> </w:t>
      </w:r>
      <w:r w:rsidR="009F0529" w:rsidRPr="00017038">
        <w:rPr>
          <w:rFonts w:ascii="Consolas" w:hAnsi="Consolas"/>
          <w:rPrChange w:id="1379" w:author="Terje Kolderup" w:date="2020-01-29T09:56:00Z">
            <w:rPr>
              <w:lang w:val="nb-NO"/>
            </w:rPr>
          </w:rPrChange>
        </w:rPr>
        <w:br/>
        <w:t xml:space="preserve">                                </w:t>
      </w:r>
      <w:r w:rsidR="007B48DD" w:rsidRPr="00CC5D44">
        <w:rPr>
          <w:rStyle w:val="LS2Attribute"/>
          <w:rPrChange w:id="1380" w:author="Terje Kolderup" w:date="2020-01-29T09:56:00Z">
            <w:rPr>
              <w:rStyle w:val="LS2Attribute"/>
              <w:lang w:val="nb-NO"/>
            </w:rPr>
          </w:rPrChange>
        </w:rPr>
        <w:t>@click=</w:t>
      </w:r>
      <w:r w:rsidR="007B48DD" w:rsidRPr="00CC5D44">
        <w:rPr>
          <w:rStyle w:val="LS2String"/>
          <w:rPrChange w:id="1381" w:author="Terje Kolderup" w:date="2020-01-29T09:56:00Z">
            <w:rPr>
              <w:rStyle w:val="LS2String"/>
              <w:lang w:val="nb-NO"/>
            </w:rPr>
          </w:rPrChange>
        </w:rPr>
        <w:t>"</w:t>
      </w:r>
      <w:proofErr w:type="spellStart"/>
      <w:r w:rsidR="007B48DD" w:rsidRPr="00CC5D44">
        <w:rPr>
          <w:rStyle w:val="LS2String"/>
          <w:rPrChange w:id="1382" w:author="Terje Kolderup" w:date="2020-01-29T09:56:00Z">
            <w:rPr>
              <w:rStyle w:val="LS2String"/>
              <w:lang w:val="nb-NO"/>
            </w:rPr>
          </w:rPrChange>
        </w:rPr>
        <w:t>slettPerson</w:t>
      </w:r>
      <w:proofErr w:type="spellEnd"/>
      <w:r w:rsidR="007B48DD" w:rsidRPr="00CC5D44">
        <w:rPr>
          <w:rStyle w:val="LS2String"/>
          <w:rPrChange w:id="1383" w:author="Terje Kolderup" w:date="2020-01-29T09:56:00Z">
            <w:rPr>
              <w:rStyle w:val="LS2String"/>
              <w:lang w:val="nb-NO"/>
            </w:rPr>
          </w:rPrChange>
        </w:rPr>
        <w:t>(person.id)"</w:t>
      </w:r>
      <w:r w:rsidR="007B48DD" w:rsidRPr="00CC5D44">
        <w:rPr>
          <w:rStyle w:val="LS2Tag"/>
          <w:rPrChange w:id="1384" w:author="Terje Kolderup" w:date="2020-01-29T09:56:00Z">
            <w:rPr>
              <w:rStyle w:val="LS2Tag"/>
              <w:lang w:val="nb-NO"/>
            </w:rPr>
          </w:rPrChange>
        </w:rPr>
        <w:t>&gt;</w:t>
      </w:r>
      <w:r w:rsidR="007B48DD" w:rsidRPr="00017038">
        <w:rPr>
          <w:rFonts w:ascii="Consolas" w:hAnsi="Consolas"/>
          <w:rPrChange w:id="1385" w:author="Terje Kolderup" w:date="2020-01-29T09:56:00Z">
            <w:rPr>
              <w:lang w:val="nb-NO"/>
            </w:rPr>
          </w:rPrChange>
        </w:rPr>
        <w:t>x</w:t>
      </w:r>
      <w:r w:rsidR="007B48DD" w:rsidRPr="00CC5D44">
        <w:rPr>
          <w:rStyle w:val="LS2Tag"/>
          <w:rPrChange w:id="1386" w:author="Terje Kolderup" w:date="2020-01-29T09:56:00Z">
            <w:rPr>
              <w:rStyle w:val="LS2Tag"/>
              <w:lang w:val="nb-NO"/>
            </w:rPr>
          </w:rPrChange>
        </w:rPr>
        <w:t>&lt;/button&gt;</w:t>
      </w:r>
      <w:r w:rsidR="009F0529" w:rsidRPr="00CC5D44">
        <w:rPr>
          <w:rStyle w:val="LS2Tag"/>
          <w:rPrChange w:id="1387" w:author="Terje Kolderup" w:date="2020-01-29T09:56:00Z">
            <w:rPr>
              <w:rStyle w:val="LS2Tag"/>
              <w:lang w:val="nb-NO"/>
            </w:rPr>
          </w:rPrChange>
        </w:rPr>
        <w:br/>
        <w:t xml:space="preserve">                    </w:t>
      </w:r>
      <w:r w:rsidR="007B48DD" w:rsidRPr="00CC5D44">
        <w:rPr>
          <w:rStyle w:val="LS2Tag"/>
          <w:rPrChange w:id="1388" w:author="Terje Kolderup" w:date="2020-01-29T09:56:00Z">
            <w:rPr>
              <w:rStyle w:val="LS2Tag"/>
              <w:lang w:val="nb-NO"/>
            </w:rPr>
          </w:rPrChange>
        </w:rPr>
        <w:t>&lt;/td&gt;</w:t>
      </w:r>
      <w:r w:rsidR="007B48DD" w:rsidRPr="00017038">
        <w:rPr>
          <w:rFonts w:ascii="Consolas" w:hAnsi="Consolas"/>
          <w:rPrChange w:id="1389" w:author="Terje Kolderup" w:date="2020-01-29T09:56:00Z">
            <w:rPr>
              <w:lang w:val="nb-NO"/>
            </w:rPr>
          </w:rPrChange>
        </w:rPr>
        <w:br/>
        <w:t xml:space="preserve">                </w:t>
      </w:r>
      <w:r w:rsidR="007B48DD" w:rsidRPr="00CC5D44">
        <w:rPr>
          <w:rStyle w:val="LS2Tag"/>
          <w:rPrChange w:id="1390" w:author="Terje Kolderup" w:date="2020-01-29T09:56:00Z">
            <w:rPr>
              <w:rStyle w:val="LS2Tag"/>
              <w:lang w:val="nb-NO"/>
            </w:rPr>
          </w:rPrChange>
        </w:rPr>
        <w:t>&lt;/tr&gt;</w:t>
      </w:r>
      <w:r w:rsidR="007B48DD" w:rsidRPr="00017038">
        <w:rPr>
          <w:rFonts w:ascii="Consolas" w:hAnsi="Consolas"/>
          <w:rPrChange w:id="1391" w:author="Terje Kolderup" w:date="2020-01-29T09:56:00Z">
            <w:rPr>
              <w:lang w:val="nb-NO"/>
            </w:rPr>
          </w:rPrChange>
        </w:rPr>
        <w:br/>
        <w:t xml:space="preserve">                </w:t>
      </w:r>
      <w:r w:rsidR="007B48DD" w:rsidRPr="00CC5D44">
        <w:rPr>
          <w:rStyle w:val="LS2Tag"/>
          <w:rPrChange w:id="1392" w:author="Terje Kolderup" w:date="2020-01-29T09:56:00Z">
            <w:rPr>
              <w:rStyle w:val="LS2Tag"/>
              <w:lang w:val="nb-NO"/>
            </w:rPr>
          </w:rPrChange>
        </w:rPr>
        <w:t>&lt;tr&gt;</w:t>
      </w:r>
      <w:r w:rsidR="007B48DD" w:rsidRPr="00017038">
        <w:rPr>
          <w:rFonts w:ascii="Consolas" w:hAnsi="Consolas"/>
          <w:rPrChange w:id="1393" w:author="Terje Kolderup" w:date="2020-01-29T09:56:00Z">
            <w:rPr>
              <w:lang w:val="nb-NO"/>
            </w:rPr>
          </w:rPrChange>
        </w:rPr>
        <w:br/>
        <w:t xml:space="preserve">                    </w:t>
      </w:r>
      <w:r w:rsidR="007B48DD" w:rsidRPr="00CC5D44">
        <w:rPr>
          <w:rStyle w:val="LS2Tag"/>
          <w:rPrChange w:id="1394" w:author="Terje Kolderup" w:date="2020-01-29T09:56:00Z">
            <w:rPr>
              <w:rStyle w:val="LS2Tag"/>
              <w:lang w:val="nb-NO"/>
            </w:rPr>
          </w:rPrChange>
        </w:rPr>
        <w:t>&lt;td&gt;&lt;/td&gt;</w:t>
      </w:r>
      <w:r w:rsidR="007B48DD" w:rsidRPr="00017038">
        <w:rPr>
          <w:rFonts w:ascii="Consolas" w:hAnsi="Consolas"/>
          <w:rPrChange w:id="1395" w:author="Terje Kolderup" w:date="2020-01-29T09:56:00Z">
            <w:rPr>
              <w:lang w:val="nb-NO"/>
            </w:rPr>
          </w:rPrChange>
        </w:rPr>
        <w:br/>
        <w:t xml:space="preserve">                    </w:t>
      </w:r>
      <w:r w:rsidR="007B48DD" w:rsidRPr="00CC5D44">
        <w:rPr>
          <w:rStyle w:val="LS2Tag"/>
          <w:rPrChange w:id="1396" w:author="Terje Kolderup" w:date="2020-01-29T09:56:00Z">
            <w:rPr>
              <w:rStyle w:val="LS2Tag"/>
              <w:lang w:val="nb-NO"/>
            </w:rPr>
          </w:rPrChange>
        </w:rPr>
        <w:t>&lt;td</w:t>
      </w:r>
      <w:r w:rsidR="007B48DD" w:rsidRPr="00CC5D44">
        <w:rPr>
          <w:rStyle w:val="LS2Attribute"/>
          <w:rPrChange w:id="1397" w:author="Terje Kolderup" w:date="2020-01-29T09:56:00Z">
            <w:rPr>
              <w:rStyle w:val="LS2Attribute"/>
              <w:lang w:val="nb-NO"/>
            </w:rPr>
          </w:rPrChange>
        </w:rPr>
        <w:t xml:space="preserve"> </w:t>
      </w:r>
      <w:proofErr w:type="spellStart"/>
      <w:r w:rsidR="007B48DD" w:rsidRPr="00CC5D44">
        <w:rPr>
          <w:rStyle w:val="LS2Attribute"/>
          <w:rPrChange w:id="1398" w:author="Terje Kolderup" w:date="2020-01-29T09:56:00Z">
            <w:rPr>
              <w:rStyle w:val="LS2Attribute"/>
              <w:lang w:val="nb-NO"/>
            </w:rPr>
          </w:rPrChange>
        </w:rPr>
        <w:t>colspan</w:t>
      </w:r>
      <w:proofErr w:type="spellEnd"/>
      <w:r w:rsidR="007B48DD" w:rsidRPr="00CC5D44">
        <w:rPr>
          <w:rStyle w:val="LS2Attribute"/>
          <w:rPrChange w:id="1399" w:author="Terje Kolderup" w:date="2020-01-29T09:56:00Z">
            <w:rPr>
              <w:rStyle w:val="LS2Attribute"/>
              <w:lang w:val="nb-NO"/>
            </w:rPr>
          </w:rPrChange>
        </w:rPr>
        <w:t>=</w:t>
      </w:r>
      <w:r w:rsidR="007B48DD" w:rsidRPr="00CC5D44">
        <w:rPr>
          <w:rStyle w:val="LS2String"/>
          <w:rPrChange w:id="1400" w:author="Terje Kolderup" w:date="2020-01-29T09:56:00Z">
            <w:rPr>
              <w:rStyle w:val="LS2String"/>
              <w:lang w:val="nb-NO"/>
            </w:rPr>
          </w:rPrChange>
        </w:rPr>
        <w:t>"3"</w:t>
      </w:r>
      <w:r w:rsidR="007B48DD" w:rsidRPr="00CC5D44">
        <w:rPr>
          <w:rStyle w:val="LS2Tag"/>
          <w:rPrChange w:id="1401" w:author="Terje Kolderup" w:date="2020-01-29T09:56:00Z">
            <w:rPr>
              <w:rStyle w:val="LS2Tag"/>
              <w:lang w:val="nb-NO"/>
            </w:rPr>
          </w:rPrChange>
        </w:rPr>
        <w:t>&gt;</w:t>
      </w:r>
      <w:r w:rsidR="007B48DD" w:rsidRPr="00017038">
        <w:rPr>
          <w:rFonts w:ascii="Consolas" w:hAnsi="Consolas"/>
          <w:rPrChange w:id="1402" w:author="Terje Kolderup" w:date="2020-01-29T09:56:00Z">
            <w:rPr>
              <w:lang w:val="nb-NO"/>
            </w:rPr>
          </w:rPrChange>
        </w:rPr>
        <w:br/>
        <w:t xml:space="preserve">                        </w:t>
      </w:r>
      <w:r w:rsidR="007B48DD" w:rsidRPr="00CC5D44">
        <w:rPr>
          <w:rStyle w:val="LS2Tag"/>
          <w:rPrChange w:id="1403" w:author="Terje Kolderup" w:date="2020-01-29T09:56:00Z">
            <w:rPr>
              <w:rStyle w:val="LS2Tag"/>
              <w:lang w:val="nb-NO"/>
            </w:rPr>
          </w:rPrChange>
        </w:rPr>
        <w:t>&lt;input</w:t>
      </w:r>
      <w:r w:rsidR="007B48DD" w:rsidRPr="00CC5D44">
        <w:rPr>
          <w:rStyle w:val="LS2Attribute"/>
          <w:rPrChange w:id="1404" w:author="Terje Kolderup" w:date="2020-01-29T09:56:00Z">
            <w:rPr>
              <w:rStyle w:val="LS2Attribute"/>
              <w:lang w:val="nb-NO"/>
            </w:rPr>
          </w:rPrChange>
        </w:rPr>
        <w:t xml:space="preserve"> size=</w:t>
      </w:r>
      <w:r w:rsidR="007B48DD" w:rsidRPr="00CC5D44">
        <w:rPr>
          <w:rStyle w:val="LS2String"/>
          <w:rPrChange w:id="1405" w:author="Terje Kolderup" w:date="2020-01-29T09:56:00Z">
            <w:rPr>
              <w:rStyle w:val="LS2String"/>
              <w:lang w:val="nb-NO"/>
            </w:rPr>
          </w:rPrChange>
        </w:rPr>
        <w:t>"6"</w:t>
      </w:r>
      <w:r w:rsidR="007B48DD" w:rsidRPr="00CC5D44">
        <w:rPr>
          <w:rStyle w:val="LS2Attribute"/>
          <w:rPrChange w:id="1406" w:author="Terje Kolderup" w:date="2020-01-29T09:56:00Z">
            <w:rPr>
              <w:rStyle w:val="LS2Attribute"/>
              <w:lang w:val="nb-NO"/>
            </w:rPr>
          </w:rPrChange>
        </w:rPr>
        <w:t xml:space="preserve"> type=</w:t>
      </w:r>
      <w:r w:rsidR="007B48DD" w:rsidRPr="00CC5D44">
        <w:rPr>
          <w:rStyle w:val="LS2String"/>
          <w:rPrChange w:id="1407" w:author="Terje Kolderup" w:date="2020-01-29T09:56:00Z">
            <w:rPr>
              <w:rStyle w:val="LS2String"/>
              <w:lang w:val="nb-NO"/>
            </w:rPr>
          </w:rPrChange>
        </w:rPr>
        <w:t>"text"</w:t>
      </w:r>
      <w:r w:rsidR="007B48DD" w:rsidRPr="00CC5D44">
        <w:rPr>
          <w:rStyle w:val="LS2Attribute"/>
          <w:rPrChange w:id="1408" w:author="Terje Kolderup" w:date="2020-01-29T09:56:00Z">
            <w:rPr>
              <w:rStyle w:val="LS2Attribute"/>
              <w:lang w:val="nb-NO"/>
            </w:rPr>
          </w:rPrChange>
        </w:rPr>
        <w:t xml:space="preserve"> </w:t>
      </w:r>
      <w:r w:rsidR="00C84F05" w:rsidRPr="00CC5D44">
        <w:rPr>
          <w:rStyle w:val="LS2Attribute"/>
          <w:rPrChange w:id="1409" w:author="Terje Kolderup" w:date="2020-01-29T09:56:00Z">
            <w:rPr>
              <w:rStyle w:val="LS2Attribute"/>
              <w:lang w:val="nb-NO"/>
            </w:rPr>
          </w:rPrChange>
        </w:rPr>
        <w:br/>
        <w:t xml:space="preserve">                               </w:t>
      </w:r>
      <w:r w:rsidR="007B48DD" w:rsidRPr="00CC5D44">
        <w:rPr>
          <w:rStyle w:val="LS2Attribute"/>
          <w:rPrChange w:id="1410" w:author="Terje Kolderup" w:date="2020-01-29T09:56:00Z">
            <w:rPr>
              <w:rStyle w:val="LS2Attribute"/>
              <w:lang w:val="nb-NO"/>
            </w:rPr>
          </w:rPrChange>
        </w:rPr>
        <w:t>v-model=</w:t>
      </w:r>
      <w:r w:rsidR="007B48DD" w:rsidRPr="00CC5D44">
        <w:rPr>
          <w:rStyle w:val="LS2String"/>
          <w:rPrChange w:id="1411" w:author="Terje Kolderup" w:date="2020-01-29T09:56:00Z">
            <w:rPr>
              <w:rStyle w:val="LS2String"/>
              <w:lang w:val="nb-NO"/>
            </w:rPr>
          </w:rPrChange>
        </w:rPr>
        <w:t>"</w:t>
      </w:r>
      <w:proofErr w:type="spellStart"/>
      <w:r w:rsidR="007B48DD" w:rsidRPr="00CC5D44">
        <w:rPr>
          <w:rStyle w:val="LS2String"/>
          <w:rPrChange w:id="1412" w:author="Terje Kolderup" w:date="2020-01-29T09:56:00Z">
            <w:rPr>
              <w:rStyle w:val="LS2String"/>
              <w:lang w:val="nb-NO"/>
            </w:rPr>
          </w:rPrChange>
        </w:rPr>
        <w:t>personer.nyPerson</w:t>
      </w:r>
      <w:proofErr w:type="spellEnd"/>
      <w:r w:rsidR="007B48DD" w:rsidRPr="00CC5D44">
        <w:rPr>
          <w:rStyle w:val="LS2String"/>
          <w:rPrChange w:id="1413" w:author="Terje Kolderup" w:date="2020-01-29T09:56:00Z">
            <w:rPr>
              <w:rStyle w:val="LS2String"/>
              <w:lang w:val="nb-NO"/>
            </w:rPr>
          </w:rPrChange>
        </w:rPr>
        <w:t>"</w:t>
      </w:r>
      <w:r w:rsidR="007B48DD" w:rsidRPr="00017038">
        <w:rPr>
          <w:rFonts w:ascii="Consolas" w:hAnsi="Consolas"/>
          <w:rPrChange w:id="1414" w:author="Terje Kolderup" w:date="2020-01-29T09:56:00Z">
            <w:rPr>
              <w:lang w:val="nb-NO"/>
            </w:rPr>
          </w:rPrChange>
        </w:rPr>
        <w:t xml:space="preserve"> </w:t>
      </w:r>
      <w:r w:rsidR="007B48DD" w:rsidRPr="00CC5D44">
        <w:rPr>
          <w:rStyle w:val="LS2Tag"/>
          <w:rPrChange w:id="1415" w:author="Terje Kolderup" w:date="2020-01-29T09:56:00Z">
            <w:rPr>
              <w:rStyle w:val="LS2Tag"/>
              <w:lang w:val="nb-NO"/>
            </w:rPr>
          </w:rPrChange>
        </w:rPr>
        <w:t>/&gt;</w:t>
      </w:r>
      <w:r w:rsidR="007B48DD" w:rsidRPr="00017038">
        <w:rPr>
          <w:rFonts w:ascii="Consolas" w:hAnsi="Consolas"/>
          <w:rPrChange w:id="1416" w:author="Terje Kolderup" w:date="2020-01-29T09:56:00Z">
            <w:rPr>
              <w:lang w:val="nb-NO"/>
            </w:rPr>
          </w:rPrChange>
        </w:rPr>
        <w:br/>
        <w:t xml:space="preserve">                        </w:t>
      </w:r>
      <w:r w:rsidR="007B48DD" w:rsidRPr="00CC5D44">
        <w:rPr>
          <w:rStyle w:val="LS2Tag"/>
          <w:rPrChange w:id="1417" w:author="Terje Kolderup" w:date="2020-01-29T09:56:00Z">
            <w:rPr>
              <w:rStyle w:val="LS2Tag"/>
              <w:lang w:val="nb-NO"/>
            </w:rPr>
          </w:rPrChange>
        </w:rPr>
        <w:t>&lt;button</w:t>
      </w:r>
      <w:r w:rsidR="007B48DD" w:rsidRPr="00CC5D44">
        <w:rPr>
          <w:rStyle w:val="LS2Attribute"/>
          <w:rPrChange w:id="1418" w:author="Terje Kolderup" w:date="2020-01-29T09:56:00Z">
            <w:rPr>
              <w:rStyle w:val="LS2Attribute"/>
              <w:lang w:val="nb-NO"/>
            </w:rPr>
          </w:rPrChange>
        </w:rPr>
        <w:t xml:space="preserve"> class=</w:t>
      </w:r>
      <w:r w:rsidR="007B48DD" w:rsidRPr="00CC5D44">
        <w:rPr>
          <w:rStyle w:val="LS2String"/>
          <w:rPrChange w:id="1419" w:author="Terje Kolderup" w:date="2020-01-29T09:56:00Z">
            <w:rPr>
              <w:rStyle w:val="LS2String"/>
              <w:lang w:val="nb-NO"/>
            </w:rPr>
          </w:rPrChange>
        </w:rPr>
        <w:t>"</w:t>
      </w:r>
      <w:proofErr w:type="spellStart"/>
      <w:r w:rsidR="007B48DD" w:rsidRPr="00CC5D44">
        <w:rPr>
          <w:rStyle w:val="LS2String"/>
          <w:rPrChange w:id="1420" w:author="Terje Kolderup" w:date="2020-01-29T09:56:00Z">
            <w:rPr>
              <w:rStyle w:val="LS2String"/>
              <w:lang w:val="nb-NO"/>
            </w:rPr>
          </w:rPrChange>
        </w:rPr>
        <w:t>litenKnapp</w:t>
      </w:r>
      <w:proofErr w:type="spellEnd"/>
      <w:r w:rsidR="007B48DD" w:rsidRPr="00CC5D44">
        <w:rPr>
          <w:rStyle w:val="LS2String"/>
          <w:rPrChange w:id="1421" w:author="Terje Kolderup" w:date="2020-01-29T09:56:00Z">
            <w:rPr>
              <w:rStyle w:val="LS2String"/>
              <w:lang w:val="nb-NO"/>
            </w:rPr>
          </w:rPrChange>
        </w:rPr>
        <w:t>"</w:t>
      </w:r>
      <w:r w:rsidR="007B48DD" w:rsidRPr="00017038">
        <w:rPr>
          <w:rFonts w:ascii="Consolas" w:hAnsi="Consolas"/>
          <w:rPrChange w:id="1422" w:author="Terje Kolderup" w:date="2020-01-29T09:56:00Z">
            <w:rPr>
              <w:lang w:val="nb-NO"/>
            </w:rPr>
          </w:rPrChange>
        </w:rPr>
        <w:t xml:space="preserve"> </w:t>
      </w:r>
      <w:r w:rsidR="007B48DD" w:rsidRPr="00CC5D44">
        <w:rPr>
          <w:rStyle w:val="LS2Attribute"/>
          <w:rPrChange w:id="1423" w:author="Terje Kolderup" w:date="2020-01-29T09:56:00Z">
            <w:rPr>
              <w:rStyle w:val="LS2Attribute"/>
              <w:lang w:val="nb-NO"/>
            </w:rPr>
          </w:rPrChange>
        </w:rPr>
        <w:t>@click=</w:t>
      </w:r>
      <w:r w:rsidR="007B48DD" w:rsidRPr="00CC5D44">
        <w:rPr>
          <w:rStyle w:val="LS2String"/>
          <w:rPrChange w:id="1424" w:author="Terje Kolderup" w:date="2020-01-29T09:56:00Z">
            <w:rPr>
              <w:rStyle w:val="LS2String"/>
              <w:lang w:val="nb-NO"/>
            </w:rPr>
          </w:rPrChange>
        </w:rPr>
        <w:t>"</w:t>
      </w:r>
      <w:proofErr w:type="spellStart"/>
      <w:r w:rsidR="007B48DD" w:rsidRPr="00CC5D44">
        <w:rPr>
          <w:rStyle w:val="LS2String"/>
          <w:rPrChange w:id="1425" w:author="Terje Kolderup" w:date="2020-01-29T09:56:00Z">
            <w:rPr>
              <w:rStyle w:val="LS2String"/>
              <w:lang w:val="nb-NO"/>
            </w:rPr>
          </w:rPrChange>
        </w:rPr>
        <w:t>leggTilPerson</w:t>
      </w:r>
      <w:proofErr w:type="spellEnd"/>
      <w:r w:rsidR="007B48DD" w:rsidRPr="00CC5D44">
        <w:rPr>
          <w:rStyle w:val="LS2String"/>
          <w:rPrChange w:id="1426" w:author="Terje Kolderup" w:date="2020-01-29T09:56:00Z">
            <w:rPr>
              <w:rStyle w:val="LS2String"/>
              <w:lang w:val="nb-NO"/>
            </w:rPr>
          </w:rPrChange>
        </w:rPr>
        <w:t>"</w:t>
      </w:r>
      <w:r w:rsidR="007B48DD" w:rsidRPr="00CC5D44">
        <w:rPr>
          <w:rStyle w:val="LS2Tag"/>
          <w:rPrChange w:id="1427" w:author="Terje Kolderup" w:date="2020-01-29T09:56:00Z">
            <w:rPr>
              <w:rStyle w:val="LS2Tag"/>
              <w:lang w:val="nb-NO"/>
            </w:rPr>
          </w:rPrChange>
        </w:rPr>
        <w:t>&gt;</w:t>
      </w:r>
      <w:r w:rsidR="00C84F05" w:rsidRPr="00CC5D44">
        <w:rPr>
          <w:rStyle w:val="LS2Tag"/>
          <w:rPrChange w:id="1428" w:author="Terje Kolderup" w:date="2020-01-29T09:56:00Z">
            <w:rPr>
              <w:rStyle w:val="LS2Tag"/>
              <w:lang w:val="nb-NO"/>
            </w:rPr>
          </w:rPrChange>
        </w:rPr>
        <w:br/>
        <w:t xml:space="preserve">                            </w:t>
      </w:r>
      <w:proofErr w:type="spellStart"/>
      <w:r w:rsidR="007B48DD" w:rsidRPr="00017038">
        <w:rPr>
          <w:rFonts w:ascii="Consolas" w:hAnsi="Consolas"/>
          <w:rPrChange w:id="1429" w:author="Terje Kolderup" w:date="2020-01-29T09:56:00Z">
            <w:rPr>
              <w:lang w:val="nb-NO"/>
            </w:rPr>
          </w:rPrChange>
        </w:rPr>
        <w:t>legg</w:t>
      </w:r>
      <w:proofErr w:type="spellEnd"/>
      <w:r w:rsidR="007B48DD" w:rsidRPr="00017038">
        <w:rPr>
          <w:rFonts w:ascii="Consolas" w:hAnsi="Consolas"/>
          <w:rPrChange w:id="1430" w:author="Terje Kolderup" w:date="2020-01-29T09:56:00Z">
            <w:rPr>
              <w:lang w:val="nb-NO"/>
            </w:rPr>
          </w:rPrChange>
        </w:rPr>
        <w:t xml:space="preserve"> </w:t>
      </w:r>
      <w:proofErr w:type="spellStart"/>
      <w:r w:rsidR="007B48DD" w:rsidRPr="00017038">
        <w:rPr>
          <w:rFonts w:ascii="Consolas" w:hAnsi="Consolas"/>
          <w:rPrChange w:id="1431" w:author="Terje Kolderup" w:date="2020-01-29T09:56:00Z">
            <w:rPr>
              <w:lang w:val="nb-NO"/>
            </w:rPr>
          </w:rPrChange>
        </w:rPr>
        <w:t>til</w:t>
      </w:r>
      <w:proofErr w:type="spellEnd"/>
      <w:r w:rsidR="007B48DD" w:rsidRPr="00017038">
        <w:rPr>
          <w:rFonts w:ascii="Consolas" w:hAnsi="Consolas"/>
          <w:rPrChange w:id="1432" w:author="Terje Kolderup" w:date="2020-01-29T09:56:00Z">
            <w:rPr>
              <w:lang w:val="nb-NO"/>
            </w:rPr>
          </w:rPrChange>
        </w:rPr>
        <w:t xml:space="preserve"> person</w:t>
      </w:r>
      <w:r w:rsidR="00C84F05" w:rsidRPr="00017038">
        <w:rPr>
          <w:rFonts w:ascii="Consolas" w:hAnsi="Consolas"/>
          <w:rPrChange w:id="1433" w:author="Terje Kolderup" w:date="2020-01-29T09:56:00Z">
            <w:rPr>
              <w:lang w:val="nb-NO"/>
            </w:rPr>
          </w:rPrChange>
        </w:rPr>
        <w:br/>
        <w:t xml:space="preserve">                        </w:t>
      </w:r>
      <w:r w:rsidR="007B48DD" w:rsidRPr="00CC5D44">
        <w:rPr>
          <w:rStyle w:val="LS2Tag"/>
          <w:rPrChange w:id="1434" w:author="Terje Kolderup" w:date="2020-01-29T09:56:00Z">
            <w:rPr>
              <w:rStyle w:val="LS2Tag"/>
              <w:lang w:val="nb-NO"/>
            </w:rPr>
          </w:rPrChange>
        </w:rPr>
        <w:t>&lt;/button&gt;</w:t>
      </w:r>
      <w:r w:rsidR="007B48DD" w:rsidRPr="00017038">
        <w:rPr>
          <w:rFonts w:ascii="Consolas" w:hAnsi="Consolas"/>
          <w:rPrChange w:id="1435" w:author="Terje Kolderup" w:date="2020-01-29T09:56:00Z">
            <w:rPr>
              <w:lang w:val="nb-NO"/>
            </w:rPr>
          </w:rPrChange>
        </w:rPr>
        <w:br/>
        <w:t xml:space="preserve">                    </w:t>
      </w:r>
      <w:r w:rsidR="007B48DD" w:rsidRPr="00CC5D44">
        <w:rPr>
          <w:rStyle w:val="LS2Tag"/>
          <w:rPrChange w:id="1436" w:author="Terje Kolderup" w:date="2020-01-29T09:56:00Z">
            <w:rPr>
              <w:rStyle w:val="LS2Tag"/>
              <w:lang w:val="nb-NO"/>
            </w:rPr>
          </w:rPrChange>
        </w:rPr>
        <w:t>&lt;/td&gt;</w:t>
      </w:r>
      <w:r w:rsidR="007B48DD" w:rsidRPr="00017038">
        <w:rPr>
          <w:rFonts w:ascii="Consolas" w:hAnsi="Consolas"/>
          <w:rPrChange w:id="1437" w:author="Terje Kolderup" w:date="2020-01-29T09:56:00Z">
            <w:rPr>
              <w:lang w:val="nb-NO"/>
            </w:rPr>
          </w:rPrChange>
        </w:rPr>
        <w:br/>
        <w:t xml:space="preserve">                </w:t>
      </w:r>
      <w:r w:rsidR="007B48DD" w:rsidRPr="00CC5D44">
        <w:rPr>
          <w:rStyle w:val="LS2Tag"/>
          <w:rPrChange w:id="1438" w:author="Terje Kolderup" w:date="2020-01-29T09:56:00Z">
            <w:rPr>
              <w:rStyle w:val="LS2Tag"/>
              <w:lang w:val="nb-NO"/>
            </w:rPr>
          </w:rPrChange>
        </w:rPr>
        <w:t>&lt;/tr&gt;</w:t>
      </w:r>
      <w:r w:rsidR="007B48DD" w:rsidRPr="00017038">
        <w:rPr>
          <w:rFonts w:ascii="Consolas" w:hAnsi="Consolas"/>
          <w:rPrChange w:id="1439" w:author="Terje Kolderup" w:date="2020-01-29T09:56:00Z">
            <w:rPr>
              <w:lang w:val="nb-NO"/>
            </w:rPr>
          </w:rPrChange>
        </w:rPr>
        <w:br/>
        <w:t xml:space="preserve">                </w:t>
      </w:r>
      <w:r w:rsidR="007B48DD" w:rsidRPr="00CC5D44">
        <w:rPr>
          <w:rStyle w:val="LS2Tag"/>
          <w:rPrChange w:id="1440" w:author="Terje Kolderup" w:date="2020-01-29T09:56:00Z">
            <w:rPr>
              <w:rStyle w:val="LS2Tag"/>
              <w:lang w:val="nb-NO"/>
            </w:rPr>
          </w:rPrChange>
        </w:rPr>
        <w:t>&lt;tr&gt;&lt;td&gt;</w:t>
      </w:r>
      <w:r w:rsidR="007B48DD" w:rsidRPr="00CC5D44">
        <w:rPr>
          <w:rStyle w:val="LS2CharRef"/>
          <w:rPrChange w:id="1441" w:author="Terje Kolderup" w:date="2020-01-29T09:56:00Z">
            <w:rPr>
              <w:rStyle w:val="LS2CharRef"/>
              <w:lang w:val="nb-NO"/>
            </w:rPr>
          </w:rPrChange>
        </w:rPr>
        <w:t>&amp;</w:t>
      </w:r>
      <w:proofErr w:type="spellStart"/>
      <w:r w:rsidR="007B48DD" w:rsidRPr="00CC5D44">
        <w:rPr>
          <w:rStyle w:val="LS2CharRef"/>
          <w:rPrChange w:id="1442" w:author="Terje Kolderup" w:date="2020-01-29T09:56:00Z">
            <w:rPr>
              <w:rStyle w:val="LS2CharRef"/>
              <w:lang w:val="nb-NO"/>
            </w:rPr>
          </w:rPrChange>
        </w:rPr>
        <w:t>nbsp</w:t>
      </w:r>
      <w:proofErr w:type="spellEnd"/>
      <w:r w:rsidR="007B48DD" w:rsidRPr="00CC5D44">
        <w:rPr>
          <w:rStyle w:val="LS2CharRef"/>
          <w:rPrChange w:id="1443" w:author="Terje Kolderup" w:date="2020-01-29T09:56:00Z">
            <w:rPr>
              <w:rStyle w:val="LS2CharRef"/>
              <w:lang w:val="nb-NO"/>
            </w:rPr>
          </w:rPrChange>
        </w:rPr>
        <w:t>;</w:t>
      </w:r>
      <w:r w:rsidR="007B48DD" w:rsidRPr="00CC5D44">
        <w:rPr>
          <w:rStyle w:val="LS2Tag"/>
          <w:rPrChange w:id="1444" w:author="Terje Kolderup" w:date="2020-01-29T09:56:00Z">
            <w:rPr>
              <w:rStyle w:val="LS2Tag"/>
              <w:lang w:val="nb-NO"/>
            </w:rPr>
          </w:rPrChange>
        </w:rPr>
        <w:t>&lt;/td&gt;&lt;/tr&gt;</w:t>
      </w:r>
      <w:r w:rsidR="007B48DD" w:rsidRPr="00017038">
        <w:rPr>
          <w:rFonts w:ascii="Consolas" w:hAnsi="Consolas"/>
          <w:rPrChange w:id="1445" w:author="Terje Kolderup" w:date="2020-01-29T09:56:00Z">
            <w:rPr>
              <w:lang w:val="nb-NO"/>
            </w:rPr>
          </w:rPrChange>
        </w:rPr>
        <w:br/>
      </w:r>
      <w:r w:rsidR="007B48DD" w:rsidRPr="00017038">
        <w:rPr>
          <w:rFonts w:ascii="Consolas" w:hAnsi="Consolas"/>
          <w:rPrChange w:id="1446" w:author="Terje Kolderup" w:date="2020-01-29T09:56:00Z">
            <w:rPr>
              <w:lang w:val="nb-NO"/>
            </w:rPr>
          </w:rPrChange>
        </w:rPr>
        <w:lastRenderedPageBreak/>
        <w:t xml:space="preserve">                </w:t>
      </w:r>
      <w:r w:rsidR="007B48DD" w:rsidRPr="00CC5D44">
        <w:rPr>
          <w:rStyle w:val="LS2Tag"/>
          <w:rPrChange w:id="1447" w:author="Terje Kolderup" w:date="2020-01-29T09:56:00Z">
            <w:rPr>
              <w:rStyle w:val="LS2Tag"/>
              <w:lang w:val="nb-NO"/>
            </w:rPr>
          </w:rPrChange>
        </w:rPr>
        <w:t>&lt;tr&gt;</w:t>
      </w:r>
      <w:r w:rsidR="007B48DD" w:rsidRPr="00017038">
        <w:rPr>
          <w:rFonts w:ascii="Consolas" w:hAnsi="Consolas"/>
          <w:rPrChange w:id="1448" w:author="Terje Kolderup" w:date="2020-01-29T09:56:00Z">
            <w:rPr>
              <w:lang w:val="nb-NO"/>
            </w:rPr>
          </w:rPrChange>
        </w:rPr>
        <w:br/>
        <w:t xml:space="preserve">                    </w:t>
      </w:r>
      <w:r w:rsidR="007B48DD" w:rsidRPr="00CC5D44">
        <w:rPr>
          <w:rStyle w:val="LS2Tag"/>
          <w:rPrChange w:id="1449" w:author="Terje Kolderup" w:date="2020-01-29T09:56:00Z">
            <w:rPr>
              <w:rStyle w:val="LS2Tag"/>
              <w:lang w:val="nb-NO"/>
            </w:rPr>
          </w:rPrChange>
        </w:rPr>
        <w:t>&lt;td</w:t>
      </w:r>
      <w:r w:rsidR="007B48DD" w:rsidRPr="00CC5D44">
        <w:rPr>
          <w:rStyle w:val="LS2Attribute"/>
          <w:rPrChange w:id="1450" w:author="Terje Kolderup" w:date="2020-01-29T09:56:00Z">
            <w:rPr>
              <w:rStyle w:val="LS2Attribute"/>
              <w:lang w:val="nb-NO"/>
            </w:rPr>
          </w:rPrChange>
        </w:rPr>
        <w:t xml:space="preserve"> </w:t>
      </w:r>
      <w:proofErr w:type="spellStart"/>
      <w:r w:rsidR="007B48DD" w:rsidRPr="00CC5D44">
        <w:rPr>
          <w:rStyle w:val="LS2Attribute"/>
          <w:rPrChange w:id="1451" w:author="Terje Kolderup" w:date="2020-01-29T09:56:00Z">
            <w:rPr>
              <w:rStyle w:val="LS2Attribute"/>
              <w:lang w:val="nb-NO"/>
            </w:rPr>
          </w:rPrChange>
        </w:rPr>
        <w:t>colspan</w:t>
      </w:r>
      <w:proofErr w:type="spellEnd"/>
      <w:r w:rsidR="007B48DD" w:rsidRPr="00CC5D44">
        <w:rPr>
          <w:rStyle w:val="LS2Attribute"/>
          <w:rPrChange w:id="1452" w:author="Terje Kolderup" w:date="2020-01-29T09:56:00Z">
            <w:rPr>
              <w:rStyle w:val="LS2Attribute"/>
              <w:lang w:val="nb-NO"/>
            </w:rPr>
          </w:rPrChange>
        </w:rPr>
        <w:t>=</w:t>
      </w:r>
      <w:r w:rsidR="007B48DD" w:rsidRPr="00CC5D44">
        <w:rPr>
          <w:rStyle w:val="LS2String"/>
          <w:rPrChange w:id="1453" w:author="Terje Kolderup" w:date="2020-01-29T09:56:00Z">
            <w:rPr>
              <w:rStyle w:val="LS2String"/>
              <w:lang w:val="nb-NO"/>
            </w:rPr>
          </w:rPrChange>
        </w:rPr>
        <w:t>"3"</w:t>
      </w:r>
      <w:r w:rsidR="007B48DD" w:rsidRPr="00CC5D44">
        <w:rPr>
          <w:rStyle w:val="LS2Tag"/>
          <w:rPrChange w:id="1454" w:author="Terje Kolderup" w:date="2020-01-29T09:56:00Z">
            <w:rPr>
              <w:rStyle w:val="LS2Tag"/>
              <w:lang w:val="nb-NO"/>
            </w:rPr>
          </w:rPrChange>
        </w:rPr>
        <w:t>&gt;</w:t>
      </w:r>
      <w:r w:rsidR="007B48DD" w:rsidRPr="00017038">
        <w:rPr>
          <w:rFonts w:ascii="Consolas" w:hAnsi="Consolas"/>
          <w:rPrChange w:id="1455" w:author="Terje Kolderup" w:date="2020-01-29T09:56:00Z">
            <w:rPr>
              <w:lang w:val="nb-NO"/>
            </w:rPr>
          </w:rPrChange>
        </w:rPr>
        <w:br/>
        <w:t xml:space="preserve">                        </w:t>
      </w:r>
      <w:r w:rsidR="007B48DD" w:rsidRPr="00CC5D44">
        <w:rPr>
          <w:rStyle w:val="LS2Tag"/>
          <w:rPrChange w:id="1456" w:author="Terje Kolderup" w:date="2020-01-29T09:56:00Z">
            <w:rPr>
              <w:rStyle w:val="LS2Tag"/>
              <w:lang w:val="nb-NO"/>
            </w:rPr>
          </w:rPrChange>
        </w:rPr>
        <w:t>&lt;button</w:t>
      </w:r>
      <w:r w:rsidR="007B48DD" w:rsidRPr="00CC5D44">
        <w:rPr>
          <w:rStyle w:val="LS2Attribute"/>
          <w:rPrChange w:id="1457" w:author="Terje Kolderup" w:date="2020-01-29T09:56:00Z">
            <w:rPr>
              <w:rStyle w:val="LS2Attribute"/>
              <w:lang w:val="nb-NO"/>
            </w:rPr>
          </w:rPrChange>
        </w:rPr>
        <w:t xml:space="preserve"> class=</w:t>
      </w:r>
      <w:r w:rsidR="007B48DD" w:rsidRPr="00CC5D44">
        <w:rPr>
          <w:rStyle w:val="LS2String"/>
          <w:rPrChange w:id="1458" w:author="Terje Kolderup" w:date="2020-01-29T09:56:00Z">
            <w:rPr>
              <w:rStyle w:val="LS2String"/>
              <w:lang w:val="nb-NO"/>
            </w:rPr>
          </w:rPrChange>
        </w:rPr>
        <w:t>"</w:t>
      </w:r>
      <w:proofErr w:type="spellStart"/>
      <w:r w:rsidR="007B48DD" w:rsidRPr="00CC5D44">
        <w:rPr>
          <w:rStyle w:val="LS2String"/>
          <w:rPrChange w:id="1459" w:author="Terje Kolderup" w:date="2020-01-29T09:56:00Z">
            <w:rPr>
              <w:rStyle w:val="LS2String"/>
              <w:lang w:val="nb-NO"/>
            </w:rPr>
          </w:rPrChange>
        </w:rPr>
        <w:t>knapp</w:t>
      </w:r>
      <w:proofErr w:type="spellEnd"/>
      <w:r w:rsidR="007B48DD" w:rsidRPr="00CC5D44">
        <w:rPr>
          <w:rStyle w:val="LS2String"/>
          <w:rPrChange w:id="1460" w:author="Terje Kolderup" w:date="2020-01-29T09:56:00Z">
            <w:rPr>
              <w:rStyle w:val="LS2String"/>
              <w:lang w:val="nb-NO"/>
            </w:rPr>
          </w:rPrChange>
        </w:rPr>
        <w:t>"</w:t>
      </w:r>
      <w:r w:rsidR="007B48DD" w:rsidRPr="00017038">
        <w:rPr>
          <w:rFonts w:ascii="Consolas" w:hAnsi="Consolas"/>
          <w:rPrChange w:id="1461" w:author="Terje Kolderup" w:date="2020-01-29T09:56:00Z">
            <w:rPr>
              <w:lang w:val="nb-NO"/>
            </w:rPr>
          </w:rPrChange>
        </w:rPr>
        <w:t xml:space="preserve"> </w:t>
      </w:r>
      <w:r w:rsidR="007B48DD" w:rsidRPr="00CC5D44">
        <w:rPr>
          <w:rStyle w:val="LS2Attribute"/>
          <w:rPrChange w:id="1462" w:author="Terje Kolderup" w:date="2020-01-29T09:56:00Z">
            <w:rPr>
              <w:rStyle w:val="LS2Attribute"/>
              <w:lang w:val="nb-NO"/>
            </w:rPr>
          </w:rPrChange>
        </w:rPr>
        <w:t>@click=</w:t>
      </w:r>
      <w:r w:rsidR="007B48DD" w:rsidRPr="00CC5D44">
        <w:rPr>
          <w:rStyle w:val="LS2String"/>
          <w:rPrChange w:id="1463" w:author="Terje Kolderup" w:date="2020-01-29T09:56:00Z">
            <w:rPr>
              <w:rStyle w:val="LS2String"/>
              <w:lang w:val="nb-NO"/>
            </w:rPr>
          </w:rPrChange>
        </w:rPr>
        <w:t>"</w:t>
      </w:r>
      <w:proofErr w:type="spellStart"/>
      <w:r w:rsidR="007B48DD" w:rsidRPr="00CC5D44">
        <w:rPr>
          <w:rStyle w:val="LS2String"/>
          <w:rPrChange w:id="1464" w:author="Terje Kolderup" w:date="2020-01-29T09:56:00Z">
            <w:rPr>
              <w:rStyle w:val="LS2String"/>
              <w:lang w:val="nb-NO"/>
            </w:rPr>
          </w:rPrChange>
        </w:rPr>
        <w:t>trekk</w:t>
      </w:r>
      <w:proofErr w:type="spellEnd"/>
      <w:r w:rsidR="007B48DD" w:rsidRPr="00CC5D44">
        <w:rPr>
          <w:rStyle w:val="LS2String"/>
          <w:rPrChange w:id="1465" w:author="Terje Kolderup" w:date="2020-01-29T09:56:00Z">
            <w:rPr>
              <w:rStyle w:val="LS2String"/>
              <w:lang w:val="nb-NO"/>
            </w:rPr>
          </w:rPrChange>
        </w:rPr>
        <w:t>"</w:t>
      </w:r>
      <w:r w:rsidR="007B48DD" w:rsidRPr="00CC5D44">
        <w:rPr>
          <w:rStyle w:val="LS2Tag"/>
          <w:rPrChange w:id="1466" w:author="Terje Kolderup" w:date="2020-01-29T09:56:00Z">
            <w:rPr>
              <w:rStyle w:val="LS2Tag"/>
              <w:lang w:val="nb-NO"/>
            </w:rPr>
          </w:rPrChange>
        </w:rPr>
        <w:t>&gt;</w:t>
      </w:r>
      <w:proofErr w:type="spellStart"/>
      <w:r w:rsidR="007B48DD" w:rsidRPr="00017038">
        <w:rPr>
          <w:rFonts w:ascii="Consolas" w:hAnsi="Consolas"/>
          <w:rPrChange w:id="1467" w:author="Terje Kolderup" w:date="2020-01-29T09:56:00Z">
            <w:rPr>
              <w:lang w:val="nb-NO"/>
            </w:rPr>
          </w:rPrChange>
        </w:rPr>
        <w:t>Trekk</w:t>
      </w:r>
      <w:proofErr w:type="spellEnd"/>
      <w:r w:rsidR="007B48DD" w:rsidRPr="00017038">
        <w:rPr>
          <w:rFonts w:ascii="Consolas" w:hAnsi="Consolas"/>
          <w:rPrChange w:id="1468" w:author="Terje Kolderup" w:date="2020-01-29T09:56:00Z">
            <w:rPr>
              <w:lang w:val="nb-NO"/>
            </w:rPr>
          </w:rPrChange>
        </w:rPr>
        <w:t>!</w:t>
      </w:r>
      <w:r w:rsidR="007B48DD" w:rsidRPr="00CC5D44">
        <w:rPr>
          <w:rStyle w:val="LS2Tag"/>
          <w:rPrChange w:id="1469" w:author="Terje Kolderup" w:date="2020-01-29T09:56:00Z">
            <w:rPr>
              <w:rStyle w:val="LS2Tag"/>
              <w:lang w:val="nb-NO"/>
            </w:rPr>
          </w:rPrChange>
        </w:rPr>
        <w:t>&lt;/button&gt;</w:t>
      </w:r>
      <w:r w:rsidR="007B48DD" w:rsidRPr="00017038">
        <w:rPr>
          <w:rFonts w:ascii="Consolas" w:hAnsi="Consolas"/>
          <w:rPrChange w:id="1470" w:author="Terje Kolderup" w:date="2020-01-29T09:56:00Z">
            <w:rPr>
              <w:lang w:val="nb-NO"/>
            </w:rPr>
          </w:rPrChange>
        </w:rPr>
        <w:br/>
        <w:t xml:space="preserve">                        </w:t>
      </w:r>
      <w:r w:rsidR="007B48DD" w:rsidRPr="00CC5D44">
        <w:rPr>
          <w:rStyle w:val="LS2Tag"/>
          <w:rPrChange w:id="1471" w:author="Terje Kolderup" w:date="2020-01-29T09:56:00Z">
            <w:rPr>
              <w:rStyle w:val="LS2Tag"/>
              <w:lang w:val="nb-NO"/>
            </w:rPr>
          </w:rPrChange>
        </w:rPr>
        <w:t>&lt;input</w:t>
      </w:r>
      <w:r w:rsidR="007B48DD" w:rsidRPr="00CC5D44">
        <w:rPr>
          <w:rStyle w:val="LS2Attribute"/>
          <w:rPrChange w:id="1472" w:author="Terje Kolderup" w:date="2020-01-29T09:56:00Z">
            <w:rPr>
              <w:rStyle w:val="LS2Attribute"/>
              <w:lang w:val="nb-NO"/>
            </w:rPr>
          </w:rPrChange>
        </w:rPr>
        <w:t xml:space="preserve"> type=</w:t>
      </w:r>
      <w:r w:rsidR="007B48DD" w:rsidRPr="00CC5D44">
        <w:rPr>
          <w:rStyle w:val="LS2String"/>
          <w:rPrChange w:id="1473" w:author="Terje Kolderup" w:date="2020-01-29T09:56:00Z">
            <w:rPr>
              <w:rStyle w:val="LS2String"/>
              <w:lang w:val="nb-NO"/>
            </w:rPr>
          </w:rPrChange>
        </w:rPr>
        <w:t>"number"</w:t>
      </w:r>
      <w:r w:rsidR="007B48DD" w:rsidRPr="00CC5D44">
        <w:rPr>
          <w:rStyle w:val="LS2Attribute"/>
          <w:rPrChange w:id="1474" w:author="Terje Kolderup" w:date="2020-01-29T09:56:00Z">
            <w:rPr>
              <w:rStyle w:val="LS2Attribute"/>
              <w:lang w:val="nb-NO"/>
            </w:rPr>
          </w:rPrChange>
        </w:rPr>
        <w:t xml:space="preserve"> size=</w:t>
      </w:r>
      <w:r w:rsidR="007B48DD" w:rsidRPr="00CC5D44">
        <w:rPr>
          <w:rStyle w:val="LS2String"/>
          <w:rPrChange w:id="1475" w:author="Terje Kolderup" w:date="2020-01-29T09:56:00Z">
            <w:rPr>
              <w:rStyle w:val="LS2String"/>
              <w:lang w:val="nb-NO"/>
            </w:rPr>
          </w:rPrChange>
        </w:rPr>
        <w:t>"1"</w:t>
      </w:r>
      <w:r w:rsidR="007B48DD" w:rsidRPr="00CC5D44">
        <w:rPr>
          <w:rStyle w:val="LS2Attribute"/>
          <w:rPrChange w:id="1476" w:author="Terje Kolderup" w:date="2020-01-29T09:56:00Z">
            <w:rPr>
              <w:rStyle w:val="LS2Attribute"/>
              <w:lang w:val="nb-NO"/>
            </w:rPr>
          </w:rPrChange>
        </w:rPr>
        <w:t xml:space="preserve"> </w:t>
      </w:r>
      <w:r w:rsidR="007B48DD" w:rsidRPr="00CC5D44">
        <w:rPr>
          <w:rStyle w:val="LS2Attribute"/>
          <w:rPrChange w:id="1477" w:author="Terje Kolderup" w:date="2020-01-29T09:56:00Z">
            <w:rPr>
              <w:rStyle w:val="LS2Attribute"/>
              <w:lang w:val="nb-NO"/>
            </w:rPr>
          </w:rPrChange>
        </w:rPr>
        <w:br/>
        <w:t xml:space="preserve">                               v-model=</w:t>
      </w:r>
      <w:r w:rsidR="007B48DD" w:rsidRPr="00CC5D44">
        <w:rPr>
          <w:rStyle w:val="LS2String"/>
          <w:rPrChange w:id="1478" w:author="Terje Kolderup" w:date="2020-01-29T09:56:00Z">
            <w:rPr>
              <w:rStyle w:val="LS2String"/>
              <w:lang w:val="nb-NO"/>
            </w:rPr>
          </w:rPrChange>
        </w:rPr>
        <w:t>"</w:t>
      </w:r>
      <w:proofErr w:type="spellStart"/>
      <w:r w:rsidR="007B48DD" w:rsidRPr="00CC5D44">
        <w:rPr>
          <w:rStyle w:val="LS2String"/>
          <w:rPrChange w:id="1479" w:author="Terje Kolderup" w:date="2020-01-29T09:56:00Z">
            <w:rPr>
              <w:rStyle w:val="LS2String"/>
              <w:lang w:val="nb-NO"/>
            </w:rPr>
          </w:rPrChange>
        </w:rPr>
        <w:t>personer.trekkAntall</w:t>
      </w:r>
      <w:proofErr w:type="spellEnd"/>
      <w:r w:rsidR="007B48DD" w:rsidRPr="00CC5D44">
        <w:rPr>
          <w:rStyle w:val="LS2String"/>
          <w:rPrChange w:id="1480" w:author="Terje Kolderup" w:date="2020-01-29T09:56:00Z">
            <w:rPr>
              <w:rStyle w:val="LS2String"/>
              <w:lang w:val="nb-NO"/>
            </w:rPr>
          </w:rPrChange>
        </w:rPr>
        <w:t>"</w:t>
      </w:r>
      <w:r w:rsidR="007B48DD" w:rsidRPr="00017038">
        <w:rPr>
          <w:rFonts w:ascii="Consolas" w:hAnsi="Consolas"/>
          <w:rPrChange w:id="1481" w:author="Terje Kolderup" w:date="2020-01-29T09:56:00Z">
            <w:rPr>
              <w:lang w:val="nb-NO"/>
            </w:rPr>
          </w:rPrChange>
        </w:rPr>
        <w:t xml:space="preserve"> </w:t>
      </w:r>
      <w:r w:rsidR="007B48DD" w:rsidRPr="00CC5D44">
        <w:rPr>
          <w:rStyle w:val="LS2Tag"/>
          <w:rPrChange w:id="1482" w:author="Terje Kolderup" w:date="2020-01-29T09:56:00Z">
            <w:rPr>
              <w:rStyle w:val="LS2Tag"/>
              <w:lang w:val="nb-NO"/>
            </w:rPr>
          </w:rPrChange>
        </w:rPr>
        <w:t>/&gt;</w:t>
      </w:r>
      <w:r w:rsidR="007B48DD" w:rsidRPr="00017038">
        <w:rPr>
          <w:rFonts w:ascii="Consolas" w:hAnsi="Consolas"/>
          <w:rPrChange w:id="1483" w:author="Terje Kolderup" w:date="2020-01-29T09:56:00Z">
            <w:rPr>
              <w:lang w:val="nb-NO"/>
            </w:rPr>
          </w:rPrChange>
        </w:rPr>
        <w:br/>
        <w:t xml:space="preserve">                        </w:t>
      </w:r>
      <w:r w:rsidR="007B48DD" w:rsidRPr="00CC5D44">
        <w:rPr>
          <w:rStyle w:val="LS2Tag"/>
          <w:rPrChange w:id="1484" w:author="Terje Kolderup" w:date="2020-01-29T09:56:00Z">
            <w:rPr>
              <w:rStyle w:val="LS2Tag"/>
              <w:lang w:val="nb-NO"/>
            </w:rPr>
          </w:rPrChange>
        </w:rPr>
        <w:t>&lt;button</w:t>
      </w:r>
      <w:r w:rsidR="007B48DD" w:rsidRPr="00CC5D44">
        <w:rPr>
          <w:rStyle w:val="LS2Attribute"/>
          <w:rPrChange w:id="1485" w:author="Terje Kolderup" w:date="2020-01-29T09:56:00Z">
            <w:rPr>
              <w:rStyle w:val="LS2Attribute"/>
              <w:lang w:val="nb-NO"/>
            </w:rPr>
          </w:rPrChange>
        </w:rPr>
        <w:t xml:space="preserve"> @click=</w:t>
      </w:r>
      <w:r w:rsidR="007B48DD" w:rsidRPr="00CC5D44">
        <w:rPr>
          <w:rStyle w:val="LS2String"/>
          <w:rPrChange w:id="1486" w:author="Terje Kolderup" w:date="2020-01-29T09:56:00Z">
            <w:rPr>
              <w:rStyle w:val="LS2String"/>
              <w:lang w:val="nb-NO"/>
            </w:rPr>
          </w:rPrChange>
        </w:rPr>
        <w:t>"</w:t>
      </w:r>
      <w:proofErr w:type="spellStart"/>
      <w:r w:rsidR="007B48DD" w:rsidRPr="00CC5D44">
        <w:rPr>
          <w:rStyle w:val="LS2String"/>
          <w:rPrChange w:id="1487" w:author="Terje Kolderup" w:date="2020-01-29T09:56:00Z">
            <w:rPr>
              <w:rStyle w:val="LS2String"/>
              <w:lang w:val="nb-NO"/>
            </w:rPr>
          </w:rPrChange>
        </w:rPr>
        <w:t>personer.trekkAntall</w:t>
      </w:r>
      <w:proofErr w:type="spellEnd"/>
      <w:r w:rsidR="007B48DD" w:rsidRPr="00CC5D44">
        <w:rPr>
          <w:rStyle w:val="LS2String"/>
          <w:rPrChange w:id="1488" w:author="Terje Kolderup" w:date="2020-01-29T09:56:00Z">
            <w:rPr>
              <w:rStyle w:val="LS2String"/>
              <w:lang w:val="nb-NO"/>
            </w:rPr>
          </w:rPrChange>
        </w:rPr>
        <w:t>++"</w:t>
      </w:r>
      <w:r w:rsidR="007B48DD" w:rsidRPr="00CC5D44">
        <w:rPr>
          <w:rStyle w:val="LS2Tag"/>
          <w:rPrChange w:id="1489" w:author="Terje Kolderup" w:date="2020-01-29T09:56:00Z">
            <w:rPr>
              <w:rStyle w:val="LS2Tag"/>
              <w:lang w:val="nb-NO"/>
            </w:rPr>
          </w:rPrChange>
        </w:rPr>
        <w:t>&gt;</w:t>
      </w:r>
      <w:r w:rsidR="007B48DD" w:rsidRPr="00017038">
        <w:rPr>
          <w:rFonts w:ascii="Consolas" w:hAnsi="Consolas"/>
          <w:rPrChange w:id="1490" w:author="Terje Kolderup" w:date="2020-01-29T09:56:00Z">
            <w:rPr>
              <w:lang w:val="nb-NO"/>
            </w:rPr>
          </w:rPrChange>
        </w:rPr>
        <w:t>▲</w:t>
      </w:r>
      <w:r w:rsidR="007B48DD" w:rsidRPr="00CC5D44">
        <w:rPr>
          <w:rStyle w:val="LS2Tag"/>
          <w:rPrChange w:id="1491" w:author="Terje Kolderup" w:date="2020-01-29T09:56:00Z">
            <w:rPr>
              <w:rStyle w:val="LS2Tag"/>
              <w:lang w:val="nb-NO"/>
            </w:rPr>
          </w:rPrChange>
        </w:rPr>
        <w:t>&lt;/button&gt;</w:t>
      </w:r>
      <w:r w:rsidR="007B48DD" w:rsidRPr="00017038">
        <w:rPr>
          <w:rFonts w:ascii="Consolas" w:hAnsi="Consolas"/>
          <w:rPrChange w:id="1492" w:author="Terje Kolderup" w:date="2020-01-29T09:56:00Z">
            <w:rPr>
              <w:lang w:val="nb-NO"/>
            </w:rPr>
          </w:rPrChange>
        </w:rPr>
        <w:br/>
        <w:t xml:space="preserve">                        </w:t>
      </w:r>
      <w:r w:rsidR="007B48DD" w:rsidRPr="00CC5D44">
        <w:rPr>
          <w:rStyle w:val="LS2Tag"/>
          <w:rPrChange w:id="1493" w:author="Terje Kolderup" w:date="2020-01-29T09:56:00Z">
            <w:rPr>
              <w:rStyle w:val="LS2Tag"/>
              <w:lang w:val="nb-NO"/>
            </w:rPr>
          </w:rPrChange>
        </w:rPr>
        <w:t>&lt;button</w:t>
      </w:r>
      <w:r w:rsidR="007B48DD" w:rsidRPr="00CC5D44">
        <w:rPr>
          <w:rStyle w:val="LS2Attribute"/>
          <w:rPrChange w:id="1494" w:author="Terje Kolderup" w:date="2020-01-29T09:56:00Z">
            <w:rPr>
              <w:rStyle w:val="LS2Attribute"/>
              <w:lang w:val="nb-NO"/>
            </w:rPr>
          </w:rPrChange>
        </w:rPr>
        <w:t xml:space="preserve"> @click=</w:t>
      </w:r>
      <w:r w:rsidR="007B48DD" w:rsidRPr="00CC5D44">
        <w:rPr>
          <w:rStyle w:val="LS2String"/>
          <w:rPrChange w:id="1495" w:author="Terje Kolderup" w:date="2020-01-29T09:56:00Z">
            <w:rPr>
              <w:rStyle w:val="LS2String"/>
              <w:lang w:val="nb-NO"/>
            </w:rPr>
          </w:rPrChange>
        </w:rPr>
        <w:t>"</w:t>
      </w:r>
      <w:proofErr w:type="spellStart"/>
      <w:r w:rsidR="007B48DD" w:rsidRPr="00CC5D44">
        <w:rPr>
          <w:rStyle w:val="LS2String"/>
          <w:rPrChange w:id="1496" w:author="Terje Kolderup" w:date="2020-01-29T09:56:00Z">
            <w:rPr>
              <w:rStyle w:val="LS2String"/>
              <w:lang w:val="nb-NO"/>
            </w:rPr>
          </w:rPrChange>
        </w:rPr>
        <w:t>personer.trekkAntall</w:t>
      </w:r>
      <w:proofErr w:type="spellEnd"/>
      <w:r w:rsidR="007B48DD" w:rsidRPr="00CC5D44">
        <w:rPr>
          <w:rStyle w:val="LS2String"/>
          <w:rPrChange w:id="1497" w:author="Terje Kolderup" w:date="2020-01-29T09:56:00Z">
            <w:rPr>
              <w:rStyle w:val="LS2String"/>
              <w:lang w:val="nb-NO"/>
            </w:rPr>
          </w:rPrChange>
        </w:rPr>
        <w:t xml:space="preserve"> = </w:t>
      </w:r>
      <w:r w:rsidR="004C19ED" w:rsidRPr="00CC5D44">
        <w:rPr>
          <w:rStyle w:val="LS2String"/>
          <w:rPrChange w:id="1498" w:author="Terje Kolderup" w:date="2020-01-29T09:56:00Z">
            <w:rPr>
              <w:rStyle w:val="LS2String"/>
              <w:lang w:val="nb-NO"/>
            </w:rPr>
          </w:rPrChange>
        </w:rPr>
        <w:br/>
        <w:t xml:space="preserve">                            </w:t>
      </w:r>
      <w:proofErr w:type="spellStart"/>
      <w:r w:rsidR="007B48DD" w:rsidRPr="00CC5D44">
        <w:rPr>
          <w:rStyle w:val="LS2String"/>
          <w:rPrChange w:id="1499" w:author="Terje Kolderup" w:date="2020-01-29T09:56:00Z">
            <w:rPr>
              <w:rStyle w:val="LS2String"/>
              <w:lang w:val="nb-NO"/>
            </w:rPr>
          </w:rPrChange>
        </w:rPr>
        <w:t>Math.max</w:t>
      </w:r>
      <w:proofErr w:type="spellEnd"/>
      <w:r w:rsidR="007B48DD" w:rsidRPr="00CC5D44">
        <w:rPr>
          <w:rStyle w:val="LS2String"/>
          <w:rPrChange w:id="1500" w:author="Terje Kolderup" w:date="2020-01-29T09:56:00Z">
            <w:rPr>
              <w:rStyle w:val="LS2String"/>
              <w:lang w:val="nb-NO"/>
            </w:rPr>
          </w:rPrChange>
        </w:rPr>
        <w:t>(1,personer.trekkAntall -1)"</w:t>
      </w:r>
      <w:r w:rsidR="007B48DD" w:rsidRPr="00CC5D44">
        <w:rPr>
          <w:rStyle w:val="LS2Tag"/>
          <w:rPrChange w:id="1501" w:author="Terje Kolderup" w:date="2020-01-29T09:56:00Z">
            <w:rPr>
              <w:rStyle w:val="LS2Tag"/>
              <w:lang w:val="nb-NO"/>
            </w:rPr>
          </w:rPrChange>
        </w:rPr>
        <w:t>&gt;</w:t>
      </w:r>
      <w:r w:rsidR="007B48DD" w:rsidRPr="00017038">
        <w:rPr>
          <w:rFonts w:ascii="Consolas" w:hAnsi="Consolas"/>
          <w:rPrChange w:id="1502" w:author="Terje Kolderup" w:date="2020-01-29T09:56:00Z">
            <w:rPr>
              <w:lang w:val="nb-NO"/>
            </w:rPr>
          </w:rPrChange>
        </w:rPr>
        <w:t>▼</w:t>
      </w:r>
      <w:r w:rsidR="007B48DD" w:rsidRPr="00CC5D44">
        <w:rPr>
          <w:rStyle w:val="LS2Tag"/>
          <w:rPrChange w:id="1503" w:author="Terje Kolderup" w:date="2020-01-29T09:56:00Z">
            <w:rPr>
              <w:rStyle w:val="LS2Tag"/>
              <w:lang w:val="nb-NO"/>
            </w:rPr>
          </w:rPrChange>
        </w:rPr>
        <w:t>&lt;/button&gt;</w:t>
      </w:r>
      <w:r w:rsidR="007B48DD" w:rsidRPr="00017038">
        <w:rPr>
          <w:rFonts w:ascii="Consolas" w:hAnsi="Consolas"/>
          <w:rPrChange w:id="1504" w:author="Terje Kolderup" w:date="2020-01-29T09:56:00Z">
            <w:rPr>
              <w:lang w:val="nb-NO"/>
            </w:rPr>
          </w:rPrChange>
        </w:rPr>
        <w:br/>
        <w:t xml:space="preserve">                    </w:t>
      </w:r>
      <w:r w:rsidR="007B48DD" w:rsidRPr="00CC5D44">
        <w:rPr>
          <w:rStyle w:val="LS2Tag"/>
          <w:rPrChange w:id="1505" w:author="Terje Kolderup" w:date="2020-01-29T09:56:00Z">
            <w:rPr>
              <w:rStyle w:val="LS2Tag"/>
              <w:lang w:val="nb-NO"/>
            </w:rPr>
          </w:rPrChange>
        </w:rPr>
        <w:t>&lt;/td&gt;</w:t>
      </w:r>
      <w:r w:rsidR="007B48DD" w:rsidRPr="00017038">
        <w:rPr>
          <w:rFonts w:ascii="Consolas" w:hAnsi="Consolas"/>
          <w:rPrChange w:id="1506" w:author="Terje Kolderup" w:date="2020-01-29T09:56:00Z">
            <w:rPr>
              <w:lang w:val="nb-NO"/>
            </w:rPr>
          </w:rPrChange>
        </w:rPr>
        <w:br/>
        <w:t xml:space="preserve">                </w:t>
      </w:r>
      <w:r w:rsidR="007B48DD" w:rsidRPr="00CC5D44">
        <w:rPr>
          <w:rStyle w:val="LS2Tag"/>
          <w:rPrChange w:id="1507" w:author="Terje Kolderup" w:date="2020-01-29T09:56:00Z">
            <w:rPr>
              <w:rStyle w:val="LS2Tag"/>
              <w:lang w:val="nb-NO"/>
            </w:rPr>
          </w:rPrChange>
        </w:rPr>
        <w:t>&lt;/tr&gt;</w:t>
      </w:r>
      <w:r w:rsidR="007B48DD" w:rsidRPr="00017038">
        <w:rPr>
          <w:rFonts w:ascii="Consolas" w:hAnsi="Consolas"/>
          <w:rPrChange w:id="1508" w:author="Terje Kolderup" w:date="2020-01-29T09:56:00Z">
            <w:rPr>
              <w:lang w:val="nb-NO"/>
            </w:rPr>
          </w:rPrChange>
        </w:rPr>
        <w:br/>
        <w:t xml:space="preserve">            </w:t>
      </w:r>
      <w:r w:rsidR="007B48DD" w:rsidRPr="00CC5D44">
        <w:rPr>
          <w:rStyle w:val="LS2Tag"/>
          <w:rPrChange w:id="1509" w:author="Terje Kolderup" w:date="2020-01-29T09:56:00Z">
            <w:rPr>
              <w:rStyle w:val="LS2Tag"/>
              <w:lang w:val="nb-NO"/>
            </w:rPr>
          </w:rPrChange>
        </w:rPr>
        <w:t>&lt;/table&gt;</w:t>
      </w:r>
      <w:r w:rsidR="007B48DD" w:rsidRPr="00017038">
        <w:rPr>
          <w:rFonts w:ascii="Consolas" w:hAnsi="Consolas"/>
          <w:rPrChange w:id="1510" w:author="Terje Kolderup" w:date="2020-01-29T09:56:00Z">
            <w:rPr>
              <w:lang w:val="nb-NO"/>
            </w:rPr>
          </w:rPrChange>
        </w:rPr>
        <w:br/>
        <w:t xml:space="preserve">        </w:t>
      </w:r>
      <w:r w:rsidR="007B48DD" w:rsidRPr="00CC5D44">
        <w:rPr>
          <w:rStyle w:val="LS2Tag"/>
          <w:rPrChange w:id="1511" w:author="Terje Kolderup" w:date="2020-01-29T09:56:00Z">
            <w:rPr>
              <w:rStyle w:val="LS2Tag"/>
              <w:lang w:val="nb-NO"/>
            </w:rPr>
          </w:rPrChange>
        </w:rPr>
        <w:t>&lt;/div&gt;</w:t>
      </w:r>
      <w:r w:rsidR="007B48DD" w:rsidRPr="00017038">
        <w:rPr>
          <w:rFonts w:ascii="Consolas" w:hAnsi="Consolas"/>
          <w:rPrChange w:id="1512" w:author="Terje Kolderup" w:date="2020-01-29T09:56:00Z">
            <w:rPr>
              <w:lang w:val="nb-NO"/>
            </w:rPr>
          </w:rPrChange>
        </w:rPr>
        <w:br/>
        <w:t xml:space="preserve">        </w:t>
      </w:r>
      <w:r w:rsidR="007B48DD" w:rsidRPr="00CC5D44">
        <w:rPr>
          <w:rStyle w:val="LS2Tag"/>
          <w:rPrChange w:id="1513" w:author="Terje Kolderup" w:date="2020-01-29T09:56:00Z">
            <w:rPr>
              <w:rStyle w:val="LS2Tag"/>
              <w:lang w:val="nb-NO"/>
            </w:rPr>
          </w:rPrChange>
        </w:rPr>
        <w:t>&lt;div</w:t>
      </w:r>
      <w:r w:rsidR="007B48DD" w:rsidRPr="00CC5D44">
        <w:rPr>
          <w:rStyle w:val="LS2Attribute"/>
          <w:rPrChange w:id="1514" w:author="Terje Kolderup" w:date="2020-01-29T09:56:00Z">
            <w:rPr>
              <w:rStyle w:val="LS2Attribute"/>
              <w:lang w:val="nb-NO"/>
            </w:rPr>
          </w:rPrChange>
        </w:rPr>
        <w:t xml:space="preserve"> v-else-if=</w:t>
      </w:r>
      <w:r w:rsidR="007B48DD" w:rsidRPr="00CC5D44">
        <w:rPr>
          <w:rStyle w:val="LS2String"/>
          <w:rPrChange w:id="1515" w:author="Terje Kolderup" w:date="2020-01-29T09:56:00Z">
            <w:rPr>
              <w:rStyle w:val="LS2String"/>
              <w:lang w:val="nb-NO"/>
            </w:rPr>
          </w:rPrChange>
        </w:rPr>
        <w:t>"</w:t>
      </w:r>
      <w:proofErr w:type="spellStart"/>
      <w:r w:rsidR="007B48DD" w:rsidRPr="00CC5D44">
        <w:rPr>
          <w:rStyle w:val="LS2String"/>
          <w:rPrChange w:id="1516" w:author="Terje Kolderup" w:date="2020-01-29T09:56:00Z">
            <w:rPr>
              <w:rStyle w:val="LS2String"/>
              <w:lang w:val="nb-NO"/>
            </w:rPr>
          </w:rPrChange>
        </w:rPr>
        <w:t>currentPage</w:t>
      </w:r>
      <w:proofErr w:type="spellEnd"/>
      <w:r w:rsidR="007B48DD" w:rsidRPr="00CC5D44">
        <w:rPr>
          <w:rStyle w:val="LS2String"/>
          <w:rPrChange w:id="1517" w:author="Terje Kolderup" w:date="2020-01-29T09:56:00Z">
            <w:rPr>
              <w:rStyle w:val="LS2String"/>
              <w:lang w:val="nb-NO"/>
            </w:rPr>
          </w:rPrChange>
        </w:rPr>
        <w:t xml:space="preserve"> == '</w:t>
      </w:r>
      <w:proofErr w:type="spellStart"/>
      <w:r w:rsidR="007B48DD" w:rsidRPr="00CC5D44">
        <w:rPr>
          <w:rStyle w:val="LS2String"/>
          <w:rPrChange w:id="1518" w:author="Terje Kolderup" w:date="2020-01-29T09:56:00Z">
            <w:rPr>
              <w:rStyle w:val="LS2String"/>
              <w:lang w:val="nb-NO"/>
            </w:rPr>
          </w:rPrChange>
        </w:rPr>
        <w:t>trekninger</w:t>
      </w:r>
      <w:proofErr w:type="spellEnd"/>
      <w:r w:rsidR="007B48DD" w:rsidRPr="00CC5D44">
        <w:rPr>
          <w:rStyle w:val="LS2String"/>
          <w:rPrChange w:id="1519" w:author="Terje Kolderup" w:date="2020-01-29T09:56:00Z">
            <w:rPr>
              <w:rStyle w:val="LS2String"/>
              <w:lang w:val="nb-NO"/>
            </w:rPr>
          </w:rPrChange>
        </w:rPr>
        <w:t>'"</w:t>
      </w:r>
      <w:r w:rsidR="007B48DD" w:rsidRPr="00CC5D44">
        <w:rPr>
          <w:rStyle w:val="LS2Attribute"/>
          <w:rPrChange w:id="1520" w:author="Terje Kolderup" w:date="2020-01-29T09:56:00Z">
            <w:rPr>
              <w:rStyle w:val="LS2Attribute"/>
              <w:lang w:val="nb-NO"/>
            </w:rPr>
          </w:rPrChange>
        </w:rPr>
        <w:t xml:space="preserve"> class=</w:t>
      </w:r>
      <w:r w:rsidR="007B48DD" w:rsidRPr="00CC5D44">
        <w:rPr>
          <w:rStyle w:val="LS2String"/>
          <w:rPrChange w:id="1521" w:author="Terje Kolderup" w:date="2020-01-29T09:56:00Z">
            <w:rPr>
              <w:rStyle w:val="LS2String"/>
              <w:lang w:val="nb-NO"/>
            </w:rPr>
          </w:rPrChange>
        </w:rPr>
        <w:t>"</w:t>
      </w:r>
      <w:proofErr w:type="spellStart"/>
      <w:r w:rsidR="007B48DD" w:rsidRPr="00CC5D44">
        <w:rPr>
          <w:rStyle w:val="LS2String"/>
          <w:rPrChange w:id="1522" w:author="Terje Kolderup" w:date="2020-01-29T09:56:00Z">
            <w:rPr>
              <w:rStyle w:val="LS2String"/>
              <w:lang w:val="nb-NO"/>
            </w:rPr>
          </w:rPrChange>
        </w:rPr>
        <w:t>innhold</w:t>
      </w:r>
      <w:proofErr w:type="spellEnd"/>
      <w:r w:rsidR="007B48DD" w:rsidRPr="00CC5D44">
        <w:rPr>
          <w:rStyle w:val="LS2String"/>
          <w:rPrChange w:id="1523" w:author="Terje Kolderup" w:date="2020-01-29T09:56:00Z">
            <w:rPr>
              <w:rStyle w:val="LS2String"/>
              <w:lang w:val="nb-NO"/>
            </w:rPr>
          </w:rPrChange>
        </w:rPr>
        <w:t>"</w:t>
      </w:r>
      <w:r w:rsidR="007B48DD" w:rsidRPr="00CC5D44">
        <w:rPr>
          <w:rStyle w:val="LS2Tag"/>
          <w:rPrChange w:id="1524" w:author="Terje Kolderup" w:date="2020-01-29T09:56:00Z">
            <w:rPr>
              <w:rStyle w:val="LS2Tag"/>
              <w:lang w:val="nb-NO"/>
            </w:rPr>
          </w:rPrChange>
        </w:rPr>
        <w:t>&gt;</w:t>
      </w:r>
      <w:r w:rsidR="007B48DD" w:rsidRPr="00017038">
        <w:rPr>
          <w:rFonts w:ascii="Consolas" w:hAnsi="Consolas"/>
          <w:rPrChange w:id="1525" w:author="Terje Kolderup" w:date="2020-01-29T09:56:00Z">
            <w:rPr>
              <w:lang w:val="nb-NO"/>
            </w:rPr>
          </w:rPrChange>
        </w:rPr>
        <w:br/>
        <w:t xml:space="preserve">            </w:t>
      </w:r>
      <w:r w:rsidR="007B48DD" w:rsidRPr="00CC5D44">
        <w:rPr>
          <w:rStyle w:val="LS2Tag"/>
          <w:rPrChange w:id="1526" w:author="Terje Kolderup" w:date="2020-01-29T09:56:00Z">
            <w:rPr>
              <w:rStyle w:val="LS2Tag"/>
              <w:lang w:val="nb-NO"/>
            </w:rPr>
          </w:rPrChange>
        </w:rPr>
        <w:t>&lt;p</w:t>
      </w:r>
      <w:r w:rsidR="007B48DD" w:rsidRPr="00CC5D44">
        <w:rPr>
          <w:rStyle w:val="LS2Attribute"/>
          <w:rPrChange w:id="1527" w:author="Terje Kolderup" w:date="2020-01-29T09:56:00Z">
            <w:rPr>
              <w:rStyle w:val="LS2Attribute"/>
              <w:lang w:val="nb-NO"/>
            </w:rPr>
          </w:rPrChange>
        </w:rPr>
        <w:t xml:space="preserve"> v-for=</w:t>
      </w:r>
      <w:r w:rsidR="007B48DD" w:rsidRPr="00CC5D44">
        <w:rPr>
          <w:rStyle w:val="LS2String"/>
          <w:rPrChange w:id="1528" w:author="Terje Kolderup" w:date="2020-01-29T09:56:00Z">
            <w:rPr>
              <w:rStyle w:val="LS2String"/>
              <w:lang w:val="nb-NO"/>
            </w:rPr>
          </w:rPrChange>
        </w:rPr>
        <w:t>"(</w:t>
      </w:r>
      <w:proofErr w:type="spellStart"/>
      <w:r w:rsidR="007B48DD" w:rsidRPr="00CC5D44">
        <w:rPr>
          <w:rStyle w:val="LS2String"/>
          <w:rPrChange w:id="1529" w:author="Terje Kolderup" w:date="2020-01-29T09:56:00Z">
            <w:rPr>
              <w:rStyle w:val="LS2String"/>
              <w:lang w:val="nb-NO"/>
            </w:rPr>
          </w:rPrChange>
        </w:rPr>
        <w:t>trekning</w:t>
      </w:r>
      <w:proofErr w:type="spellEnd"/>
      <w:r w:rsidR="007B48DD" w:rsidRPr="00CC5D44">
        <w:rPr>
          <w:rStyle w:val="LS2String"/>
          <w:rPrChange w:id="1530" w:author="Terje Kolderup" w:date="2020-01-29T09:56:00Z">
            <w:rPr>
              <w:rStyle w:val="LS2String"/>
              <w:lang w:val="nb-NO"/>
            </w:rPr>
          </w:rPrChange>
        </w:rPr>
        <w:t xml:space="preserve">, </w:t>
      </w:r>
      <w:proofErr w:type="spellStart"/>
      <w:r w:rsidR="007B48DD" w:rsidRPr="00CC5D44">
        <w:rPr>
          <w:rStyle w:val="LS2String"/>
          <w:rPrChange w:id="1531" w:author="Terje Kolderup" w:date="2020-01-29T09:56:00Z">
            <w:rPr>
              <w:rStyle w:val="LS2String"/>
              <w:lang w:val="nb-NO"/>
            </w:rPr>
          </w:rPrChange>
        </w:rPr>
        <w:t>i</w:t>
      </w:r>
      <w:proofErr w:type="spellEnd"/>
      <w:r w:rsidR="007B48DD" w:rsidRPr="00CC5D44">
        <w:rPr>
          <w:rStyle w:val="LS2String"/>
          <w:rPrChange w:id="1532" w:author="Terje Kolderup" w:date="2020-01-29T09:56:00Z">
            <w:rPr>
              <w:rStyle w:val="LS2String"/>
              <w:lang w:val="nb-NO"/>
            </w:rPr>
          </w:rPrChange>
        </w:rPr>
        <w:t xml:space="preserve">) in </w:t>
      </w:r>
      <w:proofErr w:type="spellStart"/>
      <w:r w:rsidR="007B48DD" w:rsidRPr="00CC5D44">
        <w:rPr>
          <w:rStyle w:val="LS2String"/>
          <w:rPrChange w:id="1533" w:author="Terje Kolderup" w:date="2020-01-29T09:56:00Z">
            <w:rPr>
              <w:rStyle w:val="LS2String"/>
              <w:lang w:val="nb-NO"/>
            </w:rPr>
          </w:rPrChange>
        </w:rPr>
        <w:t>trekninger</w:t>
      </w:r>
      <w:proofErr w:type="spellEnd"/>
      <w:r w:rsidR="007B48DD" w:rsidRPr="00CC5D44">
        <w:rPr>
          <w:rStyle w:val="LS2String"/>
          <w:rPrChange w:id="1534" w:author="Terje Kolderup" w:date="2020-01-29T09:56:00Z">
            <w:rPr>
              <w:rStyle w:val="LS2String"/>
              <w:lang w:val="nb-NO"/>
            </w:rPr>
          </w:rPrChange>
        </w:rPr>
        <w:t>"</w:t>
      </w:r>
      <w:r w:rsidR="007B48DD" w:rsidRPr="00CC5D44">
        <w:rPr>
          <w:rStyle w:val="LS2Tag"/>
          <w:rPrChange w:id="1535" w:author="Terje Kolderup" w:date="2020-01-29T09:56:00Z">
            <w:rPr>
              <w:rStyle w:val="LS2Tag"/>
              <w:lang w:val="nb-NO"/>
            </w:rPr>
          </w:rPrChange>
        </w:rPr>
        <w:t>&gt;</w:t>
      </w:r>
      <w:r w:rsidR="007B48DD" w:rsidRPr="00017038">
        <w:rPr>
          <w:rFonts w:ascii="Consolas" w:hAnsi="Consolas"/>
          <w:rPrChange w:id="1536" w:author="Terje Kolderup" w:date="2020-01-29T09:56:00Z">
            <w:rPr>
              <w:lang w:val="nb-NO"/>
            </w:rPr>
          </w:rPrChange>
        </w:rPr>
        <w:br/>
        <w:t xml:space="preserve">                </w:t>
      </w:r>
      <w:r w:rsidR="007B48DD" w:rsidRPr="00CC5D44">
        <w:rPr>
          <w:rStyle w:val="LS2Tag"/>
          <w:rPrChange w:id="1537" w:author="Terje Kolderup" w:date="2020-01-29T09:56:00Z">
            <w:rPr>
              <w:rStyle w:val="LS2Tag"/>
              <w:lang w:val="nb-NO"/>
            </w:rPr>
          </w:rPrChange>
        </w:rPr>
        <w:t>&lt;small&gt;</w:t>
      </w:r>
      <w:r w:rsidR="007B48DD" w:rsidRPr="00017038">
        <w:rPr>
          <w:rFonts w:ascii="Consolas" w:hAnsi="Consolas"/>
          <w:rPrChange w:id="1538" w:author="Terje Kolderup" w:date="2020-01-29T09:56:00Z">
            <w:rPr>
              <w:lang w:val="nb-NO"/>
            </w:rPr>
          </w:rPrChange>
        </w:rPr>
        <w:br/>
        <w:t xml:space="preserve">                    {{</w:t>
      </w:r>
      <w:proofErr w:type="spellStart"/>
      <w:r w:rsidR="007B48DD" w:rsidRPr="00017038">
        <w:rPr>
          <w:rFonts w:ascii="Consolas" w:hAnsi="Consolas"/>
          <w:rPrChange w:id="1539" w:author="Terje Kolderup" w:date="2020-01-29T09:56:00Z">
            <w:rPr>
              <w:lang w:val="nb-NO"/>
            </w:rPr>
          </w:rPrChange>
        </w:rPr>
        <w:t>dagsNavn</w:t>
      </w:r>
      <w:proofErr w:type="spellEnd"/>
      <w:r w:rsidR="007B48DD" w:rsidRPr="00017038">
        <w:rPr>
          <w:rFonts w:ascii="Consolas" w:hAnsi="Consolas"/>
          <w:rPrChange w:id="1540" w:author="Terje Kolderup" w:date="2020-01-29T09:56:00Z">
            <w:rPr>
              <w:lang w:val="nb-NO"/>
            </w:rPr>
          </w:rPrChange>
        </w:rPr>
        <w:t>[new Date(</w:t>
      </w:r>
      <w:proofErr w:type="spellStart"/>
      <w:r w:rsidR="007B48DD" w:rsidRPr="00017038">
        <w:rPr>
          <w:rFonts w:ascii="Consolas" w:hAnsi="Consolas"/>
          <w:rPrChange w:id="1541" w:author="Terje Kolderup" w:date="2020-01-29T09:56:00Z">
            <w:rPr>
              <w:lang w:val="nb-NO"/>
            </w:rPr>
          </w:rPrChange>
        </w:rPr>
        <w:t>trekning.tid</w:t>
      </w:r>
      <w:proofErr w:type="spellEnd"/>
      <w:r w:rsidR="007B48DD" w:rsidRPr="00017038">
        <w:rPr>
          <w:rFonts w:ascii="Consolas" w:hAnsi="Consolas"/>
          <w:rPrChange w:id="1542" w:author="Terje Kolderup" w:date="2020-01-29T09:56:00Z">
            <w:rPr>
              <w:lang w:val="nb-NO"/>
            </w:rPr>
          </w:rPrChange>
        </w:rPr>
        <w:t>).</w:t>
      </w:r>
      <w:proofErr w:type="spellStart"/>
      <w:r w:rsidR="007B48DD" w:rsidRPr="00017038">
        <w:rPr>
          <w:rFonts w:ascii="Consolas" w:hAnsi="Consolas"/>
          <w:rPrChange w:id="1543" w:author="Terje Kolderup" w:date="2020-01-29T09:56:00Z">
            <w:rPr>
              <w:lang w:val="nb-NO"/>
            </w:rPr>
          </w:rPrChange>
        </w:rPr>
        <w:t>getDay</w:t>
      </w:r>
      <w:proofErr w:type="spellEnd"/>
      <w:r w:rsidR="007B48DD" w:rsidRPr="00017038">
        <w:rPr>
          <w:rFonts w:ascii="Consolas" w:hAnsi="Consolas"/>
          <w:rPrChange w:id="1544" w:author="Terje Kolderup" w:date="2020-01-29T09:56:00Z">
            <w:rPr>
              <w:lang w:val="nb-NO"/>
            </w:rPr>
          </w:rPrChange>
        </w:rPr>
        <w:t>()]}}</w:t>
      </w:r>
      <w:r w:rsidR="007B48DD" w:rsidRPr="00017038">
        <w:rPr>
          <w:rFonts w:ascii="Consolas" w:hAnsi="Consolas"/>
          <w:rPrChange w:id="1545" w:author="Terje Kolderup" w:date="2020-01-29T09:56:00Z">
            <w:rPr>
              <w:lang w:val="nb-NO"/>
            </w:rPr>
          </w:rPrChange>
        </w:rPr>
        <w:br/>
        <w:t xml:space="preserve">                    {{</w:t>
      </w:r>
      <w:proofErr w:type="spellStart"/>
      <w:r w:rsidR="007B48DD" w:rsidRPr="00017038">
        <w:rPr>
          <w:rFonts w:ascii="Consolas" w:hAnsi="Consolas"/>
          <w:rPrChange w:id="1546" w:author="Terje Kolderup" w:date="2020-01-29T09:56:00Z">
            <w:rPr>
              <w:lang w:val="nb-NO"/>
            </w:rPr>
          </w:rPrChange>
        </w:rPr>
        <w:t>lagDatoTekstForVisning</w:t>
      </w:r>
      <w:proofErr w:type="spellEnd"/>
      <w:r w:rsidR="007B48DD" w:rsidRPr="00017038">
        <w:rPr>
          <w:rFonts w:ascii="Consolas" w:hAnsi="Consolas"/>
          <w:rPrChange w:id="1547" w:author="Terje Kolderup" w:date="2020-01-29T09:56:00Z">
            <w:rPr>
              <w:lang w:val="nb-NO"/>
            </w:rPr>
          </w:rPrChange>
        </w:rPr>
        <w:t>(new Date(</w:t>
      </w:r>
      <w:proofErr w:type="spellStart"/>
      <w:r w:rsidR="007B48DD" w:rsidRPr="00017038">
        <w:rPr>
          <w:rFonts w:ascii="Consolas" w:hAnsi="Consolas"/>
          <w:rPrChange w:id="1548" w:author="Terje Kolderup" w:date="2020-01-29T09:56:00Z">
            <w:rPr>
              <w:lang w:val="nb-NO"/>
            </w:rPr>
          </w:rPrChange>
        </w:rPr>
        <w:t>trekning.tid</w:t>
      </w:r>
      <w:proofErr w:type="spellEnd"/>
      <w:r w:rsidR="007B48DD" w:rsidRPr="00017038">
        <w:rPr>
          <w:rFonts w:ascii="Consolas" w:hAnsi="Consolas"/>
          <w:rPrChange w:id="1549" w:author="Terje Kolderup" w:date="2020-01-29T09:56:00Z">
            <w:rPr>
              <w:lang w:val="nb-NO"/>
            </w:rPr>
          </w:rPrChange>
        </w:rPr>
        <w:t>))}}</w:t>
      </w:r>
      <w:r w:rsidR="007B48DD" w:rsidRPr="00017038">
        <w:rPr>
          <w:rFonts w:ascii="Consolas" w:hAnsi="Consolas"/>
          <w:rPrChange w:id="1550" w:author="Terje Kolderup" w:date="2020-01-29T09:56:00Z">
            <w:rPr>
              <w:lang w:val="nb-NO"/>
            </w:rPr>
          </w:rPrChange>
        </w:rPr>
        <w:br/>
        <w:t xml:space="preserve">                </w:t>
      </w:r>
      <w:r w:rsidR="007B48DD" w:rsidRPr="00CC5D44">
        <w:rPr>
          <w:rStyle w:val="LS2Tag"/>
          <w:rPrChange w:id="1551" w:author="Terje Kolderup" w:date="2020-01-29T09:56:00Z">
            <w:rPr>
              <w:rStyle w:val="LS2Tag"/>
              <w:lang w:val="nb-NO"/>
            </w:rPr>
          </w:rPrChange>
        </w:rPr>
        <w:t>&lt;/small&gt;&lt;</w:t>
      </w:r>
      <w:proofErr w:type="spellStart"/>
      <w:r w:rsidR="007B48DD" w:rsidRPr="00CC5D44">
        <w:rPr>
          <w:rStyle w:val="LS2Tag"/>
          <w:rPrChange w:id="1552" w:author="Terje Kolderup" w:date="2020-01-29T09:56:00Z">
            <w:rPr>
              <w:rStyle w:val="LS2Tag"/>
              <w:lang w:val="nb-NO"/>
            </w:rPr>
          </w:rPrChange>
        </w:rPr>
        <w:t>br</w:t>
      </w:r>
      <w:proofErr w:type="spellEnd"/>
      <w:r w:rsidR="007B48DD" w:rsidRPr="00017038">
        <w:rPr>
          <w:rFonts w:ascii="Consolas" w:hAnsi="Consolas"/>
          <w:rPrChange w:id="1553" w:author="Terje Kolderup" w:date="2020-01-29T09:56:00Z">
            <w:rPr>
              <w:lang w:val="nb-NO"/>
            </w:rPr>
          </w:rPrChange>
        </w:rPr>
        <w:t xml:space="preserve"> </w:t>
      </w:r>
      <w:r w:rsidR="007B48DD" w:rsidRPr="00CC5D44">
        <w:rPr>
          <w:rStyle w:val="LS2Tag"/>
          <w:rPrChange w:id="1554" w:author="Terje Kolderup" w:date="2020-01-29T09:56:00Z">
            <w:rPr>
              <w:rStyle w:val="LS2Tag"/>
              <w:lang w:val="nb-NO"/>
            </w:rPr>
          </w:rPrChange>
        </w:rPr>
        <w:t>/&gt;</w:t>
      </w:r>
      <w:r w:rsidR="007B48DD" w:rsidRPr="00017038">
        <w:rPr>
          <w:rFonts w:ascii="Consolas" w:hAnsi="Consolas"/>
          <w:rPrChange w:id="1555" w:author="Terje Kolderup" w:date="2020-01-29T09:56:00Z">
            <w:rPr>
              <w:lang w:val="nb-NO"/>
            </w:rPr>
          </w:rPrChange>
        </w:rPr>
        <w:br/>
        <w:t xml:space="preserve">                </w:t>
      </w:r>
      <w:r w:rsidR="007B48DD" w:rsidRPr="00CC5D44">
        <w:rPr>
          <w:rStyle w:val="LS2Tag"/>
          <w:rPrChange w:id="1556" w:author="Terje Kolderup" w:date="2020-01-29T09:56:00Z">
            <w:rPr>
              <w:rStyle w:val="LS2Tag"/>
              <w:lang w:val="nb-NO"/>
            </w:rPr>
          </w:rPrChange>
        </w:rPr>
        <w:t>&lt;b</w:t>
      </w:r>
      <w:r w:rsidR="007B48DD" w:rsidRPr="00CC5D44">
        <w:rPr>
          <w:rStyle w:val="LS2Attribute"/>
          <w:rPrChange w:id="1557" w:author="Terje Kolderup" w:date="2020-01-29T09:56:00Z">
            <w:rPr>
              <w:rStyle w:val="LS2Attribute"/>
              <w:lang w:val="nb-NO"/>
            </w:rPr>
          </w:rPrChange>
        </w:rPr>
        <w:t xml:space="preserve"> :class=</w:t>
      </w:r>
      <w:r w:rsidR="007B48DD" w:rsidRPr="00CC5D44">
        <w:rPr>
          <w:rStyle w:val="LS2String"/>
          <w:rPrChange w:id="1558" w:author="Terje Kolderup" w:date="2020-01-29T09:56:00Z">
            <w:rPr>
              <w:rStyle w:val="LS2String"/>
              <w:lang w:val="nb-NO"/>
            </w:rPr>
          </w:rPrChange>
        </w:rPr>
        <w:t>"'</w:t>
      </w:r>
      <w:proofErr w:type="spellStart"/>
      <w:r w:rsidR="007B48DD" w:rsidRPr="00CC5D44">
        <w:rPr>
          <w:rStyle w:val="LS2String"/>
          <w:rPrChange w:id="1559" w:author="Terje Kolderup" w:date="2020-01-29T09:56:00Z">
            <w:rPr>
              <w:rStyle w:val="LS2String"/>
              <w:lang w:val="nb-NO"/>
            </w:rPr>
          </w:rPrChange>
        </w:rPr>
        <w:t>førsteTrekning</w:t>
      </w:r>
      <w:proofErr w:type="spellEnd"/>
      <w:r w:rsidR="007B48DD" w:rsidRPr="00CC5D44">
        <w:rPr>
          <w:rStyle w:val="LS2String"/>
          <w:rPrChange w:id="1560" w:author="Terje Kolderup" w:date="2020-01-29T09:56:00Z">
            <w:rPr>
              <w:rStyle w:val="LS2String"/>
              <w:lang w:val="nb-NO"/>
            </w:rPr>
          </w:rPrChange>
        </w:rPr>
        <w:t xml:space="preserve">' + </w:t>
      </w:r>
      <w:proofErr w:type="spellStart"/>
      <w:r w:rsidR="007B48DD" w:rsidRPr="00CC5D44">
        <w:rPr>
          <w:rStyle w:val="LS2String"/>
          <w:rPrChange w:id="1561" w:author="Terje Kolderup" w:date="2020-01-29T09:56:00Z">
            <w:rPr>
              <w:rStyle w:val="LS2String"/>
              <w:lang w:val="nb-NO"/>
            </w:rPr>
          </w:rPrChange>
        </w:rPr>
        <w:t>i</w:t>
      </w:r>
      <w:proofErr w:type="spellEnd"/>
      <w:r w:rsidR="007B48DD" w:rsidRPr="00CC5D44">
        <w:rPr>
          <w:rStyle w:val="LS2String"/>
          <w:rPrChange w:id="1562" w:author="Terje Kolderup" w:date="2020-01-29T09:56:00Z">
            <w:rPr>
              <w:rStyle w:val="LS2String"/>
              <w:lang w:val="nb-NO"/>
            </w:rPr>
          </w:rPrChange>
        </w:rPr>
        <w:t xml:space="preserve"> "</w:t>
      </w:r>
      <w:r w:rsidR="007B48DD" w:rsidRPr="00CC5D44">
        <w:rPr>
          <w:rStyle w:val="LS2Tag"/>
          <w:rPrChange w:id="1563" w:author="Terje Kolderup" w:date="2020-01-29T09:56:00Z">
            <w:rPr>
              <w:rStyle w:val="LS2Tag"/>
              <w:lang w:val="nb-NO"/>
            </w:rPr>
          </w:rPrChange>
        </w:rPr>
        <w:t>&gt;</w:t>
      </w:r>
      <w:r w:rsidR="007B48DD" w:rsidRPr="00017038">
        <w:rPr>
          <w:rFonts w:ascii="Consolas" w:hAnsi="Consolas"/>
          <w:rPrChange w:id="1564" w:author="Terje Kolderup" w:date="2020-01-29T09:56:00Z">
            <w:rPr>
              <w:lang w:val="nb-NO"/>
            </w:rPr>
          </w:rPrChange>
        </w:rPr>
        <w:br/>
        <w:t xml:space="preserve">                    </w:t>
      </w:r>
      <w:proofErr w:type="spellStart"/>
      <w:r w:rsidR="002E10F8" w:rsidRPr="00017038">
        <w:rPr>
          <w:rFonts w:ascii="Consolas" w:hAnsi="Consolas"/>
          <w:rPrChange w:id="1565" w:author="Terje Kolderup" w:date="2020-01-29T09:56:00Z">
            <w:rPr>
              <w:lang w:val="nb-NO"/>
            </w:rPr>
          </w:rPrChange>
        </w:rPr>
        <w:t>Vinner</w:t>
      </w:r>
      <w:proofErr w:type="spellEnd"/>
      <w:r w:rsidR="007B48DD" w:rsidRPr="00017038">
        <w:rPr>
          <w:rFonts w:ascii="Consolas" w:hAnsi="Consolas"/>
          <w:rPrChange w:id="1566" w:author="Terje Kolderup" w:date="2020-01-29T09:56:00Z">
            <w:rPr>
              <w:lang w:val="nb-NO"/>
            </w:rPr>
          </w:rPrChange>
        </w:rPr>
        <w:t>{{</w:t>
      </w:r>
      <w:proofErr w:type="spellStart"/>
      <w:r w:rsidR="007B48DD" w:rsidRPr="00017038">
        <w:rPr>
          <w:rFonts w:ascii="Consolas" w:hAnsi="Consolas"/>
          <w:rPrChange w:id="1567" w:author="Terje Kolderup" w:date="2020-01-29T09:56:00Z">
            <w:rPr>
              <w:lang w:val="nb-NO"/>
            </w:rPr>
          </w:rPrChange>
        </w:rPr>
        <w:t>trekning.vinnere.length</w:t>
      </w:r>
      <w:proofErr w:type="spellEnd"/>
      <w:r w:rsidR="007B48DD" w:rsidRPr="00017038">
        <w:rPr>
          <w:rFonts w:ascii="Consolas" w:hAnsi="Consolas"/>
          <w:rPrChange w:id="1568" w:author="Terje Kolderup" w:date="2020-01-29T09:56:00Z">
            <w:rPr>
              <w:lang w:val="nb-NO"/>
            </w:rPr>
          </w:rPrChange>
        </w:rPr>
        <w:t xml:space="preserve"> === 1 ? '</w:t>
      </w:r>
      <w:proofErr w:type="spellStart"/>
      <w:r w:rsidR="007B48DD" w:rsidRPr="00017038">
        <w:rPr>
          <w:rFonts w:ascii="Consolas" w:hAnsi="Consolas"/>
          <w:rPrChange w:id="1569" w:author="Terje Kolderup" w:date="2020-01-29T09:56:00Z">
            <w:rPr>
              <w:lang w:val="nb-NO"/>
            </w:rPr>
          </w:rPrChange>
        </w:rPr>
        <w:t>en</w:t>
      </w:r>
      <w:proofErr w:type="spellEnd"/>
      <w:r w:rsidR="007B48DD" w:rsidRPr="00017038">
        <w:rPr>
          <w:rFonts w:ascii="Consolas" w:hAnsi="Consolas"/>
          <w:rPrChange w:id="1570" w:author="Terje Kolderup" w:date="2020-01-29T09:56:00Z">
            <w:rPr>
              <w:lang w:val="nb-NO"/>
            </w:rPr>
          </w:rPrChange>
        </w:rPr>
        <w:t>' : 'ne'}</w:t>
      </w:r>
      <w:r w:rsidR="00C22CFF" w:rsidRPr="00017038">
        <w:rPr>
          <w:rFonts w:ascii="Consolas" w:hAnsi="Consolas"/>
          <w:rPrChange w:id="1571" w:author="Terje Kolderup" w:date="2020-01-29T09:56:00Z">
            <w:rPr>
              <w:lang w:val="nb-NO"/>
            </w:rPr>
          </w:rPrChange>
        </w:rPr>
        <w:t>}</w:t>
      </w:r>
      <w:r w:rsidR="007B48DD" w:rsidRPr="00017038">
        <w:rPr>
          <w:rFonts w:ascii="Consolas" w:hAnsi="Consolas"/>
          <w:rPrChange w:id="1572" w:author="Terje Kolderup" w:date="2020-01-29T09:56:00Z">
            <w:rPr>
              <w:lang w:val="nb-NO"/>
            </w:rPr>
          </w:rPrChange>
        </w:rPr>
        <w:br/>
        <w:t xml:space="preserve">                    </w:t>
      </w:r>
      <w:proofErr w:type="spellStart"/>
      <w:r w:rsidR="007B48DD" w:rsidRPr="00017038">
        <w:rPr>
          <w:rFonts w:ascii="Consolas" w:hAnsi="Consolas"/>
          <w:rPrChange w:id="1573" w:author="Terje Kolderup" w:date="2020-01-29T09:56:00Z">
            <w:rPr>
              <w:lang w:val="nb-NO"/>
            </w:rPr>
          </w:rPrChange>
        </w:rPr>
        <w:t>er</w:t>
      </w:r>
      <w:proofErr w:type="spellEnd"/>
      <w:r w:rsidR="007B48DD" w:rsidRPr="00017038">
        <w:rPr>
          <w:rFonts w:ascii="Consolas" w:hAnsi="Consolas"/>
          <w:rPrChange w:id="1574" w:author="Terje Kolderup" w:date="2020-01-29T09:56:00Z">
            <w:rPr>
              <w:lang w:val="nb-NO"/>
            </w:rPr>
          </w:rPrChange>
        </w:rPr>
        <w:t xml:space="preserve"> {{</w:t>
      </w:r>
      <w:proofErr w:type="spellStart"/>
      <w:r w:rsidR="007B48DD" w:rsidRPr="00017038">
        <w:rPr>
          <w:rFonts w:ascii="Consolas" w:hAnsi="Consolas"/>
          <w:rPrChange w:id="1575" w:author="Terje Kolderup" w:date="2020-01-29T09:56:00Z">
            <w:rPr>
              <w:lang w:val="nb-NO"/>
            </w:rPr>
          </w:rPrChange>
        </w:rPr>
        <w:t>lagTekstListe</w:t>
      </w:r>
      <w:proofErr w:type="spellEnd"/>
      <w:r w:rsidR="007B48DD" w:rsidRPr="00017038">
        <w:rPr>
          <w:rFonts w:ascii="Consolas" w:hAnsi="Consolas"/>
          <w:rPrChange w:id="1576" w:author="Terje Kolderup" w:date="2020-01-29T09:56:00Z">
            <w:rPr>
              <w:lang w:val="nb-NO"/>
            </w:rPr>
          </w:rPrChange>
        </w:rPr>
        <w:t>(</w:t>
      </w:r>
      <w:proofErr w:type="spellStart"/>
      <w:r w:rsidR="007B48DD" w:rsidRPr="00017038">
        <w:rPr>
          <w:rFonts w:ascii="Consolas" w:hAnsi="Consolas"/>
          <w:rPrChange w:id="1577" w:author="Terje Kolderup" w:date="2020-01-29T09:56:00Z">
            <w:rPr>
              <w:lang w:val="nb-NO"/>
            </w:rPr>
          </w:rPrChange>
        </w:rPr>
        <w:t>trekning.vinnere</w:t>
      </w:r>
      <w:proofErr w:type="spellEnd"/>
      <w:r w:rsidR="007B48DD" w:rsidRPr="00017038">
        <w:rPr>
          <w:rFonts w:ascii="Consolas" w:hAnsi="Consolas"/>
          <w:rPrChange w:id="1578" w:author="Terje Kolderup" w:date="2020-01-29T09:56:00Z">
            <w:rPr>
              <w:lang w:val="nb-NO"/>
            </w:rPr>
          </w:rPrChange>
        </w:rPr>
        <w:t>)}}!</w:t>
      </w:r>
      <w:r w:rsidR="007B48DD" w:rsidRPr="00017038">
        <w:rPr>
          <w:rFonts w:ascii="Consolas" w:hAnsi="Consolas"/>
          <w:rPrChange w:id="1579" w:author="Terje Kolderup" w:date="2020-01-29T09:56:00Z">
            <w:rPr>
              <w:lang w:val="nb-NO"/>
            </w:rPr>
          </w:rPrChange>
        </w:rPr>
        <w:br/>
        <w:t xml:space="preserve">                </w:t>
      </w:r>
      <w:r w:rsidR="007B48DD" w:rsidRPr="00CC5D44">
        <w:rPr>
          <w:rStyle w:val="LS2Tag"/>
          <w:rPrChange w:id="1580" w:author="Terje Kolderup" w:date="2020-01-29T09:56:00Z">
            <w:rPr>
              <w:rStyle w:val="LS2Tag"/>
              <w:lang w:val="nb-NO"/>
            </w:rPr>
          </w:rPrChange>
        </w:rPr>
        <w:t>&lt;/b&gt;&lt;</w:t>
      </w:r>
      <w:proofErr w:type="spellStart"/>
      <w:r w:rsidR="007B48DD" w:rsidRPr="00CC5D44">
        <w:rPr>
          <w:rStyle w:val="LS2Tag"/>
          <w:rPrChange w:id="1581" w:author="Terje Kolderup" w:date="2020-01-29T09:56:00Z">
            <w:rPr>
              <w:rStyle w:val="LS2Tag"/>
              <w:lang w:val="nb-NO"/>
            </w:rPr>
          </w:rPrChange>
        </w:rPr>
        <w:t>br</w:t>
      </w:r>
      <w:proofErr w:type="spellEnd"/>
      <w:r w:rsidR="007B48DD" w:rsidRPr="00017038">
        <w:rPr>
          <w:rFonts w:ascii="Consolas" w:hAnsi="Consolas"/>
          <w:rPrChange w:id="1582" w:author="Terje Kolderup" w:date="2020-01-29T09:56:00Z">
            <w:rPr>
              <w:lang w:val="nb-NO"/>
            </w:rPr>
          </w:rPrChange>
        </w:rPr>
        <w:t xml:space="preserve"> </w:t>
      </w:r>
      <w:r w:rsidR="007B48DD" w:rsidRPr="00CC5D44">
        <w:rPr>
          <w:rStyle w:val="LS2Tag"/>
          <w:rPrChange w:id="1583" w:author="Terje Kolderup" w:date="2020-01-29T09:56:00Z">
            <w:rPr>
              <w:rStyle w:val="LS2Tag"/>
              <w:lang w:val="nb-NO"/>
            </w:rPr>
          </w:rPrChange>
        </w:rPr>
        <w:t>/&gt;</w:t>
      </w:r>
      <w:r w:rsidR="007B48DD" w:rsidRPr="00017038">
        <w:rPr>
          <w:rFonts w:ascii="Consolas" w:hAnsi="Consolas"/>
          <w:rPrChange w:id="1584" w:author="Terje Kolderup" w:date="2020-01-29T09:56:00Z">
            <w:rPr>
              <w:lang w:val="nb-NO"/>
            </w:rPr>
          </w:rPrChange>
        </w:rPr>
        <w:br/>
        <w:t xml:space="preserve">                </w:t>
      </w:r>
      <w:r w:rsidR="007B48DD" w:rsidRPr="00CC5D44">
        <w:rPr>
          <w:rStyle w:val="LS2Tag"/>
          <w:rPrChange w:id="1585" w:author="Terje Kolderup" w:date="2020-01-29T09:56:00Z">
            <w:rPr>
              <w:rStyle w:val="LS2Tag"/>
              <w:lang w:val="nb-NO"/>
            </w:rPr>
          </w:rPrChange>
        </w:rPr>
        <w:t>&lt;small&gt;</w:t>
      </w:r>
      <w:r w:rsidR="007B48DD" w:rsidRPr="00017038">
        <w:rPr>
          <w:rFonts w:ascii="Consolas" w:hAnsi="Consolas"/>
          <w:rPrChange w:id="1586" w:author="Terje Kolderup" w:date="2020-01-29T09:56:00Z">
            <w:rPr>
              <w:lang w:val="nb-NO"/>
            </w:rPr>
          </w:rPrChange>
        </w:rPr>
        <w:br/>
        <w:t xml:space="preserve">                    </w:t>
      </w:r>
      <w:proofErr w:type="spellStart"/>
      <w:r w:rsidR="007B48DD" w:rsidRPr="00017038">
        <w:rPr>
          <w:rFonts w:ascii="Consolas" w:hAnsi="Consolas"/>
          <w:rPrChange w:id="1587" w:author="Terje Kolderup" w:date="2020-01-29T09:56:00Z">
            <w:rPr>
              <w:lang w:val="nb-NO"/>
            </w:rPr>
          </w:rPrChange>
        </w:rPr>
        <w:t>Trukket</w:t>
      </w:r>
      <w:proofErr w:type="spellEnd"/>
      <w:r w:rsidR="007B48DD" w:rsidRPr="00017038">
        <w:rPr>
          <w:rFonts w:ascii="Consolas" w:hAnsi="Consolas"/>
          <w:rPrChange w:id="1588" w:author="Terje Kolderup" w:date="2020-01-29T09:56:00Z">
            <w:rPr>
              <w:lang w:val="nb-NO"/>
            </w:rPr>
          </w:rPrChange>
        </w:rPr>
        <w:t xml:space="preserve"> </w:t>
      </w:r>
      <w:proofErr w:type="spellStart"/>
      <w:r w:rsidR="007B48DD" w:rsidRPr="00017038">
        <w:rPr>
          <w:rFonts w:ascii="Consolas" w:hAnsi="Consolas"/>
          <w:rPrChange w:id="1589" w:author="Terje Kolderup" w:date="2020-01-29T09:56:00Z">
            <w:rPr>
              <w:lang w:val="nb-NO"/>
            </w:rPr>
          </w:rPrChange>
        </w:rPr>
        <w:t>fra</w:t>
      </w:r>
      <w:proofErr w:type="spellEnd"/>
      <w:r w:rsidR="007B48DD" w:rsidRPr="00017038">
        <w:rPr>
          <w:rFonts w:ascii="Consolas" w:hAnsi="Consolas"/>
          <w:rPrChange w:id="1590" w:author="Terje Kolderup" w:date="2020-01-29T09:56:00Z">
            <w:rPr>
              <w:lang w:val="nb-NO"/>
            </w:rPr>
          </w:rPrChange>
        </w:rPr>
        <w:t xml:space="preserve"> </w:t>
      </w:r>
      <w:proofErr w:type="spellStart"/>
      <w:r w:rsidR="007B48DD" w:rsidRPr="00017038">
        <w:rPr>
          <w:rFonts w:ascii="Consolas" w:hAnsi="Consolas"/>
          <w:rPrChange w:id="1591" w:author="Terje Kolderup" w:date="2020-01-29T09:56:00Z">
            <w:rPr>
              <w:lang w:val="nb-NO"/>
            </w:rPr>
          </w:rPrChange>
        </w:rPr>
        <w:t>totalt</w:t>
      </w:r>
      <w:proofErr w:type="spellEnd"/>
      <w:r w:rsidR="007B48DD" w:rsidRPr="00017038">
        <w:rPr>
          <w:rFonts w:ascii="Consolas" w:hAnsi="Consolas"/>
          <w:rPrChange w:id="1592" w:author="Terje Kolderup" w:date="2020-01-29T09:56:00Z">
            <w:rPr>
              <w:lang w:val="nb-NO"/>
            </w:rPr>
          </w:rPrChange>
        </w:rPr>
        <w:t xml:space="preserve"> {{</w:t>
      </w:r>
      <w:proofErr w:type="spellStart"/>
      <w:r w:rsidR="007B48DD" w:rsidRPr="00017038">
        <w:rPr>
          <w:rFonts w:ascii="Consolas" w:hAnsi="Consolas"/>
          <w:rPrChange w:id="1593" w:author="Terje Kolderup" w:date="2020-01-29T09:56:00Z">
            <w:rPr>
              <w:lang w:val="nb-NO"/>
            </w:rPr>
          </w:rPrChange>
        </w:rPr>
        <w:t>trekning.deltakere.length</w:t>
      </w:r>
      <w:proofErr w:type="spellEnd"/>
      <w:r w:rsidR="007B48DD" w:rsidRPr="00017038">
        <w:rPr>
          <w:rFonts w:ascii="Consolas" w:hAnsi="Consolas"/>
          <w:rPrChange w:id="1594" w:author="Terje Kolderup" w:date="2020-01-29T09:56:00Z">
            <w:rPr>
              <w:lang w:val="nb-NO"/>
            </w:rPr>
          </w:rPrChange>
        </w:rPr>
        <w:t xml:space="preserve">}} </w:t>
      </w:r>
      <w:proofErr w:type="spellStart"/>
      <w:r w:rsidR="007B48DD" w:rsidRPr="00017038">
        <w:rPr>
          <w:rFonts w:ascii="Consolas" w:hAnsi="Consolas"/>
          <w:rPrChange w:id="1595" w:author="Terje Kolderup" w:date="2020-01-29T09:56:00Z">
            <w:rPr>
              <w:lang w:val="nb-NO"/>
            </w:rPr>
          </w:rPrChange>
        </w:rPr>
        <w:t>personer</w:t>
      </w:r>
      <w:proofErr w:type="spellEnd"/>
      <w:r w:rsidR="002E10F8" w:rsidRPr="00017038">
        <w:rPr>
          <w:rFonts w:ascii="Consolas" w:hAnsi="Consolas"/>
          <w:rPrChange w:id="1596" w:author="Terje Kolderup" w:date="2020-01-29T09:56:00Z">
            <w:rPr>
              <w:lang w:val="nb-NO"/>
            </w:rPr>
          </w:rPrChange>
        </w:rPr>
        <w:br/>
        <w:t xml:space="preserve">                    </w:t>
      </w:r>
      <w:r w:rsidR="007B48DD" w:rsidRPr="00017038">
        <w:rPr>
          <w:rFonts w:ascii="Consolas" w:hAnsi="Consolas"/>
          <w:rPrChange w:id="1597" w:author="Terje Kolderup" w:date="2020-01-29T09:56:00Z">
            <w:rPr>
              <w:lang w:val="nb-NO"/>
            </w:rPr>
          </w:rPrChange>
        </w:rPr>
        <w:t>: {{</w:t>
      </w:r>
      <w:proofErr w:type="spellStart"/>
      <w:r w:rsidR="007B48DD" w:rsidRPr="00017038">
        <w:rPr>
          <w:rFonts w:ascii="Consolas" w:hAnsi="Consolas"/>
          <w:rPrChange w:id="1598" w:author="Terje Kolderup" w:date="2020-01-29T09:56:00Z">
            <w:rPr>
              <w:lang w:val="nb-NO"/>
            </w:rPr>
          </w:rPrChange>
        </w:rPr>
        <w:t>lagTekstListe</w:t>
      </w:r>
      <w:proofErr w:type="spellEnd"/>
      <w:r w:rsidR="007B48DD" w:rsidRPr="00017038">
        <w:rPr>
          <w:rFonts w:ascii="Consolas" w:hAnsi="Consolas"/>
          <w:rPrChange w:id="1599" w:author="Terje Kolderup" w:date="2020-01-29T09:56:00Z">
            <w:rPr>
              <w:lang w:val="nb-NO"/>
            </w:rPr>
          </w:rPrChange>
        </w:rPr>
        <w:t>(</w:t>
      </w:r>
      <w:proofErr w:type="spellStart"/>
      <w:r w:rsidR="007B48DD" w:rsidRPr="00017038">
        <w:rPr>
          <w:rFonts w:ascii="Consolas" w:hAnsi="Consolas"/>
          <w:rPrChange w:id="1600" w:author="Terje Kolderup" w:date="2020-01-29T09:56:00Z">
            <w:rPr>
              <w:lang w:val="nb-NO"/>
            </w:rPr>
          </w:rPrChange>
        </w:rPr>
        <w:t>trekning.deltakere</w:t>
      </w:r>
      <w:proofErr w:type="spellEnd"/>
      <w:r w:rsidR="007B48DD" w:rsidRPr="00017038">
        <w:rPr>
          <w:rFonts w:ascii="Consolas" w:hAnsi="Consolas"/>
          <w:rPrChange w:id="1601" w:author="Terje Kolderup" w:date="2020-01-29T09:56:00Z">
            <w:rPr>
              <w:lang w:val="nb-NO"/>
            </w:rPr>
          </w:rPrChange>
        </w:rPr>
        <w:t>)}}</w:t>
      </w:r>
      <w:r w:rsidR="007B48DD" w:rsidRPr="00017038">
        <w:rPr>
          <w:rFonts w:ascii="Consolas" w:hAnsi="Consolas"/>
          <w:rPrChange w:id="1602" w:author="Terje Kolderup" w:date="2020-01-29T09:56:00Z">
            <w:rPr>
              <w:lang w:val="nb-NO"/>
            </w:rPr>
          </w:rPrChange>
        </w:rPr>
        <w:br/>
        <w:t xml:space="preserve">                </w:t>
      </w:r>
      <w:r w:rsidR="007B48DD" w:rsidRPr="00CC5D44">
        <w:rPr>
          <w:rStyle w:val="LS2Tag"/>
          <w:rPrChange w:id="1603" w:author="Terje Kolderup" w:date="2020-01-29T09:56:00Z">
            <w:rPr>
              <w:rStyle w:val="LS2Tag"/>
              <w:lang w:val="nb-NO"/>
            </w:rPr>
          </w:rPrChange>
        </w:rPr>
        <w:t>&lt;/small&gt;</w:t>
      </w:r>
      <w:r w:rsidR="007B48DD" w:rsidRPr="00017038">
        <w:rPr>
          <w:rFonts w:ascii="Consolas" w:hAnsi="Consolas"/>
          <w:rPrChange w:id="1604" w:author="Terje Kolderup" w:date="2020-01-29T09:56:00Z">
            <w:rPr>
              <w:lang w:val="nb-NO"/>
            </w:rPr>
          </w:rPrChange>
        </w:rPr>
        <w:br/>
        <w:t xml:space="preserve">            </w:t>
      </w:r>
      <w:r w:rsidR="007B48DD" w:rsidRPr="00CC5D44">
        <w:rPr>
          <w:rStyle w:val="LS2Tag"/>
          <w:rPrChange w:id="1605" w:author="Terje Kolderup" w:date="2020-01-29T09:56:00Z">
            <w:rPr>
              <w:rStyle w:val="LS2Tag"/>
              <w:lang w:val="nb-NO"/>
            </w:rPr>
          </w:rPrChange>
        </w:rPr>
        <w:t>&lt;/p&gt;</w:t>
      </w:r>
      <w:r w:rsidR="007B48DD" w:rsidRPr="00017038">
        <w:rPr>
          <w:rFonts w:ascii="Consolas" w:hAnsi="Consolas"/>
          <w:rPrChange w:id="1606" w:author="Terje Kolderup" w:date="2020-01-29T09:56:00Z">
            <w:rPr>
              <w:lang w:val="nb-NO"/>
            </w:rPr>
          </w:rPrChange>
        </w:rPr>
        <w:br/>
        <w:t xml:space="preserve">        </w:t>
      </w:r>
      <w:r w:rsidR="007B48DD" w:rsidRPr="00CC5D44">
        <w:rPr>
          <w:rStyle w:val="LS2Tag"/>
          <w:rPrChange w:id="1607" w:author="Terje Kolderup" w:date="2020-01-29T09:56:00Z">
            <w:rPr>
              <w:rStyle w:val="LS2Tag"/>
              <w:lang w:val="nb-NO"/>
            </w:rPr>
          </w:rPrChange>
        </w:rPr>
        <w:t>&lt;/div&gt;</w:t>
      </w:r>
      <w:r w:rsidR="007B48DD" w:rsidRPr="00017038">
        <w:rPr>
          <w:rFonts w:ascii="Consolas" w:hAnsi="Consolas"/>
          <w:rPrChange w:id="1608" w:author="Terje Kolderup" w:date="2020-01-29T09:56:00Z">
            <w:rPr>
              <w:lang w:val="nb-NO"/>
            </w:rPr>
          </w:rPrChange>
        </w:rPr>
        <w:br/>
        <w:t xml:space="preserve">        </w:t>
      </w:r>
      <w:r w:rsidR="007B48DD" w:rsidRPr="00CC5D44">
        <w:rPr>
          <w:rStyle w:val="LS2Tag"/>
          <w:rPrChange w:id="1609" w:author="Terje Kolderup" w:date="2020-01-29T09:56:00Z">
            <w:rPr>
              <w:rStyle w:val="LS2Tag"/>
              <w:lang w:val="nb-NO"/>
            </w:rPr>
          </w:rPrChange>
        </w:rPr>
        <w:t>&lt;div</w:t>
      </w:r>
      <w:r w:rsidR="007B48DD" w:rsidRPr="00CC5D44">
        <w:rPr>
          <w:rStyle w:val="LS2Attribute"/>
          <w:rPrChange w:id="1610" w:author="Terje Kolderup" w:date="2020-01-29T09:56:00Z">
            <w:rPr>
              <w:rStyle w:val="LS2Attribute"/>
              <w:lang w:val="nb-NO"/>
            </w:rPr>
          </w:rPrChange>
        </w:rPr>
        <w:t xml:space="preserve"> v-if=</w:t>
      </w:r>
      <w:r w:rsidR="007B48DD" w:rsidRPr="00CC5D44">
        <w:rPr>
          <w:rStyle w:val="LS2String"/>
          <w:rPrChange w:id="1611" w:author="Terje Kolderup" w:date="2020-01-29T09:56:00Z">
            <w:rPr>
              <w:rStyle w:val="LS2String"/>
              <w:lang w:val="nb-NO"/>
            </w:rPr>
          </w:rPrChange>
        </w:rPr>
        <w:t>"</w:t>
      </w:r>
      <w:proofErr w:type="spellStart"/>
      <w:r w:rsidR="007B48DD" w:rsidRPr="00CC5D44">
        <w:rPr>
          <w:rStyle w:val="LS2String"/>
          <w:rPrChange w:id="1612" w:author="Terje Kolderup" w:date="2020-01-29T09:56:00Z">
            <w:rPr>
              <w:rStyle w:val="LS2String"/>
              <w:lang w:val="nb-NO"/>
            </w:rPr>
          </w:rPrChange>
        </w:rPr>
        <w:t>showMenu</w:t>
      </w:r>
      <w:proofErr w:type="spellEnd"/>
      <w:r w:rsidR="007B48DD" w:rsidRPr="00CC5D44">
        <w:rPr>
          <w:rStyle w:val="LS2String"/>
          <w:rPrChange w:id="1613" w:author="Terje Kolderup" w:date="2020-01-29T09:56:00Z">
            <w:rPr>
              <w:rStyle w:val="LS2String"/>
              <w:lang w:val="nb-NO"/>
            </w:rPr>
          </w:rPrChange>
        </w:rPr>
        <w:t>"</w:t>
      </w:r>
      <w:r w:rsidR="007B48DD" w:rsidRPr="00CC5D44">
        <w:rPr>
          <w:rStyle w:val="LS2Attribute"/>
          <w:rPrChange w:id="1614" w:author="Terje Kolderup" w:date="2020-01-29T09:56:00Z">
            <w:rPr>
              <w:rStyle w:val="LS2Attribute"/>
              <w:lang w:val="nb-NO"/>
            </w:rPr>
          </w:rPrChange>
        </w:rPr>
        <w:t xml:space="preserve"> class=</w:t>
      </w:r>
      <w:r w:rsidR="007B48DD" w:rsidRPr="00CC5D44">
        <w:rPr>
          <w:rStyle w:val="LS2String"/>
          <w:rPrChange w:id="1615" w:author="Terje Kolderup" w:date="2020-01-29T09:56:00Z">
            <w:rPr>
              <w:rStyle w:val="LS2String"/>
              <w:lang w:val="nb-NO"/>
            </w:rPr>
          </w:rPrChange>
        </w:rPr>
        <w:t>"</w:t>
      </w:r>
      <w:proofErr w:type="spellStart"/>
      <w:r w:rsidR="007B48DD" w:rsidRPr="00CC5D44">
        <w:rPr>
          <w:rStyle w:val="LS2String"/>
          <w:rPrChange w:id="1616" w:author="Terje Kolderup" w:date="2020-01-29T09:56:00Z">
            <w:rPr>
              <w:rStyle w:val="LS2String"/>
              <w:lang w:val="nb-NO"/>
            </w:rPr>
          </w:rPrChange>
        </w:rPr>
        <w:t>meny</w:t>
      </w:r>
      <w:proofErr w:type="spellEnd"/>
      <w:r w:rsidR="007B48DD" w:rsidRPr="00CC5D44">
        <w:rPr>
          <w:rStyle w:val="LS2String"/>
          <w:rPrChange w:id="1617" w:author="Terje Kolderup" w:date="2020-01-29T09:56:00Z">
            <w:rPr>
              <w:rStyle w:val="LS2String"/>
              <w:lang w:val="nb-NO"/>
            </w:rPr>
          </w:rPrChange>
        </w:rPr>
        <w:t>"</w:t>
      </w:r>
      <w:r w:rsidR="007B48DD" w:rsidRPr="00CC5D44">
        <w:rPr>
          <w:rStyle w:val="LS2Attribute"/>
          <w:rPrChange w:id="1618" w:author="Terje Kolderup" w:date="2020-01-29T09:56:00Z">
            <w:rPr>
              <w:rStyle w:val="LS2Attribute"/>
              <w:lang w:val="nb-NO"/>
            </w:rPr>
          </w:rPrChange>
        </w:rPr>
        <w:t xml:space="preserve"> id=</w:t>
      </w:r>
      <w:r w:rsidR="007B48DD" w:rsidRPr="00CC5D44">
        <w:rPr>
          <w:rStyle w:val="LS2String"/>
          <w:rPrChange w:id="1619" w:author="Terje Kolderup" w:date="2020-01-29T09:56:00Z">
            <w:rPr>
              <w:rStyle w:val="LS2String"/>
              <w:lang w:val="nb-NO"/>
            </w:rPr>
          </w:rPrChange>
        </w:rPr>
        <w:t>"</w:t>
      </w:r>
      <w:proofErr w:type="spellStart"/>
      <w:r w:rsidR="007B48DD" w:rsidRPr="00CC5D44">
        <w:rPr>
          <w:rStyle w:val="LS2String"/>
          <w:rPrChange w:id="1620" w:author="Terje Kolderup" w:date="2020-01-29T09:56:00Z">
            <w:rPr>
              <w:rStyle w:val="LS2String"/>
              <w:lang w:val="nb-NO"/>
            </w:rPr>
          </w:rPrChange>
        </w:rPr>
        <w:t>meny</w:t>
      </w:r>
      <w:proofErr w:type="spellEnd"/>
      <w:r w:rsidR="007B48DD" w:rsidRPr="00CC5D44">
        <w:rPr>
          <w:rStyle w:val="LS2String"/>
          <w:rPrChange w:id="1621" w:author="Terje Kolderup" w:date="2020-01-29T09:56:00Z">
            <w:rPr>
              <w:rStyle w:val="LS2String"/>
              <w:lang w:val="nb-NO"/>
            </w:rPr>
          </w:rPrChange>
        </w:rPr>
        <w:t>"</w:t>
      </w:r>
      <w:r w:rsidR="007B48DD" w:rsidRPr="00CC5D44">
        <w:rPr>
          <w:rStyle w:val="LS2Tag"/>
          <w:rPrChange w:id="1622" w:author="Terje Kolderup" w:date="2020-01-29T09:56:00Z">
            <w:rPr>
              <w:rStyle w:val="LS2Tag"/>
              <w:lang w:val="nb-NO"/>
            </w:rPr>
          </w:rPrChange>
        </w:rPr>
        <w:t>&gt;</w:t>
      </w:r>
      <w:r w:rsidR="007B48DD" w:rsidRPr="00017038">
        <w:rPr>
          <w:rFonts w:ascii="Consolas" w:hAnsi="Consolas"/>
          <w:rPrChange w:id="1623" w:author="Terje Kolderup" w:date="2020-01-29T09:56:00Z">
            <w:rPr>
              <w:lang w:val="nb-NO"/>
            </w:rPr>
          </w:rPrChange>
        </w:rPr>
        <w:br/>
        <w:t xml:space="preserve">            </w:t>
      </w:r>
      <w:r w:rsidR="007B48DD" w:rsidRPr="00CC5D44">
        <w:rPr>
          <w:rStyle w:val="LS2Tag"/>
          <w:rPrChange w:id="1624" w:author="Terje Kolderup" w:date="2020-01-29T09:56:00Z">
            <w:rPr>
              <w:rStyle w:val="LS2Tag"/>
              <w:lang w:val="nb-NO"/>
            </w:rPr>
          </w:rPrChange>
        </w:rPr>
        <w:t>&lt;button</w:t>
      </w:r>
      <w:r w:rsidR="007B48DD" w:rsidRPr="00CC5D44">
        <w:rPr>
          <w:rStyle w:val="LS2Attribute"/>
          <w:rPrChange w:id="1625" w:author="Terje Kolderup" w:date="2020-01-29T09:56:00Z">
            <w:rPr>
              <w:rStyle w:val="LS2Attribute"/>
              <w:lang w:val="nb-NO"/>
            </w:rPr>
          </w:rPrChange>
        </w:rPr>
        <w:t xml:space="preserve"> class=</w:t>
      </w:r>
      <w:r w:rsidR="007B48DD" w:rsidRPr="00CC5D44">
        <w:rPr>
          <w:rStyle w:val="LS2String"/>
          <w:rPrChange w:id="1626" w:author="Terje Kolderup" w:date="2020-01-29T09:56:00Z">
            <w:rPr>
              <w:rStyle w:val="LS2String"/>
              <w:lang w:val="nb-NO"/>
            </w:rPr>
          </w:rPrChange>
        </w:rPr>
        <w:t>"</w:t>
      </w:r>
      <w:proofErr w:type="spellStart"/>
      <w:r w:rsidR="007B48DD" w:rsidRPr="00CC5D44">
        <w:rPr>
          <w:rStyle w:val="LS2String"/>
          <w:rPrChange w:id="1627" w:author="Terje Kolderup" w:date="2020-01-29T09:56:00Z">
            <w:rPr>
              <w:rStyle w:val="LS2String"/>
              <w:lang w:val="nb-NO"/>
            </w:rPr>
          </w:rPrChange>
        </w:rPr>
        <w:t>knapp</w:t>
      </w:r>
      <w:proofErr w:type="spellEnd"/>
      <w:r w:rsidR="007B48DD" w:rsidRPr="00CC5D44">
        <w:rPr>
          <w:rStyle w:val="LS2String"/>
          <w:rPrChange w:id="1628" w:author="Terje Kolderup" w:date="2020-01-29T09:56:00Z">
            <w:rPr>
              <w:rStyle w:val="LS2String"/>
              <w:lang w:val="nb-NO"/>
            </w:rPr>
          </w:rPrChange>
        </w:rPr>
        <w:t xml:space="preserve"> fixed"</w:t>
      </w:r>
      <w:r w:rsidR="007B48DD" w:rsidRPr="00017038">
        <w:rPr>
          <w:rFonts w:ascii="Consolas" w:hAnsi="Consolas"/>
          <w:rPrChange w:id="1629" w:author="Terje Kolderup" w:date="2020-01-29T09:56:00Z">
            <w:rPr>
              <w:lang w:val="nb-NO"/>
            </w:rPr>
          </w:rPrChange>
        </w:rPr>
        <w:t xml:space="preserve"> </w:t>
      </w:r>
      <w:r w:rsidR="008B50BB" w:rsidRPr="00017038">
        <w:rPr>
          <w:rFonts w:ascii="Consolas" w:hAnsi="Consolas"/>
          <w:rPrChange w:id="1630" w:author="Terje Kolderup" w:date="2020-01-29T09:56:00Z">
            <w:rPr>
              <w:lang w:val="nb-NO"/>
            </w:rPr>
          </w:rPrChange>
        </w:rPr>
        <w:br/>
        <w:t xml:space="preserve">                </w:t>
      </w:r>
      <w:r w:rsidR="007B48DD" w:rsidRPr="00CC5D44">
        <w:rPr>
          <w:rStyle w:val="LS2Attribute"/>
          <w:rPrChange w:id="1631" w:author="Terje Kolderup" w:date="2020-01-29T09:56:00Z">
            <w:rPr>
              <w:rStyle w:val="LS2Attribute"/>
              <w:lang w:val="nb-NO"/>
            </w:rPr>
          </w:rPrChange>
        </w:rPr>
        <w:t>@click=</w:t>
      </w:r>
      <w:r w:rsidR="007B48DD" w:rsidRPr="00CC5D44">
        <w:rPr>
          <w:rStyle w:val="LS2String"/>
          <w:rPrChange w:id="1632" w:author="Terje Kolderup" w:date="2020-01-29T09:56:00Z">
            <w:rPr>
              <w:rStyle w:val="LS2String"/>
              <w:lang w:val="nb-NO"/>
            </w:rPr>
          </w:rPrChange>
        </w:rPr>
        <w:t>"</w:t>
      </w:r>
      <w:proofErr w:type="spellStart"/>
      <w:r w:rsidR="007B48DD" w:rsidRPr="00CC5D44">
        <w:rPr>
          <w:rStyle w:val="LS2String"/>
          <w:rPrChange w:id="1633" w:author="Terje Kolderup" w:date="2020-01-29T09:56:00Z">
            <w:rPr>
              <w:rStyle w:val="LS2String"/>
              <w:lang w:val="nb-NO"/>
            </w:rPr>
          </w:rPrChange>
        </w:rPr>
        <w:t>currentPage</w:t>
      </w:r>
      <w:proofErr w:type="spellEnd"/>
      <w:r w:rsidR="007B48DD" w:rsidRPr="00CC5D44">
        <w:rPr>
          <w:rStyle w:val="LS2String"/>
          <w:rPrChange w:id="1634" w:author="Terje Kolderup" w:date="2020-01-29T09:56:00Z">
            <w:rPr>
              <w:rStyle w:val="LS2String"/>
              <w:lang w:val="nb-NO"/>
            </w:rPr>
          </w:rPrChange>
        </w:rPr>
        <w:t xml:space="preserve"> = '</w:t>
      </w:r>
      <w:proofErr w:type="spellStart"/>
      <w:r w:rsidR="007B48DD" w:rsidRPr="00CC5D44">
        <w:rPr>
          <w:rStyle w:val="LS2String"/>
          <w:rPrChange w:id="1635" w:author="Terje Kolderup" w:date="2020-01-29T09:56:00Z">
            <w:rPr>
              <w:rStyle w:val="LS2String"/>
              <w:lang w:val="nb-NO"/>
            </w:rPr>
          </w:rPrChange>
        </w:rPr>
        <w:t>personer</w:t>
      </w:r>
      <w:proofErr w:type="spellEnd"/>
      <w:r w:rsidR="007B48DD" w:rsidRPr="00CC5D44">
        <w:rPr>
          <w:rStyle w:val="LS2String"/>
          <w:rPrChange w:id="1636" w:author="Terje Kolderup" w:date="2020-01-29T09:56:00Z">
            <w:rPr>
              <w:rStyle w:val="LS2String"/>
              <w:lang w:val="nb-NO"/>
            </w:rPr>
          </w:rPrChange>
        </w:rPr>
        <w:t>'"</w:t>
      </w:r>
      <w:r w:rsidR="007B48DD" w:rsidRPr="00CC5D44">
        <w:rPr>
          <w:rStyle w:val="LS2Tag"/>
          <w:rPrChange w:id="1637" w:author="Terje Kolderup" w:date="2020-01-29T09:56:00Z">
            <w:rPr>
              <w:rStyle w:val="LS2Tag"/>
              <w:lang w:val="nb-NO"/>
            </w:rPr>
          </w:rPrChange>
        </w:rPr>
        <w:t>&gt;</w:t>
      </w:r>
      <w:proofErr w:type="spellStart"/>
      <w:r w:rsidR="007B48DD" w:rsidRPr="00017038">
        <w:rPr>
          <w:rFonts w:ascii="Consolas" w:hAnsi="Consolas"/>
          <w:rPrChange w:id="1638" w:author="Terje Kolderup" w:date="2020-01-29T09:56:00Z">
            <w:rPr>
              <w:lang w:val="nb-NO"/>
            </w:rPr>
          </w:rPrChange>
        </w:rPr>
        <w:t>Personer</w:t>
      </w:r>
      <w:proofErr w:type="spellEnd"/>
      <w:r w:rsidR="007B48DD" w:rsidRPr="00CC5D44">
        <w:rPr>
          <w:rStyle w:val="LS2Tag"/>
          <w:rPrChange w:id="1639" w:author="Terje Kolderup" w:date="2020-01-29T09:56:00Z">
            <w:rPr>
              <w:rStyle w:val="LS2Tag"/>
              <w:lang w:val="nb-NO"/>
            </w:rPr>
          </w:rPrChange>
        </w:rPr>
        <w:t>&lt;/button&gt;&lt;</w:t>
      </w:r>
      <w:proofErr w:type="spellStart"/>
      <w:r w:rsidR="007B48DD" w:rsidRPr="00CC5D44">
        <w:rPr>
          <w:rStyle w:val="LS2Tag"/>
          <w:rPrChange w:id="1640" w:author="Terje Kolderup" w:date="2020-01-29T09:56:00Z">
            <w:rPr>
              <w:rStyle w:val="LS2Tag"/>
              <w:lang w:val="nb-NO"/>
            </w:rPr>
          </w:rPrChange>
        </w:rPr>
        <w:t>br</w:t>
      </w:r>
      <w:proofErr w:type="spellEnd"/>
      <w:r w:rsidR="007B48DD" w:rsidRPr="00017038">
        <w:rPr>
          <w:rFonts w:ascii="Consolas" w:hAnsi="Consolas"/>
          <w:rPrChange w:id="1641" w:author="Terje Kolderup" w:date="2020-01-29T09:56:00Z">
            <w:rPr>
              <w:lang w:val="nb-NO"/>
            </w:rPr>
          </w:rPrChange>
        </w:rPr>
        <w:t xml:space="preserve"> </w:t>
      </w:r>
      <w:r w:rsidR="007B48DD" w:rsidRPr="00CC5D44">
        <w:rPr>
          <w:rStyle w:val="LS2Tag"/>
          <w:rPrChange w:id="1642" w:author="Terje Kolderup" w:date="2020-01-29T09:56:00Z">
            <w:rPr>
              <w:rStyle w:val="LS2Tag"/>
              <w:lang w:val="nb-NO"/>
            </w:rPr>
          </w:rPrChange>
        </w:rPr>
        <w:t>/&gt;</w:t>
      </w:r>
      <w:r w:rsidR="007B48DD" w:rsidRPr="00017038">
        <w:rPr>
          <w:rFonts w:ascii="Consolas" w:hAnsi="Consolas"/>
          <w:rPrChange w:id="1643" w:author="Terje Kolderup" w:date="2020-01-29T09:56:00Z">
            <w:rPr>
              <w:lang w:val="nb-NO"/>
            </w:rPr>
          </w:rPrChange>
        </w:rPr>
        <w:br/>
        <w:t xml:space="preserve">            </w:t>
      </w:r>
      <w:r w:rsidR="007B48DD" w:rsidRPr="00CC5D44">
        <w:rPr>
          <w:rStyle w:val="LS2Tag"/>
          <w:rPrChange w:id="1644" w:author="Terje Kolderup" w:date="2020-01-29T09:56:00Z">
            <w:rPr>
              <w:rStyle w:val="LS2Tag"/>
              <w:lang w:val="nb-NO"/>
            </w:rPr>
          </w:rPrChange>
        </w:rPr>
        <w:t>&lt;button</w:t>
      </w:r>
      <w:r w:rsidR="007B48DD" w:rsidRPr="00CC5D44">
        <w:rPr>
          <w:rStyle w:val="LS2Attribute"/>
          <w:rPrChange w:id="1645" w:author="Terje Kolderup" w:date="2020-01-29T09:56:00Z">
            <w:rPr>
              <w:rStyle w:val="LS2Attribute"/>
              <w:lang w:val="nb-NO"/>
            </w:rPr>
          </w:rPrChange>
        </w:rPr>
        <w:t xml:space="preserve"> class=</w:t>
      </w:r>
      <w:r w:rsidR="007B48DD" w:rsidRPr="00CC5D44">
        <w:rPr>
          <w:rStyle w:val="LS2String"/>
          <w:rPrChange w:id="1646" w:author="Terje Kolderup" w:date="2020-01-29T09:56:00Z">
            <w:rPr>
              <w:rStyle w:val="LS2String"/>
              <w:lang w:val="nb-NO"/>
            </w:rPr>
          </w:rPrChange>
        </w:rPr>
        <w:t>"</w:t>
      </w:r>
      <w:proofErr w:type="spellStart"/>
      <w:r w:rsidR="007B48DD" w:rsidRPr="00CC5D44">
        <w:rPr>
          <w:rStyle w:val="LS2String"/>
          <w:rPrChange w:id="1647" w:author="Terje Kolderup" w:date="2020-01-29T09:56:00Z">
            <w:rPr>
              <w:rStyle w:val="LS2String"/>
              <w:lang w:val="nb-NO"/>
            </w:rPr>
          </w:rPrChange>
        </w:rPr>
        <w:t>knapp</w:t>
      </w:r>
      <w:proofErr w:type="spellEnd"/>
      <w:r w:rsidR="007B48DD" w:rsidRPr="00CC5D44">
        <w:rPr>
          <w:rStyle w:val="LS2String"/>
          <w:rPrChange w:id="1648" w:author="Terje Kolderup" w:date="2020-01-29T09:56:00Z">
            <w:rPr>
              <w:rStyle w:val="LS2String"/>
              <w:lang w:val="nb-NO"/>
            </w:rPr>
          </w:rPrChange>
        </w:rPr>
        <w:t xml:space="preserve"> fixed"</w:t>
      </w:r>
      <w:r w:rsidR="007B48DD" w:rsidRPr="00017038">
        <w:rPr>
          <w:rFonts w:ascii="Consolas" w:hAnsi="Consolas"/>
          <w:rPrChange w:id="1649" w:author="Terje Kolderup" w:date="2020-01-29T09:56:00Z">
            <w:rPr>
              <w:lang w:val="nb-NO"/>
            </w:rPr>
          </w:rPrChange>
        </w:rPr>
        <w:t xml:space="preserve"> </w:t>
      </w:r>
      <w:r w:rsidR="008B50BB" w:rsidRPr="00017038">
        <w:rPr>
          <w:rFonts w:ascii="Consolas" w:hAnsi="Consolas"/>
          <w:rPrChange w:id="1650" w:author="Terje Kolderup" w:date="2020-01-29T09:56:00Z">
            <w:rPr>
              <w:lang w:val="nb-NO"/>
            </w:rPr>
          </w:rPrChange>
        </w:rPr>
        <w:br/>
        <w:t xml:space="preserve">                </w:t>
      </w:r>
      <w:r w:rsidR="007B48DD" w:rsidRPr="00CC5D44">
        <w:rPr>
          <w:rStyle w:val="LS2Attribute"/>
          <w:rPrChange w:id="1651" w:author="Terje Kolderup" w:date="2020-01-29T09:56:00Z">
            <w:rPr>
              <w:rStyle w:val="LS2Attribute"/>
              <w:lang w:val="nb-NO"/>
            </w:rPr>
          </w:rPrChange>
        </w:rPr>
        <w:t>@click=</w:t>
      </w:r>
      <w:r w:rsidR="007B48DD" w:rsidRPr="00CC5D44">
        <w:rPr>
          <w:rStyle w:val="LS2String"/>
          <w:rPrChange w:id="1652" w:author="Terje Kolderup" w:date="2020-01-29T09:56:00Z">
            <w:rPr>
              <w:rStyle w:val="LS2String"/>
              <w:lang w:val="nb-NO"/>
            </w:rPr>
          </w:rPrChange>
        </w:rPr>
        <w:t>"</w:t>
      </w:r>
      <w:proofErr w:type="spellStart"/>
      <w:r w:rsidR="007B48DD" w:rsidRPr="00CC5D44">
        <w:rPr>
          <w:rStyle w:val="LS2String"/>
          <w:rPrChange w:id="1653" w:author="Terje Kolderup" w:date="2020-01-29T09:56:00Z">
            <w:rPr>
              <w:rStyle w:val="LS2String"/>
              <w:lang w:val="nb-NO"/>
            </w:rPr>
          </w:rPrChange>
        </w:rPr>
        <w:t>currentPage</w:t>
      </w:r>
      <w:proofErr w:type="spellEnd"/>
      <w:r w:rsidR="007B48DD" w:rsidRPr="00CC5D44">
        <w:rPr>
          <w:rStyle w:val="LS2String"/>
          <w:rPrChange w:id="1654" w:author="Terje Kolderup" w:date="2020-01-29T09:56:00Z">
            <w:rPr>
              <w:rStyle w:val="LS2String"/>
              <w:lang w:val="nb-NO"/>
            </w:rPr>
          </w:rPrChange>
        </w:rPr>
        <w:t xml:space="preserve"> = '</w:t>
      </w:r>
      <w:proofErr w:type="spellStart"/>
      <w:r w:rsidR="007B48DD" w:rsidRPr="00CC5D44">
        <w:rPr>
          <w:rStyle w:val="LS2String"/>
          <w:rPrChange w:id="1655" w:author="Terje Kolderup" w:date="2020-01-29T09:56:00Z">
            <w:rPr>
              <w:rStyle w:val="LS2String"/>
              <w:lang w:val="nb-NO"/>
            </w:rPr>
          </w:rPrChange>
        </w:rPr>
        <w:t>trekninger</w:t>
      </w:r>
      <w:proofErr w:type="spellEnd"/>
      <w:r w:rsidR="007B48DD" w:rsidRPr="00CC5D44">
        <w:rPr>
          <w:rStyle w:val="LS2String"/>
          <w:rPrChange w:id="1656" w:author="Terje Kolderup" w:date="2020-01-29T09:56:00Z">
            <w:rPr>
              <w:rStyle w:val="LS2String"/>
              <w:lang w:val="nb-NO"/>
            </w:rPr>
          </w:rPrChange>
        </w:rPr>
        <w:t>'"</w:t>
      </w:r>
      <w:r w:rsidR="007B48DD" w:rsidRPr="00CC5D44">
        <w:rPr>
          <w:rStyle w:val="LS2Tag"/>
          <w:rPrChange w:id="1657" w:author="Terje Kolderup" w:date="2020-01-29T09:56:00Z">
            <w:rPr>
              <w:rStyle w:val="LS2Tag"/>
              <w:lang w:val="nb-NO"/>
            </w:rPr>
          </w:rPrChange>
        </w:rPr>
        <w:t>&gt;</w:t>
      </w:r>
      <w:proofErr w:type="spellStart"/>
      <w:r w:rsidR="007B48DD" w:rsidRPr="00017038">
        <w:rPr>
          <w:rFonts w:ascii="Consolas" w:hAnsi="Consolas"/>
          <w:rPrChange w:id="1658" w:author="Terje Kolderup" w:date="2020-01-29T09:56:00Z">
            <w:rPr>
              <w:lang w:val="nb-NO"/>
            </w:rPr>
          </w:rPrChange>
        </w:rPr>
        <w:t>Trekninger</w:t>
      </w:r>
      <w:proofErr w:type="spellEnd"/>
      <w:r w:rsidR="007B48DD" w:rsidRPr="00CC5D44">
        <w:rPr>
          <w:rStyle w:val="LS2Tag"/>
          <w:rPrChange w:id="1659" w:author="Terje Kolderup" w:date="2020-01-29T09:56:00Z">
            <w:rPr>
              <w:rStyle w:val="LS2Tag"/>
              <w:lang w:val="nb-NO"/>
            </w:rPr>
          </w:rPrChange>
        </w:rPr>
        <w:t>&lt;/button&gt;&lt;</w:t>
      </w:r>
      <w:proofErr w:type="spellStart"/>
      <w:r w:rsidR="007B48DD" w:rsidRPr="00CC5D44">
        <w:rPr>
          <w:rStyle w:val="LS2Tag"/>
          <w:rPrChange w:id="1660" w:author="Terje Kolderup" w:date="2020-01-29T09:56:00Z">
            <w:rPr>
              <w:rStyle w:val="LS2Tag"/>
              <w:lang w:val="nb-NO"/>
            </w:rPr>
          </w:rPrChange>
        </w:rPr>
        <w:t>br</w:t>
      </w:r>
      <w:proofErr w:type="spellEnd"/>
      <w:r w:rsidR="007B48DD" w:rsidRPr="00017038">
        <w:rPr>
          <w:rFonts w:ascii="Consolas" w:hAnsi="Consolas"/>
          <w:rPrChange w:id="1661" w:author="Terje Kolderup" w:date="2020-01-29T09:56:00Z">
            <w:rPr>
              <w:lang w:val="nb-NO"/>
            </w:rPr>
          </w:rPrChange>
        </w:rPr>
        <w:t xml:space="preserve"> </w:t>
      </w:r>
      <w:r w:rsidR="007B48DD" w:rsidRPr="00CC5D44">
        <w:rPr>
          <w:rStyle w:val="LS2Tag"/>
          <w:rPrChange w:id="1662" w:author="Terje Kolderup" w:date="2020-01-29T09:56:00Z">
            <w:rPr>
              <w:rStyle w:val="LS2Tag"/>
              <w:lang w:val="nb-NO"/>
            </w:rPr>
          </w:rPrChange>
        </w:rPr>
        <w:t>/&gt;</w:t>
      </w:r>
      <w:r w:rsidR="007B48DD" w:rsidRPr="00017038">
        <w:rPr>
          <w:rFonts w:ascii="Consolas" w:hAnsi="Consolas"/>
          <w:rPrChange w:id="1663" w:author="Terje Kolderup" w:date="2020-01-29T09:56:00Z">
            <w:rPr>
              <w:lang w:val="nb-NO"/>
            </w:rPr>
          </w:rPrChange>
        </w:rPr>
        <w:br/>
        <w:t xml:space="preserve">        </w:t>
      </w:r>
      <w:r w:rsidR="007B48DD" w:rsidRPr="00CC5D44">
        <w:rPr>
          <w:rStyle w:val="LS2Tag"/>
          <w:rPrChange w:id="1664" w:author="Terje Kolderup" w:date="2020-01-29T09:56:00Z">
            <w:rPr>
              <w:rStyle w:val="LS2Tag"/>
              <w:lang w:val="nb-NO"/>
            </w:rPr>
          </w:rPrChange>
        </w:rPr>
        <w:t>&lt;/div&gt;</w:t>
      </w:r>
      <w:r w:rsidR="007B48DD" w:rsidRPr="00017038">
        <w:rPr>
          <w:rFonts w:ascii="Consolas" w:hAnsi="Consolas"/>
          <w:rPrChange w:id="1665" w:author="Terje Kolderup" w:date="2020-01-29T09:56:00Z">
            <w:rPr>
              <w:lang w:val="nb-NO"/>
            </w:rPr>
          </w:rPrChange>
        </w:rPr>
        <w:br/>
        <w:t xml:space="preserve">    </w:t>
      </w:r>
      <w:r w:rsidR="007B48DD" w:rsidRPr="00CC5D44">
        <w:rPr>
          <w:rStyle w:val="LS2Tag"/>
          <w:rPrChange w:id="1666" w:author="Terje Kolderup" w:date="2020-01-29T09:56:00Z">
            <w:rPr>
              <w:rStyle w:val="LS2Tag"/>
              <w:lang w:val="nb-NO"/>
            </w:rPr>
          </w:rPrChange>
        </w:rPr>
        <w:t>&lt;/div&gt;</w:t>
      </w:r>
      <w:r w:rsidR="007B48DD" w:rsidRPr="00017038">
        <w:rPr>
          <w:rFonts w:ascii="Consolas" w:hAnsi="Consolas"/>
          <w:rPrChange w:id="1667" w:author="Terje Kolderup" w:date="2020-01-29T09:56:00Z">
            <w:rPr>
              <w:lang w:val="nb-NO"/>
            </w:rPr>
          </w:rPrChange>
        </w:rPr>
        <w:br/>
        <w:t xml:space="preserve">    </w:t>
      </w:r>
      <w:r w:rsidR="007B48DD" w:rsidRPr="00CC5D44">
        <w:rPr>
          <w:rStyle w:val="LS2Tag"/>
          <w:rPrChange w:id="1668" w:author="Terje Kolderup" w:date="2020-01-29T09:56:00Z">
            <w:rPr>
              <w:rStyle w:val="LS2Tag"/>
              <w:lang w:val="nb-NO"/>
            </w:rPr>
          </w:rPrChange>
        </w:rPr>
        <w:t>&lt;script&gt;</w:t>
      </w:r>
      <w:r w:rsidR="007B48DD" w:rsidRPr="00017038">
        <w:rPr>
          <w:rFonts w:ascii="Consolas" w:hAnsi="Consolas"/>
          <w:rPrChange w:id="1669" w:author="Terje Kolderup" w:date="2020-01-29T09:56:00Z">
            <w:rPr>
              <w:lang w:val="nb-NO"/>
            </w:rPr>
          </w:rPrChange>
        </w:rPr>
        <w:br/>
        <w:t xml:space="preserve">        </w:t>
      </w:r>
      <w:r w:rsidR="007B48DD" w:rsidRPr="00CC5D44">
        <w:rPr>
          <w:rStyle w:val="LS2Keyword"/>
          <w:rPrChange w:id="1670" w:author="Terje Kolderup" w:date="2020-01-29T09:56:00Z">
            <w:rPr>
              <w:rStyle w:val="LS2Keyword"/>
              <w:lang w:val="nb-NO"/>
            </w:rPr>
          </w:rPrChange>
        </w:rPr>
        <w:t>var</w:t>
      </w:r>
      <w:r w:rsidR="007B48DD" w:rsidRPr="00017038">
        <w:rPr>
          <w:rFonts w:ascii="Consolas" w:hAnsi="Consolas"/>
          <w:rPrChange w:id="1671" w:author="Terje Kolderup" w:date="2020-01-29T09:56:00Z">
            <w:rPr>
              <w:lang w:val="nb-NO"/>
            </w:rPr>
          </w:rPrChange>
        </w:rPr>
        <w:t xml:space="preserve"> app </w:t>
      </w:r>
      <w:r w:rsidR="007B48DD" w:rsidRPr="00CC5D44">
        <w:rPr>
          <w:rStyle w:val="LS2Operator"/>
          <w:rPrChange w:id="1672" w:author="Terje Kolderup" w:date="2020-01-29T09:56:00Z">
            <w:rPr>
              <w:rStyle w:val="LS2Operator"/>
              <w:lang w:val="nb-NO"/>
            </w:rPr>
          </w:rPrChange>
        </w:rPr>
        <w:t>=</w:t>
      </w:r>
      <w:r w:rsidR="007B48DD" w:rsidRPr="00017038">
        <w:rPr>
          <w:rFonts w:ascii="Consolas" w:hAnsi="Consolas"/>
          <w:rPrChange w:id="1673" w:author="Terje Kolderup" w:date="2020-01-29T09:56:00Z">
            <w:rPr>
              <w:lang w:val="nb-NO"/>
            </w:rPr>
          </w:rPrChange>
        </w:rPr>
        <w:t xml:space="preserve"> </w:t>
      </w:r>
      <w:r w:rsidR="007B48DD" w:rsidRPr="00CC5D44">
        <w:rPr>
          <w:rStyle w:val="LS2Keyword"/>
          <w:rPrChange w:id="1674" w:author="Terje Kolderup" w:date="2020-01-29T09:56:00Z">
            <w:rPr>
              <w:rStyle w:val="LS2Keyword"/>
              <w:lang w:val="nb-NO"/>
            </w:rPr>
          </w:rPrChange>
        </w:rPr>
        <w:t>new</w:t>
      </w:r>
      <w:r w:rsidR="007B48DD" w:rsidRPr="00017038">
        <w:rPr>
          <w:rFonts w:ascii="Consolas" w:hAnsi="Consolas"/>
          <w:rPrChange w:id="1675" w:author="Terje Kolderup" w:date="2020-01-29T09:56:00Z">
            <w:rPr>
              <w:lang w:val="nb-NO"/>
            </w:rPr>
          </w:rPrChange>
        </w:rPr>
        <w:t xml:space="preserve"> Vue({</w:t>
      </w:r>
      <w:r w:rsidR="007B48DD" w:rsidRPr="00017038">
        <w:rPr>
          <w:rFonts w:ascii="Consolas" w:hAnsi="Consolas"/>
          <w:rPrChange w:id="1676" w:author="Terje Kolderup" w:date="2020-01-29T09:56:00Z">
            <w:rPr>
              <w:lang w:val="nb-NO"/>
            </w:rPr>
          </w:rPrChange>
        </w:rPr>
        <w:br/>
        <w:t xml:space="preserve">            </w:t>
      </w:r>
      <w:r w:rsidR="007B48DD" w:rsidRPr="00CC5D44">
        <w:rPr>
          <w:rStyle w:val="LS2Attribute"/>
          <w:rPrChange w:id="1677" w:author="Terje Kolderup" w:date="2020-01-29T09:56:00Z">
            <w:rPr>
              <w:rStyle w:val="LS2Attribute"/>
              <w:lang w:val="nb-NO"/>
            </w:rPr>
          </w:rPrChange>
        </w:rPr>
        <w:t>el</w:t>
      </w:r>
      <w:r w:rsidR="007B48DD" w:rsidRPr="00017038">
        <w:rPr>
          <w:rFonts w:ascii="Consolas" w:hAnsi="Consolas"/>
          <w:rPrChange w:id="1678" w:author="Terje Kolderup" w:date="2020-01-29T09:56:00Z">
            <w:rPr>
              <w:lang w:val="nb-NO"/>
            </w:rPr>
          </w:rPrChange>
        </w:rPr>
        <w:t>: '</w:t>
      </w:r>
      <w:r w:rsidR="007B48DD" w:rsidRPr="00CC5D44">
        <w:rPr>
          <w:rStyle w:val="LS2String"/>
          <w:rPrChange w:id="1679" w:author="Terje Kolderup" w:date="2020-01-29T09:56:00Z">
            <w:rPr>
              <w:rStyle w:val="LS2String"/>
              <w:lang w:val="nb-NO"/>
            </w:rPr>
          </w:rPrChange>
        </w:rPr>
        <w:t>#page</w:t>
      </w:r>
      <w:r w:rsidR="007B48DD" w:rsidRPr="00017038">
        <w:rPr>
          <w:rFonts w:ascii="Consolas" w:hAnsi="Consolas"/>
          <w:rPrChange w:id="1680" w:author="Terje Kolderup" w:date="2020-01-29T09:56:00Z">
            <w:rPr>
              <w:lang w:val="nb-NO"/>
            </w:rPr>
          </w:rPrChange>
        </w:rPr>
        <w:t>',</w:t>
      </w:r>
      <w:r w:rsidR="007B48DD" w:rsidRPr="00017038">
        <w:rPr>
          <w:rFonts w:ascii="Consolas" w:hAnsi="Consolas"/>
          <w:rPrChange w:id="1681" w:author="Terje Kolderup" w:date="2020-01-29T09:56:00Z">
            <w:rPr>
              <w:lang w:val="nb-NO"/>
            </w:rPr>
          </w:rPrChange>
        </w:rPr>
        <w:br/>
        <w:t xml:space="preserve">            </w:t>
      </w:r>
      <w:r w:rsidR="007B48DD" w:rsidRPr="00CC5D44">
        <w:rPr>
          <w:rStyle w:val="LS2Attribute"/>
          <w:rPrChange w:id="1682" w:author="Terje Kolderup" w:date="2020-01-29T09:56:00Z">
            <w:rPr>
              <w:rStyle w:val="LS2Attribute"/>
              <w:lang w:val="nb-NO"/>
            </w:rPr>
          </w:rPrChange>
        </w:rPr>
        <w:t>data</w:t>
      </w:r>
      <w:r w:rsidR="007B48DD" w:rsidRPr="00017038">
        <w:rPr>
          <w:rFonts w:ascii="Consolas" w:hAnsi="Consolas"/>
          <w:rPrChange w:id="1683" w:author="Terje Kolderup" w:date="2020-01-29T09:56:00Z">
            <w:rPr>
              <w:lang w:val="nb-NO"/>
            </w:rPr>
          </w:rPrChange>
        </w:rPr>
        <w:t>: {</w:t>
      </w:r>
      <w:r w:rsidR="007B48DD" w:rsidRPr="00017038">
        <w:rPr>
          <w:rFonts w:ascii="Consolas" w:hAnsi="Consolas"/>
          <w:rPrChange w:id="1684" w:author="Terje Kolderup" w:date="2020-01-29T09:56:00Z">
            <w:rPr>
              <w:lang w:val="nb-NO"/>
            </w:rPr>
          </w:rPrChange>
        </w:rPr>
        <w:br/>
        <w:t xml:space="preserve">                </w:t>
      </w:r>
      <w:proofErr w:type="spellStart"/>
      <w:r w:rsidR="007B48DD" w:rsidRPr="00CC5D44">
        <w:rPr>
          <w:rStyle w:val="LS2Attribute"/>
          <w:rPrChange w:id="1685" w:author="Terje Kolderup" w:date="2020-01-29T09:56:00Z">
            <w:rPr>
              <w:rStyle w:val="LS2Attribute"/>
              <w:lang w:val="nb-NO"/>
            </w:rPr>
          </w:rPrChange>
        </w:rPr>
        <w:t>showMenu</w:t>
      </w:r>
      <w:proofErr w:type="spellEnd"/>
      <w:r w:rsidR="007B48DD" w:rsidRPr="00017038">
        <w:rPr>
          <w:rFonts w:ascii="Consolas" w:hAnsi="Consolas"/>
          <w:rPrChange w:id="1686" w:author="Terje Kolderup" w:date="2020-01-29T09:56:00Z">
            <w:rPr>
              <w:lang w:val="nb-NO"/>
            </w:rPr>
          </w:rPrChange>
        </w:rPr>
        <w:t xml:space="preserve">: </w:t>
      </w:r>
      <w:r w:rsidR="007B48DD" w:rsidRPr="00CC5D44">
        <w:rPr>
          <w:rStyle w:val="LS2Keyword"/>
          <w:rPrChange w:id="1687" w:author="Terje Kolderup" w:date="2020-01-29T09:56:00Z">
            <w:rPr>
              <w:rStyle w:val="LS2Keyword"/>
              <w:lang w:val="nb-NO"/>
            </w:rPr>
          </w:rPrChange>
        </w:rPr>
        <w:t>true</w:t>
      </w:r>
      <w:r w:rsidR="007B48DD" w:rsidRPr="00017038">
        <w:rPr>
          <w:rFonts w:ascii="Consolas" w:hAnsi="Consolas"/>
          <w:rPrChange w:id="1688" w:author="Terje Kolderup" w:date="2020-01-29T09:56:00Z">
            <w:rPr>
              <w:lang w:val="nb-NO"/>
            </w:rPr>
          </w:rPrChange>
        </w:rPr>
        <w:t>,</w:t>
      </w:r>
      <w:r w:rsidR="007B48DD" w:rsidRPr="00017038">
        <w:rPr>
          <w:rFonts w:ascii="Consolas" w:hAnsi="Consolas"/>
          <w:rPrChange w:id="1689" w:author="Terje Kolderup" w:date="2020-01-29T09:56:00Z">
            <w:rPr>
              <w:lang w:val="nb-NO"/>
            </w:rPr>
          </w:rPrChange>
        </w:rPr>
        <w:br/>
        <w:t xml:space="preserve">                </w:t>
      </w:r>
      <w:proofErr w:type="spellStart"/>
      <w:r w:rsidR="007B48DD" w:rsidRPr="00CC5D44">
        <w:rPr>
          <w:rStyle w:val="LS2Attribute"/>
          <w:rPrChange w:id="1690" w:author="Terje Kolderup" w:date="2020-01-29T09:56:00Z">
            <w:rPr>
              <w:rStyle w:val="LS2Attribute"/>
              <w:lang w:val="nb-NO"/>
            </w:rPr>
          </w:rPrChange>
        </w:rPr>
        <w:t>currentPage</w:t>
      </w:r>
      <w:proofErr w:type="spellEnd"/>
      <w:r w:rsidR="007B48DD" w:rsidRPr="00017038">
        <w:rPr>
          <w:rFonts w:ascii="Consolas" w:hAnsi="Consolas"/>
          <w:rPrChange w:id="1691" w:author="Terje Kolderup" w:date="2020-01-29T09:56:00Z">
            <w:rPr>
              <w:lang w:val="nb-NO"/>
            </w:rPr>
          </w:rPrChange>
        </w:rPr>
        <w:t>: '</w:t>
      </w:r>
      <w:proofErr w:type="spellStart"/>
      <w:r w:rsidR="007B48DD" w:rsidRPr="00CC5D44">
        <w:rPr>
          <w:rStyle w:val="LS2String"/>
          <w:rPrChange w:id="1692" w:author="Terje Kolderup" w:date="2020-01-29T09:56:00Z">
            <w:rPr>
              <w:rStyle w:val="LS2String"/>
              <w:lang w:val="nb-NO"/>
            </w:rPr>
          </w:rPrChange>
        </w:rPr>
        <w:t>personer</w:t>
      </w:r>
      <w:proofErr w:type="spellEnd"/>
      <w:r w:rsidR="007B48DD" w:rsidRPr="00017038">
        <w:rPr>
          <w:rFonts w:ascii="Consolas" w:hAnsi="Consolas"/>
          <w:rPrChange w:id="1693" w:author="Terje Kolderup" w:date="2020-01-29T09:56:00Z">
            <w:rPr>
              <w:lang w:val="nb-NO"/>
            </w:rPr>
          </w:rPrChange>
        </w:rPr>
        <w:t>',</w:t>
      </w:r>
      <w:r w:rsidR="007B48DD" w:rsidRPr="00017038">
        <w:rPr>
          <w:rFonts w:ascii="Consolas" w:hAnsi="Consolas"/>
          <w:rPrChange w:id="1694" w:author="Terje Kolderup" w:date="2020-01-29T09:56:00Z">
            <w:rPr>
              <w:lang w:val="nb-NO"/>
            </w:rPr>
          </w:rPrChange>
        </w:rPr>
        <w:br/>
        <w:t xml:space="preserve">                </w:t>
      </w:r>
      <w:proofErr w:type="spellStart"/>
      <w:r w:rsidR="007B48DD" w:rsidRPr="00CC5D44">
        <w:rPr>
          <w:rStyle w:val="LS2Attribute"/>
          <w:rPrChange w:id="1695" w:author="Terje Kolderup" w:date="2020-01-29T09:56:00Z">
            <w:rPr>
              <w:rStyle w:val="LS2Attribute"/>
              <w:lang w:val="nb-NO"/>
            </w:rPr>
          </w:rPrChange>
        </w:rPr>
        <w:t>personer</w:t>
      </w:r>
      <w:proofErr w:type="spellEnd"/>
      <w:r w:rsidR="007B48DD" w:rsidRPr="00017038">
        <w:rPr>
          <w:rFonts w:ascii="Consolas" w:hAnsi="Consolas"/>
          <w:rPrChange w:id="1696" w:author="Terje Kolderup" w:date="2020-01-29T09:56:00Z">
            <w:rPr>
              <w:lang w:val="nb-NO"/>
            </w:rPr>
          </w:rPrChange>
        </w:rPr>
        <w:t>: {</w:t>
      </w:r>
      <w:r w:rsidR="007B48DD" w:rsidRPr="00017038">
        <w:rPr>
          <w:rFonts w:ascii="Consolas" w:hAnsi="Consolas"/>
          <w:rPrChange w:id="1697" w:author="Terje Kolderup" w:date="2020-01-29T09:56:00Z">
            <w:rPr>
              <w:lang w:val="nb-NO"/>
            </w:rPr>
          </w:rPrChange>
        </w:rPr>
        <w:br/>
        <w:t xml:space="preserve">                    </w:t>
      </w:r>
      <w:proofErr w:type="spellStart"/>
      <w:r w:rsidR="007B48DD" w:rsidRPr="00CC5D44">
        <w:rPr>
          <w:rStyle w:val="LS2Attribute"/>
          <w:rPrChange w:id="1698" w:author="Terje Kolderup" w:date="2020-01-29T09:56:00Z">
            <w:rPr>
              <w:rStyle w:val="LS2Attribute"/>
              <w:lang w:val="nb-NO"/>
            </w:rPr>
          </w:rPrChange>
        </w:rPr>
        <w:t>nyPerson</w:t>
      </w:r>
      <w:proofErr w:type="spellEnd"/>
      <w:r w:rsidR="007B48DD" w:rsidRPr="00017038">
        <w:rPr>
          <w:rFonts w:ascii="Consolas" w:hAnsi="Consolas"/>
          <w:rPrChange w:id="1699" w:author="Terje Kolderup" w:date="2020-01-29T09:56:00Z">
            <w:rPr>
              <w:lang w:val="nb-NO"/>
            </w:rPr>
          </w:rPrChange>
        </w:rPr>
        <w:t>: '',</w:t>
      </w:r>
      <w:r w:rsidR="007B48DD" w:rsidRPr="00017038">
        <w:rPr>
          <w:rFonts w:ascii="Consolas" w:hAnsi="Consolas"/>
          <w:rPrChange w:id="1700" w:author="Terje Kolderup" w:date="2020-01-29T09:56:00Z">
            <w:rPr>
              <w:lang w:val="nb-NO"/>
            </w:rPr>
          </w:rPrChange>
        </w:rPr>
        <w:br/>
      </w:r>
      <w:r w:rsidR="007B48DD" w:rsidRPr="00017038">
        <w:rPr>
          <w:rFonts w:ascii="Consolas" w:hAnsi="Consolas"/>
          <w:rPrChange w:id="1701" w:author="Terje Kolderup" w:date="2020-01-29T09:56:00Z">
            <w:rPr>
              <w:lang w:val="nb-NO"/>
            </w:rPr>
          </w:rPrChange>
        </w:rPr>
        <w:lastRenderedPageBreak/>
        <w:t xml:space="preserve">                    </w:t>
      </w:r>
      <w:proofErr w:type="spellStart"/>
      <w:r w:rsidR="007B48DD" w:rsidRPr="00CC5D44">
        <w:rPr>
          <w:rStyle w:val="LS2Attribute"/>
          <w:rPrChange w:id="1702" w:author="Terje Kolderup" w:date="2020-01-29T09:56:00Z">
            <w:rPr>
              <w:rStyle w:val="LS2Attribute"/>
              <w:lang w:val="nb-NO"/>
            </w:rPr>
          </w:rPrChange>
        </w:rPr>
        <w:t>velgAlle</w:t>
      </w:r>
      <w:proofErr w:type="spellEnd"/>
      <w:r w:rsidR="007B48DD" w:rsidRPr="00017038">
        <w:rPr>
          <w:rFonts w:ascii="Consolas" w:hAnsi="Consolas"/>
          <w:rPrChange w:id="1703" w:author="Terje Kolderup" w:date="2020-01-29T09:56:00Z">
            <w:rPr>
              <w:lang w:val="nb-NO"/>
            </w:rPr>
          </w:rPrChange>
        </w:rPr>
        <w:t xml:space="preserve">: </w:t>
      </w:r>
      <w:r w:rsidR="007B48DD" w:rsidRPr="00CC5D44">
        <w:rPr>
          <w:rStyle w:val="LS2Keyword"/>
          <w:rPrChange w:id="1704" w:author="Terje Kolderup" w:date="2020-01-29T09:56:00Z">
            <w:rPr>
              <w:rStyle w:val="LS2Keyword"/>
              <w:lang w:val="nb-NO"/>
            </w:rPr>
          </w:rPrChange>
        </w:rPr>
        <w:t>false</w:t>
      </w:r>
      <w:r w:rsidR="007B48DD" w:rsidRPr="00017038">
        <w:rPr>
          <w:rFonts w:ascii="Consolas" w:hAnsi="Consolas"/>
          <w:rPrChange w:id="1705" w:author="Terje Kolderup" w:date="2020-01-29T09:56:00Z">
            <w:rPr>
              <w:lang w:val="nb-NO"/>
            </w:rPr>
          </w:rPrChange>
        </w:rPr>
        <w:t>,</w:t>
      </w:r>
      <w:r w:rsidR="007B48DD" w:rsidRPr="00017038">
        <w:rPr>
          <w:rFonts w:ascii="Consolas" w:hAnsi="Consolas"/>
          <w:rPrChange w:id="1706" w:author="Terje Kolderup" w:date="2020-01-29T09:56:00Z">
            <w:rPr>
              <w:lang w:val="nb-NO"/>
            </w:rPr>
          </w:rPrChange>
        </w:rPr>
        <w:br/>
        <w:t xml:space="preserve">                    </w:t>
      </w:r>
      <w:proofErr w:type="spellStart"/>
      <w:r w:rsidR="007B48DD" w:rsidRPr="00CC5D44">
        <w:rPr>
          <w:rStyle w:val="LS2Attribute"/>
          <w:rPrChange w:id="1707" w:author="Terje Kolderup" w:date="2020-01-29T09:56:00Z">
            <w:rPr>
              <w:rStyle w:val="LS2Attribute"/>
              <w:lang w:val="nb-NO"/>
            </w:rPr>
          </w:rPrChange>
        </w:rPr>
        <w:t>trekkAntall</w:t>
      </w:r>
      <w:proofErr w:type="spellEnd"/>
      <w:r w:rsidR="007B48DD" w:rsidRPr="00017038">
        <w:rPr>
          <w:rFonts w:ascii="Consolas" w:hAnsi="Consolas"/>
          <w:rPrChange w:id="1708" w:author="Terje Kolderup" w:date="2020-01-29T09:56:00Z">
            <w:rPr>
              <w:lang w:val="nb-NO"/>
            </w:rPr>
          </w:rPrChange>
        </w:rPr>
        <w:t xml:space="preserve">: </w:t>
      </w:r>
      <w:r w:rsidR="007B48DD" w:rsidRPr="00CC5D44">
        <w:rPr>
          <w:rStyle w:val="LS2NumVal"/>
          <w:rPrChange w:id="1709" w:author="Terje Kolderup" w:date="2020-01-29T09:56:00Z">
            <w:rPr>
              <w:rStyle w:val="LS2NumVal"/>
              <w:lang w:val="nb-NO"/>
            </w:rPr>
          </w:rPrChange>
        </w:rPr>
        <w:t>1</w:t>
      </w:r>
      <w:r w:rsidR="007B48DD" w:rsidRPr="00017038">
        <w:rPr>
          <w:rFonts w:ascii="Consolas" w:hAnsi="Consolas"/>
          <w:rPrChange w:id="1710" w:author="Terje Kolderup" w:date="2020-01-29T09:56:00Z">
            <w:rPr>
              <w:lang w:val="nb-NO"/>
            </w:rPr>
          </w:rPrChange>
        </w:rPr>
        <w:t>,</w:t>
      </w:r>
      <w:r w:rsidR="007B48DD" w:rsidRPr="00017038">
        <w:rPr>
          <w:rFonts w:ascii="Consolas" w:hAnsi="Consolas"/>
          <w:rPrChange w:id="1711" w:author="Terje Kolderup" w:date="2020-01-29T09:56:00Z">
            <w:rPr>
              <w:lang w:val="nb-NO"/>
            </w:rPr>
          </w:rPrChange>
        </w:rPr>
        <w:br/>
        <w:t xml:space="preserve">                    </w:t>
      </w:r>
      <w:proofErr w:type="spellStart"/>
      <w:r w:rsidR="007B48DD" w:rsidRPr="00CC5D44">
        <w:rPr>
          <w:rStyle w:val="LS2Attribute"/>
          <w:rPrChange w:id="1712" w:author="Terje Kolderup" w:date="2020-01-29T09:56:00Z">
            <w:rPr>
              <w:rStyle w:val="LS2Attribute"/>
              <w:lang w:val="nb-NO"/>
            </w:rPr>
          </w:rPrChange>
        </w:rPr>
        <w:t>liste</w:t>
      </w:r>
      <w:proofErr w:type="spellEnd"/>
      <w:r w:rsidR="007B48DD" w:rsidRPr="00017038">
        <w:rPr>
          <w:rFonts w:ascii="Consolas" w:hAnsi="Consolas"/>
          <w:rPrChange w:id="1713" w:author="Terje Kolderup" w:date="2020-01-29T09:56:00Z">
            <w:rPr>
              <w:lang w:val="nb-NO"/>
            </w:rPr>
          </w:rPrChange>
        </w:rPr>
        <w:t>: [</w:t>
      </w:r>
      <w:r w:rsidR="007B48DD" w:rsidRPr="00017038">
        <w:rPr>
          <w:rFonts w:ascii="Consolas" w:hAnsi="Consolas"/>
          <w:rPrChange w:id="1714" w:author="Terje Kolderup" w:date="2020-01-29T09:56:00Z">
            <w:rPr>
              <w:lang w:val="nb-NO"/>
            </w:rPr>
          </w:rPrChange>
        </w:rPr>
        <w:br/>
        <w:t xml:space="preserve">                        { </w:t>
      </w:r>
      <w:r w:rsidR="007B48DD" w:rsidRPr="00CC5D44">
        <w:rPr>
          <w:rStyle w:val="LS2Attribute"/>
          <w:rPrChange w:id="1715" w:author="Terje Kolderup" w:date="2020-01-29T09:56:00Z">
            <w:rPr>
              <w:rStyle w:val="LS2Attribute"/>
              <w:lang w:val="nb-NO"/>
            </w:rPr>
          </w:rPrChange>
        </w:rPr>
        <w:t>id</w:t>
      </w:r>
      <w:r w:rsidR="007B48DD" w:rsidRPr="00017038">
        <w:rPr>
          <w:rFonts w:ascii="Consolas" w:hAnsi="Consolas"/>
          <w:rPrChange w:id="1716" w:author="Terje Kolderup" w:date="2020-01-29T09:56:00Z">
            <w:rPr>
              <w:lang w:val="nb-NO"/>
            </w:rPr>
          </w:rPrChange>
        </w:rPr>
        <w:t xml:space="preserve">: </w:t>
      </w:r>
      <w:r w:rsidR="007B48DD" w:rsidRPr="00CC5D44">
        <w:rPr>
          <w:rStyle w:val="LS2NumVal"/>
          <w:rPrChange w:id="1717" w:author="Terje Kolderup" w:date="2020-01-29T09:56:00Z">
            <w:rPr>
              <w:rStyle w:val="LS2NumVal"/>
              <w:lang w:val="nb-NO"/>
            </w:rPr>
          </w:rPrChange>
        </w:rPr>
        <w:t>100</w:t>
      </w:r>
      <w:r w:rsidR="007B48DD" w:rsidRPr="00017038">
        <w:rPr>
          <w:rFonts w:ascii="Consolas" w:hAnsi="Consolas"/>
          <w:rPrChange w:id="1718" w:author="Terje Kolderup" w:date="2020-01-29T09:56:00Z">
            <w:rPr>
              <w:lang w:val="nb-NO"/>
            </w:rPr>
          </w:rPrChange>
        </w:rPr>
        <w:t xml:space="preserve">, </w:t>
      </w:r>
      <w:proofErr w:type="spellStart"/>
      <w:r w:rsidR="007B48DD" w:rsidRPr="00CC5D44">
        <w:rPr>
          <w:rStyle w:val="LS2Attribute"/>
          <w:rPrChange w:id="1719" w:author="Terje Kolderup" w:date="2020-01-29T09:56:00Z">
            <w:rPr>
              <w:rStyle w:val="LS2Attribute"/>
              <w:lang w:val="nb-NO"/>
            </w:rPr>
          </w:rPrChange>
        </w:rPr>
        <w:t>navn</w:t>
      </w:r>
      <w:proofErr w:type="spellEnd"/>
      <w:r w:rsidR="007B48DD" w:rsidRPr="00017038">
        <w:rPr>
          <w:rFonts w:ascii="Consolas" w:hAnsi="Consolas"/>
          <w:rPrChange w:id="1720" w:author="Terje Kolderup" w:date="2020-01-29T09:56:00Z">
            <w:rPr>
              <w:lang w:val="nb-NO"/>
            </w:rPr>
          </w:rPrChange>
        </w:rPr>
        <w:t>: '</w:t>
      </w:r>
      <w:r w:rsidR="007B48DD" w:rsidRPr="00CC5D44">
        <w:rPr>
          <w:rStyle w:val="LS2String"/>
          <w:rPrChange w:id="1721" w:author="Terje Kolderup" w:date="2020-01-29T09:56:00Z">
            <w:rPr>
              <w:rStyle w:val="LS2String"/>
              <w:lang w:val="nb-NO"/>
            </w:rPr>
          </w:rPrChange>
        </w:rPr>
        <w:t>Per</w:t>
      </w:r>
      <w:r w:rsidR="007B48DD" w:rsidRPr="00017038">
        <w:rPr>
          <w:rFonts w:ascii="Consolas" w:hAnsi="Consolas"/>
          <w:rPrChange w:id="1722" w:author="Terje Kolderup" w:date="2020-01-29T09:56:00Z">
            <w:rPr>
              <w:lang w:val="nb-NO"/>
            </w:rPr>
          </w:rPrChange>
        </w:rPr>
        <w:t xml:space="preserve">', </w:t>
      </w:r>
      <w:proofErr w:type="spellStart"/>
      <w:r w:rsidR="007B48DD" w:rsidRPr="00CC5D44">
        <w:rPr>
          <w:rStyle w:val="LS2Attribute"/>
          <w:rPrChange w:id="1723" w:author="Terje Kolderup" w:date="2020-01-29T09:56:00Z">
            <w:rPr>
              <w:rStyle w:val="LS2Attribute"/>
              <w:lang w:val="nb-NO"/>
            </w:rPr>
          </w:rPrChange>
        </w:rPr>
        <w:t>erValgt</w:t>
      </w:r>
      <w:proofErr w:type="spellEnd"/>
      <w:r w:rsidR="007B48DD" w:rsidRPr="00017038">
        <w:rPr>
          <w:rFonts w:ascii="Consolas" w:hAnsi="Consolas"/>
          <w:rPrChange w:id="1724" w:author="Terje Kolderup" w:date="2020-01-29T09:56:00Z">
            <w:rPr>
              <w:lang w:val="nb-NO"/>
            </w:rPr>
          </w:rPrChange>
        </w:rPr>
        <w:t xml:space="preserve">: </w:t>
      </w:r>
      <w:r w:rsidR="007B48DD" w:rsidRPr="00CC5D44">
        <w:rPr>
          <w:rStyle w:val="LS2Keyword"/>
          <w:rPrChange w:id="1725" w:author="Terje Kolderup" w:date="2020-01-29T09:56:00Z">
            <w:rPr>
              <w:rStyle w:val="LS2Keyword"/>
              <w:lang w:val="nb-NO"/>
            </w:rPr>
          </w:rPrChange>
        </w:rPr>
        <w:t>true</w:t>
      </w:r>
      <w:r w:rsidR="007B48DD" w:rsidRPr="00017038">
        <w:rPr>
          <w:rFonts w:ascii="Consolas" w:hAnsi="Consolas"/>
          <w:rPrChange w:id="1726" w:author="Terje Kolderup" w:date="2020-01-29T09:56:00Z">
            <w:rPr>
              <w:lang w:val="nb-NO"/>
            </w:rPr>
          </w:rPrChange>
        </w:rPr>
        <w:t xml:space="preserve"> },</w:t>
      </w:r>
      <w:r w:rsidR="007B48DD" w:rsidRPr="00017038">
        <w:rPr>
          <w:rFonts w:ascii="Consolas" w:hAnsi="Consolas"/>
          <w:rPrChange w:id="1727" w:author="Terje Kolderup" w:date="2020-01-29T09:56:00Z">
            <w:rPr>
              <w:lang w:val="nb-NO"/>
            </w:rPr>
          </w:rPrChange>
        </w:rPr>
        <w:br/>
        <w:t xml:space="preserve">                        { </w:t>
      </w:r>
      <w:r w:rsidR="007B48DD" w:rsidRPr="00CC5D44">
        <w:rPr>
          <w:rStyle w:val="LS2Attribute"/>
          <w:rPrChange w:id="1728" w:author="Terje Kolderup" w:date="2020-01-29T09:56:00Z">
            <w:rPr>
              <w:rStyle w:val="LS2Attribute"/>
              <w:lang w:val="nb-NO"/>
            </w:rPr>
          </w:rPrChange>
        </w:rPr>
        <w:t>id</w:t>
      </w:r>
      <w:r w:rsidR="007B48DD" w:rsidRPr="00017038">
        <w:rPr>
          <w:rFonts w:ascii="Consolas" w:hAnsi="Consolas"/>
          <w:rPrChange w:id="1729" w:author="Terje Kolderup" w:date="2020-01-29T09:56:00Z">
            <w:rPr>
              <w:lang w:val="nb-NO"/>
            </w:rPr>
          </w:rPrChange>
        </w:rPr>
        <w:t xml:space="preserve">: </w:t>
      </w:r>
      <w:r w:rsidR="007B48DD" w:rsidRPr="00CC5D44">
        <w:rPr>
          <w:rStyle w:val="LS2NumVal"/>
          <w:rPrChange w:id="1730" w:author="Terje Kolderup" w:date="2020-01-29T09:56:00Z">
            <w:rPr>
              <w:rStyle w:val="LS2NumVal"/>
              <w:lang w:val="nb-NO"/>
            </w:rPr>
          </w:rPrChange>
        </w:rPr>
        <w:t>101</w:t>
      </w:r>
      <w:r w:rsidR="007B48DD" w:rsidRPr="00017038">
        <w:rPr>
          <w:rFonts w:ascii="Consolas" w:hAnsi="Consolas"/>
          <w:rPrChange w:id="1731" w:author="Terje Kolderup" w:date="2020-01-29T09:56:00Z">
            <w:rPr>
              <w:lang w:val="nb-NO"/>
            </w:rPr>
          </w:rPrChange>
        </w:rPr>
        <w:t xml:space="preserve">, </w:t>
      </w:r>
      <w:proofErr w:type="spellStart"/>
      <w:r w:rsidR="007B48DD" w:rsidRPr="00CC5D44">
        <w:rPr>
          <w:rStyle w:val="LS2Attribute"/>
          <w:rPrChange w:id="1732" w:author="Terje Kolderup" w:date="2020-01-29T09:56:00Z">
            <w:rPr>
              <w:rStyle w:val="LS2Attribute"/>
              <w:lang w:val="nb-NO"/>
            </w:rPr>
          </w:rPrChange>
        </w:rPr>
        <w:t>navn</w:t>
      </w:r>
      <w:proofErr w:type="spellEnd"/>
      <w:r w:rsidR="007B48DD" w:rsidRPr="00017038">
        <w:rPr>
          <w:rFonts w:ascii="Consolas" w:hAnsi="Consolas"/>
          <w:rPrChange w:id="1733" w:author="Terje Kolderup" w:date="2020-01-29T09:56:00Z">
            <w:rPr>
              <w:lang w:val="nb-NO"/>
            </w:rPr>
          </w:rPrChange>
        </w:rPr>
        <w:t>: '</w:t>
      </w:r>
      <w:proofErr w:type="spellStart"/>
      <w:r w:rsidR="007B48DD" w:rsidRPr="00CC5D44">
        <w:rPr>
          <w:rStyle w:val="LS2String"/>
          <w:rPrChange w:id="1734" w:author="Terje Kolderup" w:date="2020-01-29T09:56:00Z">
            <w:rPr>
              <w:rStyle w:val="LS2String"/>
              <w:lang w:val="nb-NO"/>
            </w:rPr>
          </w:rPrChange>
        </w:rPr>
        <w:t>Pål</w:t>
      </w:r>
      <w:proofErr w:type="spellEnd"/>
      <w:r w:rsidR="007B48DD" w:rsidRPr="00017038">
        <w:rPr>
          <w:rFonts w:ascii="Consolas" w:hAnsi="Consolas"/>
          <w:rPrChange w:id="1735" w:author="Terje Kolderup" w:date="2020-01-29T09:56:00Z">
            <w:rPr>
              <w:lang w:val="nb-NO"/>
            </w:rPr>
          </w:rPrChange>
        </w:rPr>
        <w:t xml:space="preserve">', </w:t>
      </w:r>
      <w:proofErr w:type="spellStart"/>
      <w:r w:rsidR="007B48DD" w:rsidRPr="00CC5D44">
        <w:rPr>
          <w:rStyle w:val="LS2Attribute"/>
          <w:rPrChange w:id="1736" w:author="Terje Kolderup" w:date="2020-01-29T09:56:00Z">
            <w:rPr>
              <w:rStyle w:val="LS2Attribute"/>
              <w:lang w:val="nb-NO"/>
            </w:rPr>
          </w:rPrChange>
        </w:rPr>
        <w:t>erValgt</w:t>
      </w:r>
      <w:proofErr w:type="spellEnd"/>
      <w:r w:rsidR="007B48DD" w:rsidRPr="00017038">
        <w:rPr>
          <w:rFonts w:ascii="Consolas" w:hAnsi="Consolas"/>
          <w:rPrChange w:id="1737" w:author="Terje Kolderup" w:date="2020-01-29T09:56:00Z">
            <w:rPr>
              <w:lang w:val="nb-NO"/>
            </w:rPr>
          </w:rPrChange>
        </w:rPr>
        <w:t xml:space="preserve">: </w:t>
      </w:r>
      <w:r w:rsidR="007B48DD" w:rsidRPr="00CC5D44">
        <w:rPr>
          <w:rStyle w:val="LS2Keyword"/>
          <w:rPrChange w:id="1738" w:author="Terje Kolderup" w:date="2020-01-29T09:56:00Z">
            <w:rPr>
              <w:rStyle w:val="LS2Keyword"/>
              <w:lang w:val="nb-NO"/>
            </w:rPr>
          </w:rPrChange>
        </w:rPr>
        <w:t>true</w:t>
      </w:r>
      <w:r w:rsidR="007B48DD" w:rsidRPr="00017038">
        <w:rPr>
          <w:rFonts w:ascii="Consolas" w:hAnsi="Consolas"/>
          <w:rPrChange w:id="1739" w:author="Terje Kolderup" w:date="2020-01-29T09:56:00Z">
            <w:rPr>
              <w:lang w:val="nb-NO"/>
            </w:rPr>
          </w:rPrChange>
        </w:rPr>
        <w:t xml:space="preserve"> },</w:t>
      </w:r>
      <w:r w:rsidR="007B48DD" w:rsidRPr="00017038">
        <w:rPr>
          <w:rFonts w:ascii="Consolas" w:hAnsi="Consolas"/>
          <w:rPrChange w:id="1740" w:author="Terje Kolderup" w:date="2020-01-29T09:56:00Z">
            <w:rPr>
              <w:lang w:val="nb-NO"/>
            </w:rPr>
          </w:rPrChange>
        </w:rPr>
        <w:br/>
        <w:t xml:space="preserve">                        { </w:t>
      </w:r>
      <w:r w:rsidR="007B48DD" w:rsidRPr="00CC5D44">
        <w:rPr>
          <w:rStyle w:val="LS2Attribute"/>
          <w:rPrChange w:id="1741" w:author="Terje Kolderup" w:date="2020-01-29T09:56:00Z">
            <w:rPr>
              <w:rStyle w:val="LS2Attribute"/>
              <w:lang w:val="nb-NO"/>
            </w:rPr>
          </w:rPrChange>
        </w:rPr>
        <w:t>id</w:t>
      </w:r>
      <w:r w:rsidR="007B48DD" w:rsidRPr="00017038">
        <w:rPr>
          <w:rFonts w:ascii="Consolas" w:hAnsi="Consolas"/>
          <w:rPrChange w:id="1742" w:author="Terje Kolderup" w:date="2020-01-29T09:56:00Z">
            <w:rPr>
              <w:lang w:val="nb-NO"/>
            </w:rPr>
          </w:rPrChange>
        </w:rPr>
        <w:t xml:space="preserve">: </w:t>
      </w:r>
      <w:r w:rsidR="007B48DD" w:rsidRPr="00CC5D44">
        <w:rPr>
          <w:rStyle w:val="LS2NumVal"/>
          <w:rPrChange w:id="1743" w:author="Terje Kolderup" w:date="2020-01-29T09:56:00Z">
            <w:rPr>
              <w:rStyle w:val="LS2NumVal"/>
              <w:lang w:val="nb-NO"/>
            </w:rPr>
          </w:rPrChange>
        </w:rPr>
        <w:t>102</w:t>
      </w:r>
      <w:r w:rsidR="007B48DD" w:rsidRPr="00017038">
        <w:rPr>
          <w:rFonts w:ascii="Consolas" w:hAnsi="Consolas"/>
          <w:rPrChange w:id="1744" w:author="Terje Kolderup" w:date="2020-01-29T09:56:00Z">
            <w:rPr>
              <w:lang w:val="nb-NO"/>
            </w:rPr>
          </w:rPrChange>
        </w:rPr>
        <w:t xml:space="preserve">, </w:t>
      </w:r>
      <w:proofErr w:type="spellStart"/>
      <w:r w:rsidR="007B48DD" w:rsidRPr="00CC5D44">
        <w:rPr>
          <w:rStyle w:val="LS2Attribute"/>
          <w:rPrChange w:id="1745" w:author="Terje Kolderup" w:date="2020-01-29T09:56:00Z">
            <w:rPr>
              <w:rStyle w:val="LS2Attribute"/>
              <w:lang w:val="nb-NO"/>
            </w:rPr>
          </w:rPrChange>
        </w:rPr>
        <w:t>navn</w:t>
      </w:r>
      <w:proofErr w:type="spellEnd"/>
      <w:r w:rsidR="007B48DD" w:rsidRPr="00017038">
        <w:rPr>
          <w:rFonts w:ascii="Consolas" w:hAnsi="Consolas"/>
          <w:rPrChange w:id="1746" w:author="Terje Kolderup" w:date="2020-01-29T09:56:00Z">
            <w:rPr>
              <w:lang w:val="nb-NO"/>
            </w:rPr>
          </w:rPrChange>
        </w:rPr>
        <w:t>: '</w:t>
      </w:r>
      <w:proofErr w:type="spellStart"/>
      <w:r w:rsidR="007B48DD" w:rsidRPr="00CC5D44">
        <w:rPr>
          <w:rStyle w:val="LS2String"/>
          <w:rPrChange w:id="1747" w:author="Terje Kolderup" w:date="2020-01-29T09:56:00Z">
            <w:rPr>
              <w:rStyle w:val="LS2String"/>
              <w:lang w:val="nb-NO"/>
            </w:rPr>
          </w:rPrChange>
        </w:rPr>
        <w:t>Espen</w:t>
      </w:r>
      <w:proofErr w:type="spellEnd"/>
      <w:r w:rsidR="007B48DD" w:rsidRPr="00017038">
        <w:rPr>
          <w:rFonts w:ascii="Consolas" w:hAnsi="Consolas"/>
          <w:rPrChange w:id="1748" w:author="Terje Kolderup" w:date="2020-01-29T09:56:00Z">
            <w:rPr>
              <w:lang w:val="nb-NO"/>
            </w:rPr>
          </w:rPrChange>
        </w:rPr>
        <w:t xml:space="preserve">', </w:t>
      </w:r>
      <w:proofErr w:type="spellStart"/>
      <w:r w:rsidR="007B48DD" w:rsidRPr="00CC5D44">
        <w:rPr>
          <w:rStyle w:val="LS2Attribute"/>
          <w:rPrChange w:id="1749" w:author="Terje Kolderup" w:date="2020-01-29T09:56:00Z">
            <w:rPr>
              <w:rStyle w:val="LS2Attribute"/>
              <w:lang w:val="nb-NO"/>
            </w:rPr>
          </w:rPrChange>
        </w:rPr>
        <w:t>erValgt</w:t>
      </w:r>
      <w:proofErr w:type="spellEnd"/>
      <w:r w:rsidR="007B48DD" w:rsidRPr="00017038">
        <w:rPr>
          <w:rFonts w:ascii="Consolas" w:hAnsi="Consolas"/>
          <w:rPrChange w:id="1750" w:author="Terje Kolderup" w:date="2020-01-29T09:56:00Z">
            <w:rPr>
              <w:lang w:val="nb-NO"/>
            </w:rPr>
          </w:rPrChange>
        </w:rPr>
        <w:t xml:space="preserve">: </w:t>
      </w:r>
      <w:r w:rsidR="007B48DD" w:rsidRPr="00CC5D44">
        <w:rPr>
          <w:rStyle w:val="LS2Keyword"/>
          <w:rPrChange w:id="1751" w:author="Terje Kolderup" w:date="2020-01-29T09:56:00Z">
            <w:rPr>
              <w:rStyle w:val="LS2Keyword"/>
              <w:lang w:val="nb-NO"/>
            </w:rPr>
          </w:rPrChange>
        </w:rPr>
        <w:t>false</w:t>
      </w:r>
      <w:r w:rsidR="007B48DD" w:rsidRPr="00017038">
        <w:rPr>
          <w:rFonts w:ascii="Consolas" w:hAnsi="Consolas"/>
          <w:rPrChange w:id="1752" w:author="Terje Kolderup" w:date="2020-01-29T09:56:00Z">
            <w:rPr>
              <w:lang w:val="nb-NO"/>
            </w:rPr>
          </w:rPrChange>
        </w:rPr>
        <w:t xml:space="preserve"> },</w:t>
      </w:r>
      <w:r w:rsidR="007B48DD" w:rsidRPr="00017038">
        <w:rPr>
          <w:rFonts w:ascii="Consolas" w:hAnsi="Consolas"/>
          <w:rPrChange w:id="1753" w:author="Terje Kolderup" w:date="2020-01-29T09:56:00Z">
            <w:rPr>
              <w:lang w:val="nb-NO"/>
            </w:rPr>
          </w:rPrChange>
        </w:rPr>
        <w:br/>
        <w:t xml:space="preserve">                        { </w:t>
      </w:r>
      <w:r w:rsidR="007B48DD" w:rsidRPr="00CC5D44">
        <w:rPr>
          <w:rStyle w:val="LS2Attribute"/>
          <w:rPrChange w:id="1754" w:author="Terje Kolderup" w:date="2020-01-29T09:56:00Z">
            <w:rPr>
              <w:rStyle w:val="LS2Attribute"/>
              <w:lang w:val="nb-NO"/>
            </w:rPr>
          </w:rPrChange>
        </w:rPr>
        <w:t>id</w:t>
      </w:r>
      <w:r w:rsidR="007B48DD" w:rsidRPr="00017038">
        <w:rPr>
          <w:rFonts w:ascii="Consolas" w:hAnsi="Consolas"/>
          <w:rPrChange w:id="1755" w:author="Terje Kolderup" w:date="2020-01-29T09:56:00Z">
            <w:rPr>
              <w:lang w:val="nb-NO"/>
            </w:rPr>
          </w:rPrChange>
        </w:rPr>
        <w:t xml:space="preserve">: </w:t>
      </w:r>
      <w:r w:rsidR="007B48DD" w:rsidRPr="00CC5D44">
        <w:rPr>
          <w:rStyle w:val="LS2NumVal"/>
          <w:rPrChange w:id="1756" w:author="Terje Kolderup" w:date="2020-01-29T09:56:00Z">
            <w:rPr>
              <w:rStyle w:val="LS2NumVal"/>
              <w:lang w:val="nb-NO"/>
            </w:rPr>
          </w:rPrChange>
        </w:rPr>
        <w:t>103</w:t>
      </w:r>
      <w:r w:rsidR="007B48DD" w:rsidRPr="00017038">
        <w:rPr>
          <w:rFonts w:ascii="Consolas" w:hAnsi="Consolas"/>
          <w:rPrChange w:id="1757" w:author="Terje Kolderup" w:date="2020-01-29T09:56:00Z">
            <w:rPr>
              <w:lang w:val="nb-NO"/>
            </w:rPr>
          </w:rPrChange>
        </w:rPr>
        <w:t xml:space="preserve">, </w:t>
      </w:r>
      <w:proofErr w:type="spellStart"/>
      <w:r w:rsidR="007B48DD" w:rsidRPr="00CC5D44">
        <w:rPr>
          <w:rStyle w:val="LS2Attribute"/>
          <w:rPrChange w:id="1758" w:author="Terje Kolderup" w:date="2020-01-29T09:56:00Z">
            <w:rPr>
              <w:rStyle w:val="LS2Attribute"/>
              <w:lang w:val="nb-NO"/>
            </w:rPr>
          </w:rPrChange>
        </w:rPr>
        <w:t>navn</w:t>
      </w:r>
      <w:proofErr w:type="spellEnd"/>
      <w:r w:rsidR="007B48DD" w:rsidRPr="00017038">
        <w:rPr>
          <w:rFonts w:ascii="Consolas" w:hAnsi="Consolas"/>
          <w:rPrChange w:id="1759" w:author="Terje Kolderup" w:date="2020-01-29T09:56:00Z">
            <w:rPr>
              <w:lang w:val="nb-NO"/>
            </w:rPr>
          </w:rPrChange>
        </w:rPr>
        <w:t>: '</w:t>
      </w:r>
      <w:r w:rsidR="007B48DD" w:rsidRPr="00CC5D44">
        <w:rPr>
          <w:rStyle w:val="LS2String"/>
          <w:rPrChange w:id="1760" w:author="Terje Kolderup" w:date="2020-01-29T09:56:00Z">
            <w:rPr>
              <w:rStyle w:val="LS2String"/>
              <w:lang w:val="nb-NO"/>
            </w:rPr>
          </w:rPrChange>
        </w:rPr>
        <w:t>Ole</w:t>
      </w:r>
      <w:r w:rsidR="007B48DD" w:rsidRPr="00017038">
        <w:rPr>
          <w:rFonts w:ascii="Consolas" w:hAnsi="Consolas"/>
          <w:rPrChange w:id="1761" w:author="Terje Kolderup" w:date="2020-01-29T09:56:00Z">
            <w:rPr>
              <w:lang w:val="nb-NO"/>
            </w:rPr>
          </w:rPrChange>
        </w:rPr>
        <w:t xml:space="preserve">', </w:t>
      </w:r>
      <w:proofErr w:type="spellStart"/>
      <w:r w:rsidR="007B48DD" w:rsidRPr="00CC5D44">
        <w:rPr>
          <w:rStyle w:val="LS2Attribute"/>
          <w:rPrChange w:id="1762" w:author="Terje Kolderup" w:date="2020-01-29T09:56:00Z">
            <w:rPr>
              <w:rStyle w:val="LS2Attribute"/>
              <w:lang w:val="nb-NO"/>
            </w:rPr>
          </w:rPrChange>
        </w:rPr>
        <w:t>erValgt</w:t>
      </w:r>
      <w:proofErr w:type="spellEnd"/>
      <w:r w:rsidR="007B48DD" w:rsidRPr="00017038">
        <w:rPr>
          <w:rFonts w:ascii="Consolas" w:hAnsi="Consolas"/>
          <w:rPrChange w:id="1763" w:author="Terje Kolderup" w:date="2020-01-29T09:56:00Z">
            <w:rPr>
              <w:lang w:val="nb-NO"/>
            </w:rPr>
          </w:rPrChange>
        </w:rPr>
        <w:t xml:space="preserve">: </w:t>
      </w:r>
      <w:r w:rsidR="007B48DD" w:rsidRPr="00CC5D44">
        <w:rPr>
          <w:rStyle w:val="LS2Keyword"/>
          <w:rPrChange w:id="1764" w:author="Terje Kolderup" w:date="2020-01-29T09:56:00Z">
            <w:rPr>
              <w:rStyle w:val="LS2Keyword"/>
              <w:lang w:val="nb-NO"/>
            </w:rPr>
          </w:rPrChange>
        </w:rPr>
        <w:t>true</w:t>
      </w:r>
      <w:r w:rsidR="007B48DD" w:rsidRPr="00017038">
        <w:rPr>
          <w:rFonts w:ascii="Consolas" w:hAnsi="Consolas"/>
          <w:rPrChange w:id="1765" w:author="Terje Kolderup" w:date="2020-01-29T09:56:00Z">
            <w:rPr>
              <w:lang w:val="nb-NO"/>
            </w:rPr>
          </w:rPrChange>
        </w:rPr>
        <w:t xml:space="preserve"> },</w:t>
      </w:r>
      <w:r w:rsidR="007B48DD" w:rsidRPr="00017038">
        <w:rPr>
          <w:rFonts w:ascii="Consolas" w:hAnsi="Consolas"/>
          <w:rPrChange w:id="1766" w:author="Terje Kolderup" w:date="2020-01-29T09:56:00Z">
            <w:rPr>
              <w:lang w:val="nb-NO"/>
            </w:rPr>
          </w:rPrChange>
        </w:rPr>
        <w:br/>
        <w:t xml:space="preserve">                    ]</w:t>
      </w:r>
      <w:r w:rsidR="007B48DD" w:rsidRPr="00017038">
        <w:rPr>
          <w:rFonts w:ascii="Consolas" w:hAnsi="Consolas"/>
          <w:rPrChange w:id="1767" w:author="Terje Kolderup" w:date="2020-01-29T09:56:00Z">
            <w:rPr>
              <w:lang w:val="nb-NO"/>
            </w:rPr>
          </w:rPrChange>
        </w:rPr>
        <w:br/>
        <w:t xml:space="preserve">                },</w:t>
      </w:r>
      <w:r w:rsidR="007B48DD" w:rsidRPr="00017038">
        <w:rPr>
          <w:rFonts w:ascii="Consolas" w:hAnsi="Consolas"/>
          <w:rPrChange w:id="1768" w:author="Terje Kolderup" w:date="2020-01-29T09:56:00Z">
            <w:rPr>
              <w:lang w:val="nb-NO"/>
            </w:rPr>
          </w:rPrChange>
        </w:rPr>
        <w:br/>
        <w:t xml:space="preserve">                </w:t>
      </w:r>
      <w:proofErr w:type="spellStart"/>
      <w:r w:rsidR="007B48DD" w:rsidRPr="00CC5D44">
        <w:rPr>
          <w:rStyle w:val="LS2Attribute"/>
          <w:rPrChange w:id="1769" w:author="Terje Kolderup" w:date="2020-01-29T09:56:00Z">
            <w:rPr>
              <w:rStyle w:val="LS2Attribute"/>
              <w:lang w:val="nb-NO"/>
            </w:rPr>
          </w:rPrChange>
        </w:rPr>
        <w:t>trekninger</w:t>
      </w:r>
      <w:proofErr w:type="spellEnd"/>
      <w:r w:rsidR="007B48DD" w:rsidRPr="00017038">
        <w:rPr>
          <w:rFonts w:ascii="Consolas" w:hAnsi="Consolas"/>
          <w:rPrChange w:id="1770" w:author="Terje Kolderup" w:date="2020-01-29T09:56:00Z">
            <w:rPr>
              <w:lang w:val="nb-NO"/>
            </w:rPr>
          </w:rPrChange>
        </w:rPr>
        <w:t>: [</w:t>
      </w:r>
      <w:r w:rsidR="007B48DD" w:rsidRPr="00017038">
        <w:rPr>
          <w:rFonts w:ascii="Consolas" w:hAnsi="Consolas"/>
          <w:rPrChange w:id="1771" w:author="Terje Kolderup" w:date="2020-01-29T09:56:00Z">
            <w:rPr>
              <w:lang w:val="nb-NO"/>
            </w:rPr>
          </w:rPrChange>
        </w:rPr>
        <w:br/>
        <w:t xml:space="preserve">                    {</w:t>
      </w:r>
      <w:r w:rsidR="007B48DD" w:rsidRPr="00017038">
        <w:rPr>
          <w:rFonts w:ascii="Consolas" w:hAnsi="Consolas"/>
          <w:rPrChange w:id="1772" w:author="Terje Kolderup" w:date="2020-01-29T09:56:00Z">
            <w:rPr>
              <w:lang w:val="nb-NO"/>
            </w:rPr>
          </w:rPrChange>
        </w:rPr>
        <w:br/>
        <w:t xml:space="preserve">                        </w:t>
      </w:r>
      <w:proofErr w:type="spellStart"/>
      <w:r w:rsidR="007B48DD" w:rsidRPr="00CC5D44">
        <w:rPr>
          <w:rStyle w:val="LS2Attribute"/>
          <w:rPrChange w:id="1773" w:author="Terje Kolderup" w:date="2020-01-29T09:56:00Z">
            <w:rPr>
              <w:rStyle w:val="LS2Attribute"/>
              <w:lang w:val="nb-NO"/>
            </w:rPr>
          </w:rPrChange>
        </w:rPr>
        <w:t>vinnere</w:t>
      </w:r>
      <w:proofErr w:type="spellEnd"/>
      <w:r w:rsidR="007B48DD" w:rsidRPr="00017038">
        <w:rPr>
          <w:rFonts w:ascii="Consolas" w:hAnsi="Consolas"/>
          <w:rPrChange w:id="1774" w:author="Terje Kolderup" w:date="2020-01-29T09:56:00Z">
            <w:rPr>
              <w:lang w:val="nb-NO"/>
            </w:rPr>
          </w:rPrChange>
        </w:rPr>
        <w:t>: ['</w:t>
      </w:r>
      <w:r w:rsidR="007B48DD" w:rsidRPr="00CC5D44">
        <w:rPr>
          <w:rStyle w:val="LS2String"/>
          <w:rPrChange w:id="1775" w:author="Terje Kolderup" w:date="2020-01-29T09:56:00Z">
            <w:rPr>
              <w:rStyle w:val="LS2String"/>
              <w:lang w:val="nb-NO"/>
            </w:rPr>
          </w:rPrChange>
        </w:rPr>
        <w:t>Ole</w:t>
      </w:r>
      <w:r w:rsidR="007B48DD" w:rsidRPr="00017038">
        <w:rPr>
          <w:rFonts w:ascii="Consolas" w:hAnsi="Consolas"/>
          <w:rPrChange w:id="1776" w:author="Terje Kolderup" w:date="2020-01-29T09:56:00Z">
            <w:rPr>
              <w:lang w:val="nb-NO"/>
            </w:rPr>
          </w:rPrChange>
        </w:rPr>
        <w:t>'],</w:t>
      </w:r>
      <w:r w:rsidR="007B48DD" w:rsidRPr="00017038">
        <w:rPr>
          <w:rFonts w:ascii="Consolas" w:hAnsi="Consolas"/>
          <w:rPrChange w:id="1777" w:author="Terje Kolderup" w:date="2020-01-29T09:56:00Z">
            <w:rPr>
              <w:lang w:val="nb-NO"/>
            </w:rPr>
          </w:rPrChange>
        </w:rPr>
        <w:br/>
        <w:t xml:space="preserve">                        </w:t>
      </w:r>
      <w:proofErr w:type="spellStart"/>
      <w:r w:rsidR="007B48DD" w:rsidRPr="00CC5D44">
        <w:rPr>
          <w:rStyle w:val="LS2Attribute"/>
          <w:rPrChange w:id="1778" w:author="Terje Kolderup" w:date="2020-01-29T09:56:00Z">
            <w:rPr>
              <w:rStyle w:val="LS2Attribute"/>
              <w:lang w:val="nb-NO"/>
            </w:rPr>
          </w:rPrChange>
        </w:rPr>
        <w:t>tid</w:t>
      </w:r>
      <w:proofErr w:type="spellEnd"/>
      <w:r w:rsidR="007B48DD" w:rsidRPr="00017038">
        <w:rPr>
          <w:rFonts w:ascii="Consolas" w:hAnsi="Consolas"/>
          <w:rPrChange w:id="1779" w:author="Terje Kolderup" w:date="2020-01-29T09:56:00Z">
            <w:rPr>
              <w:lang w:val="nb-NO"/>
            </w:rPr>
          </w:rPrChange>
        </w:rPr>
        <w:t>: '</w:t>
      </w:r>
      <w:r w:rsidR="007B48DD" w:rsidRPr="00CC5D44">
        <w:rPr>
          <w:rStyle w:val="LS2String"/>
          <w:rPrChange w:id="1780" w:author="Terje Kolderup" w:date="2020-01-29T09:56:00Z">
            <w:rPr>
              <w:rStyle w:val="LS2String"/>
              <w:lang w:val="nb-NO"/>
            </w:rPr>
          </w:rPrChange>
        </w:rPr>
        <w:t>2018-10-17 17:10</w:t>
      </w:r>
      <w:r w:rsidR="007B48DD" w:rsidRPr="00017038">
        <w:rPr>
          <w:rFonts w:ascii="Consolas" w:hAnsi="Consolas"/>
          <w:rPrChange w:id="1781" w:author="Terje Kolderup" w:date="2020-01-29T09:56:00Z">
            <w:rPr>
              <w:lang w:val="nb-NO"/>
            </w:rPr>
          </w:rPrChange>
        </w:rPr>
        <w:t>',</w:t>
      </w:r>
      <w:r w:rsidR="007B48DD" w:rsidRPr="00017038">
        <w:rPr>
          <w:rFonts w:ascii="Consolas" w:hAnsi="Consolas"/>
          <w:rPrChange w:id="1782" w:author="Terje Kolderup" w:date="2020-01-29T09:56:00Z">
            <w:rPr>
              <w:lang w:val="nb-NO"/>
            </w:rPr>
          </w:rPrChange>
        </w:rPr>
        <w:br/>
        <w:t xml:space="preserve">                        </w:t>
      </w:r>
      <w:proofErr w:type="spellStart"/>
      <w:r w:rsidR="007B48DD" w:rsidRPr="00CC5D44">
        <w:rPr>
          <w:rStyle w:val="LS2Attribute"/>
          <w:rPrChange w:id="1783" w:author="Terje Kolderup" w:date="2020-01-29T09:56:00Z">
            <w:rPr>
              <w:rStyle w:val="LS2Attribute"/>
              <w:lang w:val="nb-NO"/>
            </w:rPr>
          </w:rPrChange>
        </w:rPr>
        <w:t>deltakere</w:t>
      </w:r>
      <w:proofErr w:type="spellEnd"/>
      <w:r w:rsidR="007B48DD" w:rsidRPr="00017038">
        <w:rPr>
          <w:rFonts w:ascii="Consolas" w:hAnsi="Consolas"/>
          <w:rPrChange w:id="1784" w:author="Terje Kolderup" w:date="2020-01-29T09:56:00Z">
            <w:rPr>
              <w:lang w:val="nb-NO"/>
            </w:rPr>
          </w:rPrChange>
        </w:rPr>
        <w:t>: ['</w:t>
      </w:r>
      <w:r w:rsidR="007B48DD" w:rsidRPr="00CC5D44">
        <w:rPr>
          <w:rStyle w:val="LS2String"/>
          <w:rPrChange w:id="1785" w:author="Terje Kolderup" w:date="2020-01-29T09:56:00Z">
            <w:rPr>
              <w:rStyle w:val="LS2String"/>
              <w:lang w:val="nb-NO"/>
            </w:rPr>
          </w:rPrChange>
        </w:rPr>
        <w:t>Per</w:t>
      </w:r>
      <w:r w:rsidR="007B48DD" w:rsidRPr="00017038">
        <w:rPr>
          <w:rFonts w:ascii="Consolas" w:hAnsi="Consolas"/>
          <w:rPrChange w:id="1786" w:author="Terje Kolderup" w:date="2020-01-29T09:56:00Z">
            <w:rPr>
              <w:lang w:val="nb-NO"/>
            </w:rPr>
          </w:rPrChange>
        </w:rPr>
        <w:t>', '</w:t>
      </w:r>
      <w:proofErr w:type="spellStart"/>
      <w:r w:rsidR="007B48DD" w:rsidRPr="00CC5D44">
        <w:rPr>
          <w:rStyle w:val="LS2String"/>
          <w:rPrChange w:id="1787" w:author="Terje Kolderup" w:date="2020-01-29T09:56:00Z">
            <w:rPr>
              <w:rStyle w:val="LS2String"/>
              <w:lang w:val="nb-NO"/>
            </w:rPr>
          </w:rPrChange>
        </w:rPr>
        <w:t>Pål</w:t>
      </w:r>
      <w:proofErr w:type="spellEnd"/>
      <w:r w:rsidR="007B48DD" w:rsidRPr="00017038">
        <w:rPr>
          <w:rFonts w:ascii="Consolas" w:hAnsi="Consolas"/>
          <w:rPrChange w:id="1788" w:author="Terje Kolderup" w:date="2020-01-29T09:56:00Z">
            <w:rPr>
              <w:lang w:val="nb-NO"/>
            </w:rPr>
          </w:rPrChange>
        </w:rPr>
        <w:t>', '</w:t>
      </w:r>
      <w:r w:rsidR="007B48DD" w:rsidRPr="00CC5D44">
        <w:rPr>
          <w:rStyle w:val="LS2String"/>
          <w:rPrChange w:id="1789" w:author="Terje Kolderup" w:date="2020-01-29T09:56:00Z">
            <w:rPr>
              <w:rStyle w:val="LS2String"/>
              <w:lang w:val="nb-NO"/>
            </w:rPr>
          </w:rPrChange>
        </w:rPr>
        <w:t>Ole</w:t>
      </w:r>
      <w:r w:rsidR="007B48DD" w:rsidRPr="00017038">
        <w:rPr>
          <w:rFonts w:ascii="Consolas" w:hAnsi="Consolas"/>
          <w:rPrChange w:id="1790" w:author="Terje Kolderup" w:date="2020-01-29T09:56:00Z">
            <w:rPr>
              <w:lang w:val="nb-NO"/>
            </w:rPr>
          </w:rPrChange>
        </w:rPr>
        <w:t>']</w:t>
      </w:r>
      <w:r w:rsidR="007B48DD" w:rsidRPr="00017038">
        <w:rPr>
          <w:rFonts w:ascii="Consolas" w:hAnsi="Consolas"/>
          <w:rPrChange w:id="1791" w:author="Terje Kolderup" w:date="2020-01-29T09:56:00Z">
            <w:rPr>
              <w:lang w:val="nb-NO"/>
            </w:rPr>
          </w:rPrChange>
        </w:rPr>
        <w:br/>
        <w:t xml:space="preserve">                    }</w:t>
      </w:r>
      <w:r w:rsidR="007B48DD" w:rsidRPr="00017038">
        <w:rPr>
          <w:rFonts w:ascii="Consolas" w:hAnsi="Consolas"/>
          <w:rPrChange w:id="1792" w:author="Terje Kolderup" w:date="2020-01-29T09:56:00Z">
            <w:rPr>
              <w:lang w:val="nb-NO"/>
            </w:rPr>
          </w:rPrChange>
        </w:rPr>
        <w:br/>
        <w:t xml:space="preserve">                    , {</w:t>
      </w:r>
      <w:r w:rsidR="007B48DD" w:rsidRPr="00017038">
        <w:rPr>
          <w:rFonts w:ascii="Consolas" w:hAnsi="Consolas"/>
          <w:rPrChange w:id="1793" w:author="Terje Kolderup" w:date="2020-01-29T09:56:00Z">
            <w:rPr>
              <w:lang w:val="nb-NO"/>
            </w:rPr>
          </w:rPrChange>
        </w:rPr>
        <w:br/>
        <w:t xml:space="preserve">                        </w:t>
      </w:r>
      <w:proofErr w:type="spellStart"/>
      <w:r w:rsidR="007B48DD" w:rsidRPr="00CC5D44">
        <w:rPr>
          <w:rStyle w:val="LS2Attribute"/>
          <w:rPrChange w:id="1794" w:author="Terje Kolderup" w:date="2020-01-29T09:56:00Z">
            <w:rPr>
              <w:rStyle w:val="LS2Attribute"/>
              <w:lang w:val="nb-NO"/>
            </w:rPr>
          </w:rPrChange>
        </w:rPr>
        <w:t>vinnere</w:t>
      </w:r>
      <w:proofErr w:type="spellEnd"/>
      <w:r w:rsidR="007B48DD" w:rsidRPr="00017038">
        <w:rPr>
          <w:rFonts w:ascii="Consolas" w:hAnsi="Consolas"/>
          <w:rPrChange w:id="1795" w:author="Terje Kolderup" w:date="2020-01-29T09:56:00Z">
            <w:rPr>
              <w:lang w:val="nb-NO"/>
            </w:rPr>
          </w:rPrChange>
        </w:rPr>
        <w:t>: ['</w:t>
      </w:r>
      <w:r w:rsidR="007B48DD" w:rsidRPr="00CC5D44">
        <w:rPr>
          <w:rStyle w:val="LS2String"/>
          <w:rPrChange w:id="1796" w:author="Terje Kolderup" w:date="2020-01-29T09:56:00Z">
            <w:rPr>
              <w:rStyle w:val="LS2String"/>
              <w:lang w:val="nb-NO"/>
            </w:rPr>
          </w:rPrChange>
        </w:rPr>
        <w:t>Per</w:t>
      </w:r>
      <w:r w:rsidR="007B48DD" w:rsidRPr="00017038">
        <w:rPr>
          <w:rFonts w:ascii="Consolas" w:hAnsi="Consolas"/>
          <w:rPrChange w:id="1797" w:author="Terje Kolderup" w:date="2020-01-29T09:56:00Z">
            <w:rPr>
              <w:lang w:val="nb-NO"/>
            </w:rPr>
          </w:rPrChange>
        </w:rPr>
        <w:t>', '</w:t>
      </w:r>
      <w:proofErr w:type="spellStart"/>
      <w:r w:rsidR="007B48DD" w:rsidRPr="00CC5D44">
        <w:rPr>
          <w:rStyle w:val="LS2String"/>
          <w:rPrChange w:id="1798" w:author="Terje Kolderup" w:date="2020-01-29T09:56:00Z">
            <w:rPr>
              <w:rStyle w:val="LS2String"/>
              <w:lang w:val="nb-NO"/>
            </w:rPr>
          </w:rPrChange>
        </w:rPr>
        <w:t>Pål</w:t>
      </w:r>
      <w:proofErr w:type="spellEnd"/>
      <w:r w:rsidR="007B48DD" w:rsidRPr="00017038">
        <w:rPr>
          <w:rFonts w:ascii="Consolas" w:hAnsi="Consolas"/>
          <w:rPrChange w:id="1799" w:author="Terje Kolderup" w:date="2020-01-29T09:56:00Z">
            <w:rPr>
              <w:lang w:val="nb-NO"/>
            </w:rPr>
          </w:rPrChange>
        </w:rPr>
        <w:t>', '</w:t>
      </w:r>
      <w:r w:rsidR="007B48DD" w:rsidRPr="00CC5D44">
        <w:rPr>
          <w:rStyle w:val="LS2String"/>
          <w:rPrChange w:id="1800" w:author="Terje Kolderup" w:date="2020-01-29T09:56:00Z">
            <w:rPr>
              <w:rStyle w:val="LS2String"/>
              <w:lang w:val="nb-NO"/>
            </w:rPr>
          </w:rPrChange>
        </w:rPr>
        <w:t>Knut</w:t>
      </w:r>
      <w:r w:rsidR="007B48DD" w:rsidRPr="00017038">
        <w:rPr>
          <w:rFonts w:ascii="Consolas" w:hAnsi="Consolas"/>
          <w:rPrChange w:id="1801" w:author="Terje Kolderup" w:date="2020-01-29T09:56:00Z">
            <w:rPr>
              <w:lang w:val="nb-NO"/>
            </w:rPr>
          </w:rPrChange>
        </w:rPr>
        <w:t>'],</w:t>
      </w:r>
      <w:r w:rsidR="007B48DD" w:rsidRPr="00017038">
        <w:rPr>
          <w:rFonts w:ascii="Consolas" w:hAnsi="Consolas"/>
          <w:rPrChange w:id="1802" w:author="Terje Kolderup" w:date="2020-01-29T09:56:00Z">
            <w:rPr>
              <w:lang w:val="nb-NO"/>
            </w:rPr>
          </w:rPrChange>
        </w:rPr>
        <w:br/>
        <w:t xml:space="preserve">                        </w:t>
      </w:r>
      <w:proofErr w:type="spellStart"/>
      <w:r w:rsidR="007B48DD" w:rsidRPr="00CC5D44">
        <w:rPr>
          <w:rStyle w:val="LS2Attribute"/>
          <w:rPrChange w:id="1803" w:author="Terje Kolderup" w:date="2020-01-29T09:56:00Z">
            <w:rPr>
              <w:rStyle w:val="LS2Attribute"/>
              <w:lang w:val="nb-NO"/>
            </w:rPr>
          </w:rPrChange>
        </w:rPr>
        <w:t>tid</w:t>
      </w:r>
      <w:proofErr w:type="spellEnd"/>
      <w:r w:rsidR="007B48DD" w:rsidRPr="00017038">
        <w:rPr>
          <w:rFonts w:ascii="Consolas" w:hAnsi="Consolas"/>
          <w:rPrChange w:id="1804" w:author="Terje Kolderup" w:date="2020-01-29T10:02:00Z">
            <w:rPr>
              <w:lang w:val="nb-NO"/>
            </w:rPr>
          </w:rPrChange>
        </w:rPr>
        <w:t>: '</w:t>
      </w:r>
      <w:r w:rsidR="007B48DD" w:rsidRPr="00D148A9">
        <w:rPr>
          <w:rStyle w:val="LS2String"/>
          <w:rPrChange w:id="1805" w:author="Terje Kolderup" w:date="2020-01-29T10:02:00Z">
            <w:rPr>
              <w:rStyle w:val="LS2String"/>
              <w:lang w:val="nb-NO"/>
            </w:rPr>
          </w:rPrChange>
        </w:rPr>
        <w:t>2018-10-11 17:10</w:t>
      </w:r>
      <w:r w:rsidR="007B48DD" w:rsidRPr="00017038">
        <w:rPr>
          <w:rFonts w:ascii="Consolas" w:hAnsi="Consolas"/>
          <w:rPrChange w:id="1806" w:author="Terje Kolderup" w:date="2020-01-29T10:02:00Z">
            <w:rPr>
              <w:lang w:val="nb-NO"/>
            </w:rPr>
          </w:rPrChange>
        </w:rPr>
        <w:t>',</w:t>
      </w:r>
      <w:r w:rsidR="007B48DD" w:rsidRPr="00017038">
        <w:rPr>
          <w:rFonts w:ascii="Consolas" w:hAnsi="Consolas"/>
          <w:rPrChange w:id="1807" w:author="Terje Kolderup" w:date="2020-01-29T10:02:00Z">
            <w:rPr>
              <w:lang w:val="nb-NO"/>
            </w:rPr>
          </w:rPrChange>
        </w:rPr>
        <w:br/>
        <w:t xml:space="preserve">                        </w:t>
      </w:r>
      <w:proofErr w:type="spellStart"/>
      <w:r w:rsidR="007B48DD" w:rsidRPr="00D148A9">
        <w:rPr>
          <w:rStyle w:val="LS2Attribute"/>
          <w:rPrChange w:id="1808" w:author="Terje Kolderup" w:date="2020-01-29T10:02:00Z">
            <w:rPr>
              <w:rStyle w:val="LS2Attribute"/>
              <w:lang w:val="nb-NO"/>
            </w:rPr>
          </w:rPrChange>
        </w:rPr>
        <w:t>deltakere</w:t>
      </w:r>
      <w:proofErr w:type="spellEnd"/>
      <w:r w:rsidR="007B48DD" w:rsidRPr="00017038">
        <w:rPr>
          <w:rFonts w:ascii="Consolas" w:hAnsi="Consolas"/>
          <w:rPrChange w:id="1809" w:author="Terje Kolderup" w:date="2020-01-29T10:02:00Z">
            <w:rPr>
              <w:lang w:val="nb-NO"/>
            </w:rPr>
          </w:rPrChange>
        </w:rPr>
        <w:t>: ['</w:t>
      </w:r>
      <w:r w:rsidR="007B48DD" w:rsidRPr="00D148A9">
        <w:rPr>
          <w:rStyle w:val="LS2String"/>
          <w:rPrChange w:id="1810" w:author="Terje Kolderup" w:date="2020-01-29T10:02:00Z">
            <w:rPr>
              <w:rStyle w:val="LS2String"/>
              <w:lang w:val="nb-NO"/>
            </w:rPr>
          </w:rPrChange>
        </w:rPr>
        <w:t>Per</w:t>
      </w:r>
      <w:r w:rsidR="007B48DD" w:rsidRPr="00017038">
        <w:rPr>
          <w:rFonts w:ascii="Consolas" w:hAnsi="Consolas"/>
          <w:rPrChange w:id="1811" w:author="Terje Kolderup" w:date="2020-01-29T10:02:00Z">
            <w:rPr>
              <w:lang w:val="nb-NO"/>
            </w:rPr>
          </w:rPrChange>
        </w:rPr>
        <w:t>', '</w:t>
      </w:r>
      <w:proofErr w:type="spellStart"/>
      <w:r w:rsidR="007B48DD" w:rsidRPr="00D148A9">
        <w:rPr>
          <w:rStyle w:val="LS2String"/>
          <w:rPrChange w:id="1812" w:author="Terje Kolderup" w:date="2020-01-29T10:02:00Z">
            <w:rPr>
              <w:rStyle w:val="LS2String"/>
              <w:lang w:val="nb-NO"/>
            </w:rPr>
          </w:rPrChange>
        </w:rPr>
        <w:t>Pål</w:t>
      </w:r>
      <w:proofErr w:type="spellEnd"/>
      <w:r w:rsidR="007B48DD" w:rsidRPr="00017038">
        <w:rPr>
          <w:rFonts w:ascii="Consolas" w:hAnsi="Consolas"/>
          <w:rPrChange w:id="1813" w:author="Terje Kolderup" w:date="2020-01-29T10:02:00Z">
            <w:rPr>
              <w:lang w:val="nb-NO"/>
            </w:rPr>
          </w:rPrChange>
        </w:rPr>
        <w:t>', '</w:t>
      </w:r>
      <w:r w:rsidR="007B48DD" w:rsidRPr="00D148A9">
        <w:rPr>
          <w:rStyle w:val="LS2String"/>
          <w:rPrChange w:id="1814" w:author="Terje Kolderup" w:date="2020-01-29T10:02:00Z">
            <w:rPr>
              <w:rStyle w:val="LS2String"/>
              <w:lang w:val="nb-NO"/>
            </w:rPr>
          </w:rPrChange>
        </w:rPr>
        <w:t>Ole</w:t>
      </w:r>
      <w:r w:rsidR="007B48DD" w:rsidRPr="00017038">
        <w:rPr>
          <w:rFonts w:ascii="Consolas" w:hAnsi="Consolas"/>
          <w:rPrChange w:id="1815" w:author="Terje Kolderup" w:date="2020-01-29T10:02:00Z">
            <w:rPr>
              <w:lang w:val="nb-NO"/>
            </w:rPr>
          </w:rPrChange>
        </w:rPr>
        <w:t>', '</w:t>
      </w:r>
      <w:r w:rsidR="007B48DD" w:rsidRPr="00D148A9">
        <w:rPr>
          <w:rStyle w:val="LS2String"/>
          <w:rPrChange w:id="1816" w:author="Terje Kolderup" w:date="2020-01-29T10:02:00Z">
            <w:rPr>
              <w:rStyle w:val="LS2String"/>
              <w:lang w:val="nb-NO"/>
            </w:rPr>
          </w:rPrChange>
        </w:rPr>
        <w:t>Knut</w:t>
      </w:r>
      <w:r w:rsidR="007B48DD" w:rsidRPr="00017038">
        <w:rPr>
          <w:rFonts w:ascii="Consolas" w:hAnsi="Consolas"/>
          <w:rPrChange w:id="1817" w:author="Terje Kolderup" w:date="2020-01-29T10:02:00Z">
            <w:rPr>
              <w:lang w:val="nb-NO"/>
            </w:rPr>
          </w:rPrChange>
        </w:rPr>
        <w:t>', '</w:t>
      </w:r>
      <w:r w:rsidR="007B48DD" w:rsidRPr="00D148A9">
        <w:rPr>
          <w:rStyle w:val="LS2String"/>
          <w:rPrChange w:id="1818" w:author="Terje Kolderup" w:date="2020-01-29T10:02:00Z">
            <w:rPr>
              <w:rStyle w:val="LS2String"/>
              <w:lang w:val="nb-NO"/>
            </w:rPr>
          </w:rPrChange>
        </w:rPr>
        <w:t>Gunnar</w:t>
      </w:r>
      <w:r w:rsidR="007B48DD" w:rsidRPr="00017038">
        <w:rPr>
          <w:rFonts w:ascii="Consolas" w:hAnsi="Consolas"/>
          <w:rPrChange w:id="1819" w:author="Terje Kolderup" w:date="2020-01-29T10:02:00Z">
            <w:rPr>
              <w:lang w:val="nb-NO"/>
            </w:rPr>
          </w:rPrChange>
        </w:rPr>
        <w:t>']</w:t>
      </w:r>
      <w:r w:rsidR="007B48DD" w:rsidRPr="00017038">
        <w:rPr>
          <w:rFonts w:ascii="Consolas" w:hAnsi="Consolas"/>
          <w:rPrChange w:id="1820" w:author="Terje Kolderup" w:date="2020-01-29T10:02:00Z">
            <w:rPr>
              <w:lang w:val="nb-NO"/>
            </w:rPr>
          </w:rPrChange>
        </w:rPr>
        <w:br/>
        <w:t xml:space="preserve">                    }</w:t>
      </w:r>
      <w:r w:rsidR="007B48DD" w:rsidRPr="00017038">
        <w:rPr>
          <w:rFonts w:ascii="Consolas" w:hAnsi="Consolas"/>
          <w:rPrChange w:id="1821" w:author="Terje Kolderup" w:date="2020-01-29T10:02:00Z">
            <w:rPr>
              <w:lang w:val="nb-NO"/>
            </w:rPr>
          </w:rPrChange>
        </w:rPr>
        <w:br/>
        <w:t xml:space="preserve">                ],</w:t>
      </w:r>
      <w:r w:rsidR="007B48DD" w:rsidRPr="00017038">
        <w:rPr>
          <w:rFonts w:ascii="Consolas" w:hAnsi="Consolas"/>
          <w:rPrChange w:id="1822" w:author="Terje Kolderup" w:date="2020-01-29T10:02:00Z">
            <w:rPr>
              <w:lang w:val="nb-NO"/>
            </w:rPr>
          </w:rPrChange>
        </w:rPr>
        <w:br/>
        <w:t xml:space="preserve">                </w:t>
      </w:r>
      <w:proofErr w:type="spellStart"/>
      <w:r w:rsidR="007B48DD" w:rsidRPr="00D148A9">
        <w:rPr>
          <w:rStyle w:val="LS2Attribute"/>
          <w:rPrChange w:id="1823" w:author="Terje Kolderup" w:date="2020-01-29T10:02:00Z">
            <w:rPr>
              <w:rStyle w:val="LS2Attribute"/>
              <w:lang w:val="nb-NO"/>
            </w:rPr>
          </w:rPrChange>
        </w:rPr>
        <w:t>dagsNavn</w:t>
      </w:r>
      <w:proofErr w:type="spellEnd"/>
      <w:r w:rsidR="007B48DD" w:rsidRPr="00017038">
        <w:rPr>
          <w:rFonts w:ascii="Consolas" w:hAnsi="Consolas"/>
          <w:rPrChange w:id="1824" w:author="Terje Kolderup" w:date="2020-01-29T10:02:00Z">
            <w:rPr>
              <w:lang w:val="nb-NO"/>
            </w:rPr>
          </w:rPrChange>
        </w:rPr>
        <w:t>: ['</w:t>
      </w:r>
      <w:proofErr w:type="spellStart"/>
      <w:r w:rsidR="007B48DD" w:rsidRPr="00D148A9">
        <w:rPr>
          <w:rStyle w:val="LS2String"/>
          <w:rPrChange w:id="1825" w:author="Terje Kolderup" w:date="2020-01-29T10:02:00Z">
            <w:rPr>
              <w:rStyle w:val="LS2String"/>
              <w:lang w:val="nb-NO"/>
            </w:rPr>
          </w:rPrChange>
        </w:rPr>
        <w:t>søndag</w:t>
      </w:r>
      <w:proofErr w:type="spellEnd"/>
      <w:r w:rsidR="007B48DD" w:rsidRPr="00017038">
        <w:rPr>
          <w:rFonts w:ascii="Consolas" w:hAnsi="Consolas"/>
          <w:rPrChange w:id="1826" w:author="Terje Kolderup" w:date="2020-01-29T10:02:00Z">
            <w:rPr>
              <w:lang w:val="nb-NO"/>
            </w:rPr>
          </w:rPrChange>
        </w:rPr>
        <w:t>', '</w:t>
      </w:r>
      <w:proofErr w:type="spellStart"/>
      <w:r w:rsidR="007B48DD" w:rsidRPr="00D148A9">
        <w:rPr>
          <w:rStyle w:val="LS2String"/>
          <w:rPrChange w:id="1827" w:author="Terje Kolderup" w:date="2020-01-29T10:02:00Z">
            <w:rPr>
              <w:rStyle w:val="LS2String"/>
              <w:lang w:val="nb-NO"/>
            </w:rPr>
          </w:rPrChange>
        </w:rPr>
        <w:t>mandag</w:t>
      </w:r>
      <w:proofErr w:type="spellEnd"/>
      <w:r w:rsidR="007B48DD" w:rsidRPr="00017038">
        <w:rPr>
          <w:rFonts w:ascii="Consolas" w:hAnsi="Consolas"/>
          <w:rPrChange w:id="1828" w:author="Terje Kolderup" w:date="2020-01-29T10:02:00Z">
            <w:rPr>
              <w:lang w:val="nb-NO"/>
            </w:rPr>
          </w:rPrChange>
        </w:rPr>
        <w:t>', '</w:t>
      </w:r>
      <w:proofErr w:type="spellStart"/>
      <w:r w:rsidR="007B48DD" w:rsidRPr="00D148A9">
        <w:rPr>
          <w:rStyle w:val="LS2String"/>
          <w:rPrChange w:id="1829" w:author="Terje Kolderup" w:date="2020-01-29T10:02:00Z">
            <w:rPr>
              <w:rStyle w:val="LS2String"/>
              <w:lang w:val="nb-NO"/>
            </w:rPr>
          </w:rPrChange>
        </w:rPr>
        <w:t>tirsdag</w:t>
      </w:r>
      <w:proofErr w:type="spellEnd"/>
      <w:r w:rsidR="007B48DD" w:rsidRPr="00017038">
        <w:rPr>
          <w:rFonts w:ascii="Consolas" w:hAnsi="Consolas"/>
          <w:rPrChange w:id="1830" w:author="Terje Kolderup" w:date="2020-01-29T10:02:00Z">
            <w:rPr>
              <w:lang w:val="nb-NO"/>
            </w:rPr>
          </w:rPrChange>
        </w:rPr>
        <w:t>', '</w:t>
      </w:r>
      <w:proofErr w:type="spellStart"/>
      <w:r w:rsidR="007B48DD" w:rsidRPr="00D148A9">
        <w:rPr>
          <w:rStyle w:val="LS2String"/>
          <w:rPrChange w:id="1831" w:author="Terje Kolderup" w:date="2020-01-29T10:02:00Z">
            <w:rPr>
              <w:rStyle w:val="LS2String"/>
              <w:lang w:val="nb-NO"/>
            </w:rPr>
          </w:rPrChange>
        </w:rPr>
        <w:t>onsdag</w:t>
      </w:r>
      <w:proofErr w:type="spellEnd"/>
      <w:r w:rsidR="007B48DD" w:rsidRPr="00017038">
        <w:rPr>
          <w:rFonts w:ascii="Consolas" w:hAnsi="Consolas"/>
          <w:rPrChange w:id="1832" w:author="Terje Kolderup" w:date="2020-01-29T10:02:00Z">
            <w:rPr>
              <w:lang w:val="nb-NO"/>
            </w:rPr>
          </w:rPrChange>
        </w:rPr>
        <w:t xml:space="preserve">', </w:t>
      </w:r>
      <w:r w:rsidR="00D51079" w:rsidRPr="00017038">
        <w:rPr>
          <w:rFonts w:ascii="Consolas" w:hAnsi="Consolas"/>
          <w:rPrChange w:id="1833" w:author="Terje Kolderup" w:date="2020-01-29T10:02:00Z">
            <w:rPr>
              <w:lang w:val="nb-NO"/>
            </w:rPr>
          </w:rPrChange>
        </w:rPr>
        <w:br/>
        <w:t xml:space="preserve">                           </w:t>
      </w:r>
      <w:r w:rsidR="007B48DD" w:rsidRPr="00017038">
        <w:rPr>
          <w:rFonts w:ascii="Consolas" w:hAnsi="Consolas"/>
          <w:rPrChange w:id="1834" w:author="Terje Kolderup" w:date="2020-01-29T10:02:00Z">
            <w:rPr>
              <w:lang w:val="nb-NO"/>
            </w:rPr>
          </w:rPrChange>
        </w:rPr>
        <w:t>'</w:t>
      </w:r>
      <w:proofErr w:type="spellStart"/>
      <w:r w:rsidR="007B48DD" w:rsidRPr="00D148A9">
        <w:rPr>
          <w:rStyle w:val="LS2String"/>
          <w:rPrChange w:id="1835" w:author="Terje Kolderup" w:date="2020-01-29T10:02:00Z">
            <w:rPr>
              <w:rStyle w:val="LS2String"/>
              <w:lang w:val="nb-NO"/>
            </w:rPr>
          </w:rPrChange>
        </w:rPr>
        <w:t>torsdag</w:t>
      </w:r>
      <w:proofErr w:type="spellEnd"/>
      <w:r w:rsidR="007B48DD" w:rsidRPr="00017038">
        <w:rPr>
          <w:rFonts w:ascii="Consolas" w:hAnsi="Consolas"/>
          <w:rPrChange w:id="1836" w:author="Terje Kolderup" w:date="2020-01-29T10:02:00Z">
            <w:rPr>
              <w:lang w:val="nb-NO"/>
            </w:rPr>
          </w:rPrChange>
        </w:rPr>
        <w:t>', '</w:t>
      </w:r>
      <w:proofErr w:type="spellStart"/>
      <w:r w:rsidR="007B48DD" w:rsidRPr="00D148A9">
        <w:rPr>
          <w:rStyle w:val="LS2String"/>
          <w:rPrChange w:id="1837" w:author="Terje Kolderup" w:date="2020-01-29T10:02:00Z">
            <w:rPr>
              <w:rStyle w:val="LS2String"/>
              <w:lang w:val="nb-NO"/>
            </w:rPr>
          </w:rPrChange>
        </w:rPr>
        <w:t>fredag</w:t>
      </w:r>
      <w:proofErr w:type="spellEnd"/>
      <w:r w:rsidR="007B48DD" w:rsidRPr="00017038">
        <w:rPr>
          <w:rFonts w:ascii="Consolas" w:hAnsi="Consolas"/>
          <w:rPrChange w:id="1838" w:author="Terje Kolderup" w:date="2020-01-29T10:02:00Z">
            <w:rPr>
              <w:lang w:val="nb-NO"/>
            </w:rPr>
          </w:rPrChange>
        </w:rPr>
        <w:t>', '</w:t>
      </w:r>
      <w:proofErr w:type="spellStart"/>
      <w:r w:rsidR="007B48DD" w:rsidRPr="00D148A9">
        <w:rPr>
          <w:rStyle w:val="LS2String"/>
          <w:rPrChange w:id="1839" w:author="Terje Kolderup" w:date="2020-01-29T10:02:00Z">
            <w:rPr>
              <w:rStyle w:val="LS2String"/>
              <w:lang w:val="nb-NO"/>
            </w:rPr>
          </w:rPrChange>
        </w:rPr>
        <w:t>lørdag</w:t>
      </w:r>
      <w:proofErr w:type="spellEnd"/>
      <w:r w:rsidR="007B48DD" w:rsidRPr="00017038">
        <w:rPr>
          <w:rFonts w:ascii="Consolas" w:hAnsi="Consolas"/>
          <w:rPrChange w:id="1840" w:author="Terje Kolderup" w:date="2020-01-29T10:02:00Z">
            <w:rPr>
              <w:lang w:val="nb-NO"/>
            </w:rPr>
          </w:rPrChange>
        </w:rPr>
        <w:t>']</w:t>
      </w:r>
      <w:r w:rsidR="007B48DD" w:rsidRPr="00017038">
        <w:rPr>
          <w:rFonts w:ascii="Consolas" w:hAnsi="Consolas"/>
          <w:rPrChange w:id="1841" w:author="Terje Kolderup" w:date="2020-01-29T10:02:00Z">
            <w:rPr>
              <w:lang w:val="nb-NO"/>
            </w:rPr>
          </w:rPrChange>
        </w:rPr>
        <w:br/>
        <w:t xml:space="preserve">            },</w:t>
      </w:r>
      <w:r w:rsidR="007B48DD" w:rsidRPr="00017038">
        <w:rPr>
          <w:rFonts w:ascii="Consolas" w:hAnsi="Consolas"/>
          <w:rPrChange w:id="1842" w:author="Terje Kolderup" w:date="2020-01-29T10:02:00Z">
            <w:rPr>
              <w:lang w:val="nb-NO"/>
            </w:rPr>
          </w:rPrChange>
        </w:rPr>
        <w:br/>
        <w:t xml:space="preserve">            </w:t>
      </w:r>
      <w:r w:rsidR="007B48DD" w:rsidRPr="00D148A9">
        <w:rPr>
          <w:rStyle w:val="LS2Attribute"/>
          <w:rPrChange w:id="1843" w:author="Terje Kolderup" w:date="2020-01-29T10:02:00Z">
            <w:rPr>
              <w:rStyle w:val="LS2Attribute"/>
              <w:lang w:val="nb-NO"/>
            </w:rPr>
          </w:rPrChange>
        </w:rPr>
        <w:t>methods</w:t>
      </w:r>
      <w:r w:rsidR="007B48DD" w:rsidRPr="00017038">
        <w:rPr>
          <w:rFonts w:ascii="Consolas" w:hAnsi="Consolas"/>
          <w:rPrChange w:id="1844" w:author="Terje Kolderup" w:date="2020-01-29T10:02:00Z">
            <w:rPr>
              <w:lang w:val="nb-NO"/>
            </w:rPr>
          </w:rPrChange>
        </w:rPr>
        <w:t>: {</w:t>
      </w:r>
      <w:r w:rsidR="007B48DD" w:rsidRPr="00017038">
        <w:rPr>
          <w:rFonts w:ascii="Consolas" w:hAnsi="Consolas"/>
          <w:rPrChange w:id="1845" w:author="Terje Kolderup" w:date="2020-01-29T10:02:00Z">
            <w:rPr>
              <w:lang w:val="nb-NO"/>
            </w:rPr>
          </w:rPrChange>
        </w:rPr>
        <w:br/>
        <w:t xml:space="preserve">                </w:t>
      </w:r>
      <w:proofErr w:type="spellStart"/>
      <w:r w:rsidR="007B48DD" w:rsidRPr="00D148A9">
        <w:rPr>
          <w:rStyle w:val="LS2Attribute"/>
          <w:rPrChange w:id="1846" w:author="Terje Kolderup" w:date="2020-01-29T10:02:00Z">
            <w:rPr>
              <w:rStyle w:val="LS2Attribute"/>
              <w:lang w:val="nb-NO"/>
            </w:rPr>
          </w:rPrChange>
        </w:rPr>
        <w:t>visOgSkjulMeny</w:t>
      </w:r>
      <w:proofErr w:type="spellEnd"/>
      <w:r w:rsidR="007B48DD" w:rsidRPr="00017038">
        <w:rPr>
          <w:rFonts w:ascii="Consolas" w:hAnsi="Consolas"/>
          <w:rPrChange w:id="1847" w:author="Terje Kolderup" w:date="2020-01-29T10:02:00Z">
            <w:rPr>
              <w:lang w:val="nb-NO"/>
            </w:rPr>
          </w:rPrChange>
        </w:rPr>
        <w:t xml:space="preserve">: </w:t>
      </w:r>
      <w:r w:rsidR="007B48DD" w:rsidRPr="003002AA">
        <w:rPr>
          <w:rStyle w:val="LS2Tag"/>
          <w:bCs w:val="0"/>
          <w:rPrChange w:id="1848" w:author="Terje Kolderup" w:date="2020-01-24T12:48:00Z">
            <w:rPr>
              <w:rStyle w:val="LS2Keyword"/>
              <w:lang w:val="nb-NO"/>
            </w:rPr>
          </w:rPrChange>
        </w:rPr>
        <w:t>function</w:t>
      </w:r>
      <w:r w:rsidR="007B48DD" w:rsidRPr="00017038">
        <w:rPr>
          <w:rFonts w:ascii="Consolas" w:hAnsi="Consolas"/>
          <w:rPrChange w:id="1849" w:author="Terje Kolderup" w:date="2020-01-29T10:02:00Z">
            <w:rPr>
              <w:lang w:val="nb-NO"/>
            </w:rPr>
          </w:rPrChange>
        </w:rPr>
        <w:t xml:space="preserve"> () {</w:t>
      </w:r>
      <w:r w:rsidR="007B48DD" w:rsidRPr="00017038">
        <w:rPr>
          <w:rFonts w:ascii="Consolas" w:hAnsi="Consolas"/>
          <w:rPrChange w:id="1850" w:author="Terje Kolderup" w:date="2020-01-29T10:02:00Z">
            <w:rPr>
              <w:lang w:val="nb-NO"/>
            </w:rPr>
          </w:rPrChange>
        </w:rPr>
        <w:br/>
        <w:t xml:space="preserve">                    </w:t>
      </w:r>
      <w:proofErr w:type="spellStart"/>
      <w:r w:rsidR="007B48DD" w:rsidRPr="00D148A9">
        <w:rPr>
          <w:rStyle w:val="LS2Keyword"/>
          <w:rPrChange w:id="1851" w:author="Terje Kolderup" w:date="2020-01-29T10:02:00Z">
            <w:rPr>
              <w:rStyle w:val="LS2Keyword"/>
              <w:lang w:val="nb-NO"/>
            </w:rPr>
          </w:rPrChange>
        </w:rPr>
        <w:t>this</w:t>
      </w:r>
      <w:r w:rsidR="007B48DD" w:rsidRPr="00017038">
        <w:rPr>
          <w:rFonts w:ascii="Consolas" w:hAnsi="Consolas"/>
          <w:rPrChange w:id="1852" w:author="Terje Kolderup" w:date="2020-01-29T10:02:00Z">
            <w:rPr>
              <w:lang w:val="nb-NO"/>
            </w:rPr>
          </w:rPrChange>
        </w:rPr>
        <w:t>.showMenu</w:t>
      </w:r>
      <w:proofErr w:type="spellEnd"/>
      <w:r w:rsidR="007B48DD" w:rsidRPr="00017038">
        <w:rPr>
          <w:rFonts w:ascii="Consolas" w:hAnsi="Consolas"/>
          <w:rPrChange w:id="1853" w:author="Terje Kolderup" w:date="2020-01-29T10:02:00Z">
            <w:rPr>
              <w:lang w:val="nb-NO"/>
            </w:rPr>
          </w:rPrChange>
        </w:rPr>
        <w:t xml:space="preserve"> </w:t>
      </w:r>
      <w:r w:rsidR="007B48DD" w:rsidRPr="00D148A9">
        <w:rPr>
          <w:rStyle w:val="LS2Operator"/>
          <w:rPrChange w:id="1854" w:author="Terje Kolderup" w:date="2020-01-29T10:02:00Z">
            <w:rPr>
              <w:rStyle w:val="LS2Operator"/>
              <w:lang w:val="nb-NO"/>
            </w:rPr>
          </w:rPrChange>
        </w:rPr>
        <w:t>=</w:t>
      </w:r>
      <w:r w:rsidR="007B48DD" w:rsidRPr="00017038">
        <w:rPr>
          <w:rFonts w:ascii="Consolas" w:hAnsi="Consolas"/>
          <w:rPrChange w:id="1855" w:author="Terje Kolderup" w:date="2020-01-29T10:02:00Z">
            <w:rPr>
              <w:lang w:val="nb-NO"/>
            </w:rPr>
          </w:rPrChange>
        </w:rPr>
        <w:t xml:space="preserve"> </w:t>
      </w:r>
      <w:r w:rsidR="007B48DD" w:rsidRPr="00D148A9">
        <w:rPr>
          <w:rStyle w:val="LS2Keyword"/>
          <w:rPrChange w:id="1856" w:author="Terje Kolderup" w:date="2020-01-29T10:02:00Z">
            <w:rPr>
              <w:rStyle w:val="LS2Keyword"/>
              <w:lang w:val="nb-NO"/>
            </w:rPr>
          </w:rPrChange>
        </w:rPr>
        <w:t>!</w:t>
      </w:r>
      <w:proofErr w:type="spellStart"/>
      <w:r w:rsidR="007B48DD" w:rsidRPr="00D148A9">
        <w:rPr>
          <w:rStyle w:val="LS2Keyword"/>
          <w:rPrChange w:id="1857" w:author="Terje Kolderup" w:date="2020-01-29T10:02:00Z">
            <w:rPr>
              <w:rStyle w:val="LS2Keyword"/>
              <w:lang w:val="nb-NO"/>
            </w:rPr>
          </w:rPrChange>
        </w:rPr>
        <w:t>this</w:t>
      </w:r>
      <w:r w:rsidR="007B48DD" w:rsidRPr="00017038">
        <w:rPr>
          <w:rFonts w:ascii="Consolas" w:hAnsi="Consolas"/>
          <w:rPrChange w:id="1858" w:author="Terje Kolderup" w:date="2020-01-29T10:02:00Z">
            <w:rPr>
              <w:lang w:val="nb-NO"/>
            </w:rPr>
          </w:rPrChange>
        </w:rPr>
        <w:t>.showMenu</w:t>
      </w:r>
      <w:proofErr w:type="spellEnd"/>
      <w:r w:rsidR="007B48DD" w:rsidRPr="00017038">
        <w:rPr>
          <w:rFonts w:ascii="Consolas" w:hAnsi="Consolas"/>
          <w:rPrChange w:id="1859" w:author="Terje Kolderup" w:date="2020-01-29T10:02:00Z">
            <w:rPr>
              <w:lang w:val="nb-NO"/>
            </w:rPr>
          </w:rPrChange>
        </w:rPr>
        <w:t>;</w:t>
      </w:r>
      <w:r w:rsidR="007B48DD" w:rsidRPr="00017038">
        <w:rPr>
          <w:rFonts w:ascii="Consolas" w:hAnsi="Consolas"/>
          <w:rPrChange w:id="1860" w:author="Terje Kolderup" w:date="2020-01-29T10:02:00Z">
            <w:rPr>
              <w:lang w:val="nb-NO"/>
            </w:rPr>
          </w:rPrChange>
        </w:rPr>
        <w:br/>
        <w:t xml:space="preserve">                },</w:t>
      </w:r>
      <w:r w:rsidR="007B48DD" w:rsidRPr="00017038">
        <w:rPr>
          <w:rFonts w:ascii="Consolas" w:hAnsi="Consolas"/>
          <w:rPrChange w:id="1861" w:author="Terje Kolderup" w:date="2020-01-29T10:02:00Z">
            <w:rPr>
              <w:lang w:val="nb-NO"/>
            </w:rPr>
          </w:rPrChange>
        </w:rPr>
        <w:br/>
        <w:t xml:space="preserve">                </w:t>
      </w:r>
      <w:proofErr w:type="spellStart"/>
      <w:r w:rsidR="007B48DD" w:rsidRPr="00D148A9">
        <w:rPr>
          <w:rStyle w:val="LS2Attribute"/>
          <w:rPrChange w:id="1862" w:author="Terje Kolderup" w:date="2020-01-29T10:02:00Z">
            <w:rPr>
              <w:rStyle w:val="LS2Attribute"/>
              <w:lang w:val="nb-NO"/>
            </w:rPr>
          </w:rPrChange>
        </w:rPr>
        <w:t>lagTekstListe</w:t>
      </w:r>
      <w:proofErr w:type="spellEnd"/>
      <w:r w:rsidR="007B48DD" w:rsidRPr="00017038">
        <w:rPr>
          <w:rFonts w:ascii="Consolas" w:hAnsi="Consolas"/>
          <w:rPrChange w:id="1863" w:author="Terje Kolderup" w:date="2020-01-29T10:02:00Z">
            <w:rPr>
              <w:lang w:val="nb-NO"/>
            </w:rPr>
          </w:rPrChange>
        </w:rPr>
        <w:t xml:space="preserve">: </w:t>
      </w:r>
      <w:r w:rsidR="007B48DD" w:rsidRPr="003002AA">
        <w:rPr>
          <w:rStyle w:val="LS2Tag"/>
          <w:bCs w:val="0"/>
          <w:rPrChange w:id="1864" w:author="Terje Kolderup" w:date="2020-01-24T12:48:00Z">
            <w:rPr>
              <w:rStyle w:val="LS2Keyword"/>
              <w:lang w:val="nb-NO"/>
            </w:rPr>
          </w:rPrChange>
        </w:rPr>
        <w:t>function</w:t>
      </w:r>
      <w:r w:rsidR="007B48DD" w:rsidRPr="00017038">
        <w:rPr>
          <w:rFonts w:ascii="Consolas" w:hAnsi="Consolas"/>
          <w:rPrChange w:id="1865" w:author="Terje Kolderup" w:date="2020-01-29T10:02:00Z">
            <w:rPr>
              <w:lang w:val="nb-NO"/>
            </w:rPr>
          </w:rPrChange>
        </w:rPr>
        <w:t xml:space="preserve"> (</w:t>
      </w:r>
      <w:proofErr w:type="spellStart"/>
      <w:r w:rsidR="007B48DD" w:rsidRPr="00017038">
        <w:rPr>
          <w:rFonts w:ascii="Consolas" w:hAnsi="Consolas"/>
          <w:rPrChange w:id="1866" w:author="Terje Kolderup" w:date="2020-01-29T10:02:00Z">
            <w:rPr>
              <w:lang w:val="nb-NO"/>
            </w:rPr>
          </w:rPrChange>
        </w:rPr>
        <w:t>liste</w:t>
      </w:r>
      <w:proofErr w:type="spellEnd"/>
      <w:r w:rsidR="007B48DD" w:rsidRPr="00017038">
        <w:rPr>
          <w:rFonts w:ascii="Consolas" w:hAnsi="Consolas"/>
          <w:rPrChange w:id="1867" w:author="Terje Kolderup" w:date="2020-01-29T10:02:00Z">
            <w:rPr>
              <w:lang w:val="nb-NO"/>
            </w:rPr>
          </w:rPrChange>
        </w:rPr>
        <w:t>) {</w:t>
      </w:r>
      <w:r w:rsidR="007B48DD" w:rsidRPr="00017038">
        <w:rPr>
          <w:rFonts w:ascii="Consolas" w:hAnsi="Consolas"/>
          <w:rPrChange w:id="1868" w:author="Terje Kolderup" w:date="2020-01-29T10:02:00Z">
            <w:rPr>
              <w:lang w:val="nb-NO"/>
            </w:rPr>
          </w:rPrChange>
        </w:rPr>
        <w:br/>
        <w:t xml:space="preserve">                    </w:t>
      </w:r>
      <w:r w:rsidR="007B48DD" w:rsidRPr="00D148A9">
        <w:rPr>
          <w:rStyle w:val="LS2Keyword"/>
          <w:rPrChange w:id="1869" w:author="Terje Kolderup" w:date="2020-01-29T10:02:00Z">
            <w:rPr>
              <w:rStyle w:val="LS2Keyword"/>
              <w:lang w:val="nb-NO"/>
            </w:rPr>
          </w:rPrChange>
        </w:rPr>
        <w:t>if</w:t>
      </w:r>
      <w:r w:rsidR="007B48DD" w:rsidRPr="00017038">
        <w:rPr>
          <w:rFonts w:ascii="Consolas" w:hAnsi="Consolas"/>
          <w:rPrChange w:id="1870" w:author="Terje Kolderup" w:date="2020-01-29T10:02:00Z">
            <w:rPr>
              <w:lang w:val="nb-NO"/>
            </w:rPr>
          </w:rPrChange>
        </w:rPr>
        <w:t xml:space="preserve"> (</w:t>
      </w:r>
      <w:proofErr w:type="spellStart"/>
      <w:r w:rsidR="007B48DD" w:rsidRPr="00017038">
        <w:rPr>
          <w:rFonts w:ascii="Consolas" w:hAnsi="Consolas"/>
          <w:rPrChange w:id="1871" w:author="Terje Kolderup" w:date="2020-01-29T10:02:00Z">
            <w:rPr>
              <w:lang w:val="nb-NO"/>
            </w:rPr>
          </w:rPrChange>
        </w:rPr>
        <w:t>liste.length</w:t>
      </w:r>
      <w:proofErr w:type="spellEnd"/>
      <w:r w:rsidR="007B48DD" w:rsidRPr="00017038">
        <w:rPr>
          <w:rFonts w:ascii="Consolas" w:hAnsi="Consolas"/>
          <w:rPrChange w:id="1872" w:author="Terje Kolderup" w:date="2020-01-29T10:02:00Z">
            <w:rPr>
              <w:lang w:val="nb-NO"/>
            </w:rPr>
          </w:rPrChange>
        </w:rPr>
        <w:t xml:space="preserve"> </w:t>
      </w:r>
      <w:r w:rsidR="007B48DD" w:rsidRPr="00D148A9">
        <w:rPr>
          <w:rStyle w:val="LS2Operator"/>
          <w:rPrChange w:id="1873" w:author="Terje Kolderup" w:date="2020-01-29T10:02:00Z">
            <w:rPr>
              <w:rStyle w:val="LS2Operator"/>
              <w:lang w:val="nb-NO"/>
            </w:rPr>
          </w:rPrChange>
        </w:rPr>
        <w:t>===</w:t>
      </w:r>
      <w:r w:rsidR="007B48DD" w:rsidRPr="00017038">
        <w:rPr>
          <w:rFonts w:ascii="Consolas" w:hAnsi="Consolas"/>
          <w:rPrChange w:id="1874" w:author="Terje Kolderup" w:date="2020-01-29T10:02:00Z">
            <w:rPr>
              <w:lang w:val="nb-NO"/>
            </w:rPr>
          </w:rPrChange>
        </w:rPr>
        <w:t xml:space="preserve"> </w:t>
      </w:r>
      <w:r w:rsidR="007B48DD" w:rsidRPr="00D148A9">
        <w:rPr>
          <w:rStyle w:val="LS2NumVal"/>
          <w:rPrChange w:id="1875" w:author="Terje Kolderup" w:date="2020-01-29T10:02:00Z">
            <w:rPr>
              <w:rStyle w:val="LS2NumVal"/>
              <w:lang w:val="nb-NO"/>
            </w:rPr>
          </w:rPrChange>
        </w:rPr>
        <w:t>0</w:t>
      </w:r>
      <w:r w:rsidR="007B48DD" w:rsidRPr="00017038">
        <w:rPr>
          <w:rFonts w:ascii="Consolas" w:hAnsi="Consolas"/>
          <w:rPrChange w:id="1876" w:author="Terje Kolderup" w:date="2020-01-29T10:02:00Z">
            <w:rPr>
              <w:lang w:val="nb-NO"/>
            </w:rPr>
          </w:rPrChange>
        </w:rPr>
        <w:t xml:space="preserve">) </w:t>
      </w:r>
      <w:r w:rsidR="007B48DD" w:rsidRPr="00D148A9">
        <w:rPr>
          <w:rStyle w:val="LS2Keyword"/>
          <w:rPrChange w:id="1877" w:author="Terje Kolderup" w:date="2020-01-29T10:02:00Z">
            <w:rPr>
              <w:rStyle w:val="LS2Keyword"/>
              <w:lang w:val="nb-NO"/>
            </w:rPr>
          </w:rPrChange>
        </w:rPr>
        <w:t>return</w:t>
      </w:r>
      <w:r w:rsidR="007B48DD" w:rsidRPr="00017038">
        <w:rPr>
          <w:rFonts w:ascii="Consolas" w:hAnsi="Consolas"/>
          <w:rPrChange w:id="1878" w:author="Terje Kolderup" w:date="2020-01-29T10:02:00Z">
            <w:rPr>
              <w:lang w:val="nb-NO"/>
            </w:rPr>
          </w:rPrChange>
        </w:rPr>
        <w:t xml:space="preserve"> '';</w:t>
      </w:r>
      <w:r w:rsidR="007B48DD" w:rsidRPr="00017038">
        <w:rPr>
          <w:rFonts w:ascii="Consolas" w:hAnsi="Consolas"/>
          <w:rPrChange w:id="1879" w:author="Terje Kolderup" w:date="2020-01-29T10:02:00Z">
            <w:rPr>
              <w:lang w:val="nb-NO"/>
            </w:rPr>
          </w:rPrChange>
        </w:rPr>
        <w:br/>
        <w:t xml:space="preserve">                    </w:t>
      </w:r>
      <w:r w:rsidR="007B48DD" w:rsidRPr="00D148A9">
        <w:rPr>
          <w:rStyle w:val="LS2Keyword"/>
          <w:rPrChange w:id="1880" w:author="Terje Kolderup" w:date="2020-01-29T10:02:00Z">
            <w:rPr>
              <w:rStyle w:val="LS2Keyword"/>
              <w:lang w:val="nb-NO"/>
            </w:rPr>
          </w:rPrChange>
        </w:rPr>
        <w:t>if</w:t>
      </w:r>
      <w:r w:rsidR="007B48DD" w:rsidRPr="00017038">
        <w:rPr>
          <w:rFonts w:ascii="Consolas" w:hAnsi="Consolas"/>
          <w:rPrChange w:id="1881" w:author="Terje Kolderup" w:date="2020-01-29T10:02:00Z">
            <w:rPr>
              <w:lang w:val="nb-NO"/>
            </w:rPr>
          </w:rPrChange>
        </w:rPr>
        <w:t xml:space="preserve"> (</w:t>
      </w:r>
      <w:proofErr w:type="spellStart"/>
      <w:r w:rsidR="007B48DD" w:rsidRPr="00017038">
        <w:rPr>
          <w:rFonts w:ascii="Consolas" w:hAnsi="Consolas"/>
          <w:rPrChange w:id="1882" w:author="Terje Kolderup" w:date="2020-01-29T10:02:00Z">
            <w:rPr>
              <w:lang w:val="nb-NO"/>
            </w:rPr>
          </w:rPrChange>
        </w:rPr>
        <w:t>liste.length</w:t>
      </w:r>
      <w:proofErr w:type="spellEnd"/>
      <w:r w:rsidR="007B48DD" w:rsidRPr="00017038">
        <w:rPr>
          <w:rFonts w:ascii="Consolas" w:hAnsi="Consolas"/>
          <w:rPrChange w:id="1883" w:author="Terje Kolderup" w:date="2020-01-29T10:02:00Z">
            <w:rPr>
              <w:lang w:val="nb-NO"/>
            </w:rPr>
          </w:rPrChange>
        </w:rPr>
        <w:t xml:space="preserve"> </w:t>
      </w:r>
      <w:r w:rsidR="007B48DD" w:rsidRPr="00D148A9">
        <w:rPr>
          <w:rStyle w:val="LS2Operator"/>
          <w:rPrChange w:id="1884" w:author="Terje Kolderup" w:date="2020-01-29T10:02:00Z">
            <w:rPr>
              <w:rStyle w:val="LS2Operator"/>
              <w:lang w:val="nb-NO"/>
            </w:rPr>
          </w:rPrChange>
        </w:rPr>
        <w:t>===</w:t>
      </w:r>
      <w:r w:rsidR="007B48DD" w:rsidRPr="00017038">
        <w:rPr>
          <w:rFonts w:ascii="Consolas" w:hAnsi="Consolas"/>
          <w:rPrChange w:id="1885" w:author="Terje Kolderup" w:date="2020-01-29T10:02:00Z">
            <w:rPr>
              <w:lang w:val="nb-NO"/>
            </w:rPr>
          </w:rPrChange>
        </w:rPr>
        <w:t xml:space="preserve"> </w:t>
      </w:r>
      <w:r w:rsidR="007B48DD" w:rsidRPr="00D148A9">
        <w:rPr>
          <w:rStyle w:val="LS2NumVal"/>
          <w:rPrChange w:id="1886" w:author="Terje Kolderup" w:date="2020-01-29T10:02:00Z">
            <w:rPr>
              <w:rStyle w:val="LS2NumVal"/>
              <w:lang w:val="nb-NO"/>
            </w:rPr>
          </w:rPrChange>
        </w:rPr>
        <w:t>1</w:t>
      </w:r>
      <w:r w:rsidR="007B48DD" w:rsidRPr="00017038">
        <w:rPr>
          <w:rFonts w:ascii="Consolas" w:hAnsi="Consolas"/>
          <w:rPrChange w:id="1887" w:author="Terje Kolderup" w:date="2020-01-29T10:02:00Z">
            <w:rPr>
              <w:lang w:val="nb-NO"/>
            </w:rPr>
          </w:rPrChange>
        </w:rPr>
        <w:t xml:space="preserve">) </w:t>
      </w:r>
      <w:r w:rsidR="007B48DD" w:rsidRPr="00D148A9">
        <w:rPr>
          <w:rStyle w:val="LS2Keyword"/>
          <w:rPrChange w:id="1888" w:author="Terje Kolderup" w:date="2020-01-29T10:02:00Z">
            <w:rPr>
              <w:rStyle w:val="LS2Keyword"/>
              <w:lang w:val="nb-NO"/>
            </w:rPr>
          </w:rPrChange>
        </w:rPr>
        <w:t>return</w:t>
      </w:r>
      <w:r w:rsidR="007B48DD" w:rsidRPr="00017038">
        <w:rPr>
          <w:rFonts w:ascii="Consolas" w:hAnsi="Consolas"/>
          <w:rPrChange w:id="1889" w:author="Terje Kolderup" w:date="2020-01-29T10:02:00Z">
            <w:rPr>
              <w:lang w:val="nb-NO"/>
            </w:rPr>
          </w:rPrChange>
        </w:rPr>
        <w:t xml:space="preserve"> </w:t>
      </w:r>
      <w:proofErr w:type="spellStart"/>
      <w:r w:rsidR="007B48DD" w:rsidRPr="00017038">
        <w:rPr>
          <w:rFonts w:ascii="Consolas" w:hAnsi="Consolas"/>
          <w:rPrChange w:id="1890" w:author="Terje Kolderup" w:date="2020-01-29T10:02:00Z">
            <w:rPr>
              <w:lang w:val="nb-NO"/>
            </w:rPr>
          </w:rPrChange>
        </w:rPr>
        <w:t>liste</w:t>
      </w:r>
      <w:proofErr w:type="spellEnd"/>
      <w:r w:rsidR="007B48DD" w:rsidRPr="00017038">
        <w:rPr>
          <w:rFonts w:ascii="Consolas" w:hAnsi="Consolas"/>
          <w:rPrChange w:id="1891" w:author="Terje Kolderup" w:date="2020-01-29T10:02:00Z">
            <w:rPr>
              <w:lang w:val="nb-NO"/>
            </w:rPr>
          </w:rPrChange>
        </w:rPr>
        <w:t>[</w:t>
      </w:r>
      <w:r w:rsidR="007B48DD" w:rsidRPr="00D148A9">
        <w:rPr>
          <w:rStyle w:val="LS2NumVal"/>
          <w:rPrChange w:id="1892" w:author="Terje Kolderup" w:date="2020-01-29T10:02:00Z">
            <w:rPr>
              <w:rStyle w:val="LS2NumVal"/>
              <w:lang w:val="nb-NO"/>
            </w:rPr>
          </w:rPrChange>
        </w:rPr>
        <w:t>0</w:t>
      </w:r>
      <w:r w:rsidR="007B48DD" w:rsidRPr="00017038">
        <w:rPr>
          <w:rFonts w:ascii="Consolas" w:hAnsi="Consolas"/>
          <w:rPrChange w:id="1893" w:author="Terje Kolderup" w:date="2020-01-29T10:02:00Z">
            <w:rPr>
              <w:lang w:val="nb-NO"/>
            </w:rPr>
          </w:rPrChange>
        </w:rPr>
        <w:t>];</w:t>
      </w:r>
      <w:r w:rsidR="007B48DD" w:rsidRPr="00017038">
        <w:rPr>
          <w:rFonts w:ascii="Consolas" w:hAnsi="Consolas"/>
          <w:rPrChange w:id="1894" w:author="Terje Kolderup" w:date="2020-01-29T10:02:00Z">
            <w:rPr>
              <w:lang w:val="nb-NO"/>
            </w:rPr>
          </w:rPrChange>
        </w:rPr>
        <w:br/>
        <w:t xml:space="preserve">                    </w:t>
      </w:r>
      <w:r w:rsidR="007B48DD" w:rsidRPr="00D148A9">
        <w:rPr>
          <w:rStyle w:val="LS2Keyword"/>
          <w:rPrChange w:id="1895" w:author="Terje Kolderup" w:date="2020-01-29T10:02:00Z">
            <w:rPr>
              <w:rStyle w:val="LS2Keyword"/>
              <w:lang w:val="nb-NO"/>
            </w:rPr>
          </w:rPrChange>
        </w:rPr>
        <w:t>const</w:t>
      </w:r>
      <w:r w:rsidR="007B48DD" w:rsidRPr="00017038">
        <w:rPr>
          <w:rFonts w:ascii="Consolas" w:hAnsi="Consolas"/>
          <w:rPrChange w:id="1896" w:author="Terje Kolderup" w:date="2020-01-29T10:02:00Z">
            <w:rPr>
              <w:lang w:val="nb-NO"/>
            </w:rPr>
          </w:rPrChange>
        </w:rPr>
        <w:t xml:space="preserve"> </w:t>
      </w:r>
      <w:proofErr w:type="spellStart"/>
      <w:r w:rsidR="007B48DD" w:rsidRPr="00017038">
        <w:rPr>
          <w:rFonts w:ascii="Consolas" w:hAnsi="Consolas"/>
          <w:rPrChange w:id="1897" w:author="Terje Kolderup" w:date="2020-01-29T10:02:00Z">
            <w:rPr>
              <w:lang w:val="nb-NO"/>
            </w:rPr>
          </w:rPrChange>
        </w:rPr>
        <w:t>tekstListe</w:t>
      </w:r>
      <w:proofErr w:type="spellEnd"/>
      <w:r w:rsidR="007B48DD" w:rsidRPr="00017038">
        <w:rPr>
          <w:rFonts w:ascii="Consolas" w:hAnsi="Consolas"/>
          <w:rPrChange w:id="1898" w:author="Terje Kolderup" w:date="2020-01-29T10:02:00Z">
            <w:rPr>
              <w:lang w:val="nb-NO"/>
            </w:rPr>
          </w:rPrChange>
        </w:rPr>
        <w:t xml:space="preserve"> </w:t>
      </w:r>
      <w:r w:rsidR="007B48DD" w:rsidRPr="00D148A9">
        <w:rPr>
          <w:rStyle w:val="LS2Operator"/>
          <w:rPrChange w:id="1899" w:author="Terje Kolderup" w:date="2020-01-29T10:02:00Z">
            <w:rPr>
              <w:rStyle w:val="LS2Operator"/>
              <w:lang w:val="nb-NO"/>
            </w:rPr>
          </w:rPrChange>
        </w:rPr>
        <w:t>=</w:t>
      </w:r>
      <w:r w:rsidR="007B48DD" w:rsidRPr="00017038">
        <w:rPr>
          <w:rFonts w:ascii="Consolas" w:hAnsi="Consolas"/>
          <w:rPrChange w:id="1900" w:author="Terje Kolderup" w:date="2020-01-29T10:02:00Z">
            <w:rPr>
              <w:lang w:val="nb-NO"/>
            </w:rPr>
          </w:rPrChange>
        </w:rPr>
        <w:t xml:space="preserve"> </w:t>
      </w:r>
      <w:proofErr w:type="spellStart"/>
      <w:r w:rsidR="007B48DD" w:rsidRPr="00017038">
        <w:rPr>
          <w:rFonts w:ascii="Consolas" w:hAnsi="Consolas"/>
          <w:rPrChange w:id="1901" w:author="Terje Kolderup" w:date="2020-01-29T10:02:00Z">
            <w:rPr>
              <w:lang w:val="nb-NO"/>
            </w:rPr>
          </w:rPrChange>
        </w:rPr>
        <w:t>liste.join</w:t>
      </w:r>
      <w:proofErr w:type="spellEnd"/>
      <w:r w:rsidR="007B48DD" w:rsidRPr="00017038">
        <w:rPr>
          <w:rFonts w:ascii="Consolas" w:hAnsi="Consolas"/>
          <w:rPrChange w:id="1902" w:author="Terje Kolderup" w:date="2020-01-29T10:02:00Z">
            <w:rPr>
              <w:lang w:val="nb-NO"/>
            </w:rPr>
          </w:rPrChange>
        </w:rPr>
        <w:t>('</w:t>
      </w:r>
      <w:r w:rsidR="007B48DD" w:rsidRPr="00D148A9">
        <w:rPr>
          <w:rStyle w:val="LS2String"/>
          <w:rPrChange w:id="1903" w:author="Terje Kolderup" w:date="2020-01-29T10:02:00Z">
            <w:rPr>
              <w:rStyle w:val="LS2String"/>
              <w:lang w:val="nb-NO"/>
            </w:rPr>
          </w:rPrChange>
        </w:rPr>
        <w:t xml:space="preserve">, </w:t>
      </w:r>
      <w:r w:rsidR="007B48DD" w:rsidRPr="00017038">
        <w:rPr>
          <w:rFonts w:ascii="Consolas" w:hAnsi="Consolas"/>
          <w:rPrChange w:id="1904" w:author="Terje Kolderup" w:date="2020-01-29T10:02:00Z">
            <w:rPr>
              <w:lang w:val="nb-NO"/>
            </w:rPr>
          </w:rPrChange>
        </w:rPr>
        <w:t>');</w:t>
      </w:r>
      <w:r w:rsidR="007B48DD" w:rsidRPr="00017038">
        <w:rPr>
          <w:rFonts w:ascii="Consolas" w:hAnsi="Consolas"/>
          <w:rPrChange w:id="1905" w:author="Terje Kolderup" w:date="2020-01-29T10:02:00Z">
            <w:rPr>
              <w:lang w:val="nb-NO"/>
            </w:rPr>
          </w:rPrChange>
        </w:rPr>
        <w:br/>
        <w:t xml:space="preserve">                    </w:t>
      </w:r>
      <w:r w:rsidR="007B48DD" w:rsidRPr="00D148A9">
        <w:rPr>
          <w:rStyle w:val="LS2Keyword"/>
          <w:rPrChange w:id="1906" w:author="Terje Kolderup" w:date="2020-01-29T10:02:00Z">
            <w:rPr>
              <w:rStyle w:val="LS2Keyword"/>
              <w:lang w:val="nb-NO"/>
            </w:rPr>
          </w:rPrChange>
        </w:rPr>
        <w:t>const</w:t>
      </w:r>
      <w:r w:rsidR="007B48DD" w:rsidRPr="00017038">
        <w:rPr>
          <w:rFonts w:ascii="Consolas" w:hAnsi="Consolas"/>
          <w:rPrChange w:id="1907" w:author="Terje Kolderup" w:date="2020-01-29T10:02:00Z">
            <w:rPr>
              <w:lang w:val="nb-NO"/>
            </w:rPr>
          </w:rPrChange>
        </w:rPr>
        <w:t xml:space="preserve"> </w:t>
      </w:r>
      <w:proofErr w:type="spellStart"/>
      <w:r w:rsidR="007B48DD" w:rsidRPr="00017038">
        <w:rPr>
          <w:rFonts w:ascii="Consolas" w:hAnsi="Consolas"/>
          <w:rPrChange w:id="1908" w:author="Terje Kolderup" w:date="2020-01-29T10:02:00Z">
            <w:rPr>
              <w:lang w:val="nb-NO"/>
            </w:rPr>
          </w:rPrChange>
        </w:rPr>
        <w:t>indexSisteKomma</w:t>
      </w:r>
      <w:proofErr w:type="spellEnd"/>
      <w:r w:rsidR="007B48DD" w:rsidRPr="00017038">
        <w:rPr>
          <w:rFonts w:ascii="Consolas" w:hAnsi="Consolas"/>
          <w:rPrChange w:id="1909" w:author="Terje Kolderup" w:date="2020-01-29T10:02:00Z">
            <w:rPr>
              <w:lang w:val="nb-NO"/>
            </w:rPr>
          </w:rPrChange>
        </w:rPr>
        <w:t xml:space="preserve"> </w:t>
      </w:r>
      <w:r w:rsidR="007B48DD" w:rsidRPr="00D148A9">
        <w:rPr>
          <w:rStyle w:val="LS2Operator"/>
          <w:rPrChange w:id="1910" w:author="Terje Kolderup" w:date="2020-01-29T10:02:00Z">
            <w:rPr>
              <w:rStyle w:val="LS2Operator"/>
              <w:lang w:val="nb-NO"/>
            </w:rPr>
          </w:rPrChange>
        </w:rPr>
        <w:t>=</w:t>
      </w:r>
      <w:r w:rsidR="007B48DD" w:rsidRPr="00017038">
        <w:rPr>
          <w:rFonts w:ascii="Consolas" w:hAnsi="Consolas"/>
          <w:rPrChange w:id="1911" w:author="Terje Kolderup" w:date="2020-01-29T10:02:00Z">
            <w:rPr>
              <w:lang w:val="nb-NO"/>
            </w:rPr>
          </w:rPrChange>
        </w:rPr>
        <w:t xml:space="preserve"> </w:t>
      </w:r>
      <w:proofErr w:type="spellStart"/>
      <w:r w:rsidR="007B48DD" w:rsidRPr="00017038">
        <w:rPr>
          <w:rFonts w:ascii="Consolas" w:hAnsi="Consolas"/>
          <w:rPrChange w:id="1912" w:author="Terje Kolderup" w:date="2020-01-29T10:02:00Z">
            <w:rPr>
              <w:lang w:val="nb-NO"/>
            </w:rPr>
          </w:rPrChange>
        </w:rPr>
        <w:t>tekstListe.lastIndexOf</w:t>
      </w:r>
      <w:proofErr w:type="spellEnd"/>
      <w:r w:rsidR="007B48DD" w:rsidRPr="00017038">
        <w:rPr>
          <w:rFonts w:ascii="Consolas" w:hAnsi="Consolas"/>
          <w:rPrChange w:id="1913" w:author="Terje Kolderup" w:date="2020-01-29T10:02:00Z">
            <w:rPr>
              <w:lang w:val="nb-NO"/>
            </w:rPr>
          </w:rPrChange>
        </w:rPr>
        <w:t>('</w:t>
      </w:r>
      <w:r w:rsidR="007B48DD" w:rsidRPr="00D148A9">
        <w:rPr>
          <w:rStyle w:val="LS2String"/>
          <w:rPrChange w:id="1914" w:author="Terje Kolderup" w:date="2020-01-29T10:02:00Z">
            <w:rPr>
              <w:rStyle w:val="LS2String"/>
              <w:lang w:val="nb-NO"/>
            </w:rPr>
          </w:rPrChange>
        </w:rPr>
        <w:t>,</w:t>
      </w:r>
      <w:r w:rsidR="007B48DD" w:rsidRPr="00017038">
        <w:rPr>
          <w:rFonts w:ascii="Consolas" w:hAnsi="Consolas"/>
          <w:rPrChange w:id="1915" w:author="Terje Kolderup" w:date="2020-01-29T10:02:00Z">
            <w:rPr>
              <w:lang w:val="nb-NO"/>
            </w:rPr>
          </w:rPrChange>
        </w:rPr>
        <w:t>');</w:t>
      </w:r>
      <w:r w:rsidR="007B48DD" w:rsidRPr="00017038">
        <w:rPr>
          <w:rFonts w:ascii="Consolas" w:hAnsi="Consolas"/>
          <w:rPrChange w:id="1916" w:author="Terje Kolderup" w:date="2020-01-29T10:02:00Z">
            <w:rPr>
              <w:lang w:val="nb-NO"/>
            </w:rPr>
          </w:rPrChange>
        </w:rPr>
        <w:br/>
        <w:t xml:space="preserve">                    </w:t>
      </w:r>
      <w:r w:rsidR="007B48DD" w:rsidRPr="00D148A9">
        <w:rPr>
          <w:rStyle w:val="LS2Keyword"/>
          <w:rPrChange w:id="1917" w:author="Terje Kolderup" w:date="2020-01-29T10:02:00Z">
            <w:rPr>
              <w:rStyle w:val="LS2Keyword"/>
              <w:lang w:val="nb-NO"/>
            </w:rPr>
          </w:rPrChange>
        </w:rPr>
        <w:t>return</w:t>
      </w:r>
      <w:r w:rsidR="007B48DD" w:rsidRPr="00017038">
        <w:rPr>
          <w:rFonts w:ascii="Consolas" w:hAnsi="Consolas"/>
          <w:rPrChange w:id="1918" w:author="Terje Kolderup" w:date="2020-01-29T10:02:00Z">
            <w:rPr>
              <w:lang w:val="nb-NO"/>
            </w:rPr>
          </w:rPrChange>
        </w:rPr>
        <w:t xml:space="preserve"> </w:t>
      </w:r>
      <w:proofErr w:type="spellStart"/>
      <w:r w:rsidR="007B48DD" w:rsidRPr="00017038">
        <w:rPr>
          <w:rFonts w:ascii="Consolas" w:hAnsi="Consolas"/>
          <w:rPrChange w:id="1919" w:author="Terje Kolderup" w:date="2020-01-29T10:02:00Z">
            <w:rPr>
              <w:lang w:val="nb-NO"/>
            </w:rPr>
          </w:rPrChange>
        </w:rPr>
        <w:t>tekstListe.substr</w:t>
      </w:r>
      <w:proofErr w:type="spellEnd"/>
      <w:r w:rsidR="007B48DD" w:rsidRPr="00017038">
        <w:rPr>
          <w:rFonts w:ascii="Consolas" w:hAnsi="Consolas"/>
          <w:rPrChange w:id="1920" w:author="Terje Kolderup" w:date="2020-01-29T10:02:00Z">
            <w:rPr>
              <w:lang w:val="nb-NO"/>
            </w:rPr>
          </w:rPrChange>
        </w:rPr>
        <w:t>(</w:t>
      </w:r>
      <w:r w:rsidR="007B48DD" w:rsidRPr="00D148A9">
        <w:rPr>
          <w:rStyle w:val="LS2NumVal"/>
          <w:rPrChange w:id="1921" w:author="Terje Kolderup" w:date="2020-01-29T10:02:00Z">
            <w:rPr>
              <w:rStyle w:val="LS2NumVal"/>
              <w:lang w:val="nb-NO"/>
            </w:rPr>
          </w:rPrChange>
        </w:rPr>
        <w:t>0</w:t>
      </w:r>
      <w:r w:rsidR="007B48DD" w:rsidRPr="00017038">
        <w:rPr>
          <w:rFonts w:ascii="Consolas" w:hAnsi="Consolas"/>
          <w:rPrChange w:id="1922" w:author="Terje Kolderup" w:date="2020-01-29T10:02:00Z">
            <w:rPr>
              <w:lang w:val="nb-NO"/>
            </w:rPr>
          </w:rPrChange>
        </w:rPr>
        <w:t xml:space="preserve">, </w:t>
      </w:r>
      <w:proofErr w:type="spellStart"/>
      <w:r w:rsidR="007B48DD" w:rsidRPr="00017038">
        <w:rPr>
          <w:rFonts w:ascii="Consolas" w:hAnsi="Consolas"/>
          <w:rPrChange w:id="1923" w:author="Terje Kolderup" w:date="2020-01-29T10:02:00Z">
            <w:rPr>
              <w:lang w:val="nb-NO"/>
            </w:rPr>
          </w:rPrChange>
        </w:rPr>
        <w:t>indexSisteKomma</w:t>
      </w:r>
      <w:proofErr w:type="spellEnd"/>
      <w:r w:rsidR="007B48DD" w:rsidRPr="00017038">
        <w:rPr>
          <w:rFonts w:ascii="Consolas" w:hAnsi="Consolas"/>
          <w:rPrChange w:id="1924" w:author="Terje Kolderup" w:date="2020-01-29T10:02:00Z">
            <w:rPr>
              <w:lang w:val="nb-NO"/>
            </w:rPr>
          </w:rPrChange>
        </w:rPr>
        <w:t>)</w:t>
      </w:r>
      <w:r w:rsidR="007B48DD" w:rsidRPr="00017038">
        <w:rPr>
          <w:rFonts w:ascii="Consolas" w:hAnsi="Consolas"/>
          <w:rPrChange w:id="1925" w:author="Terje Kolderup" w:date="2020-01-29T10:02:00Z">
            <w:rPr>
              <w:lang w:val="nb-NO"/>
            </w:rPr>
          </w:rPrChange>
        </w:rPr>
        <w:br/>
        <w:t xml:space="preserve">                        </w:t>
      </w:r>
      <w:r w:rsidR="007B48DD" w:rsidRPr="00D148A9">
        <w:rPr>
          <w:rStyle w:val="LS2Operator"/>
          <w:rPrChange w:id="1926" w:author="Terje Kolderup" w:date="2020-01-29T10:02:00Z">
            <w:rPr>
              <w:rStyle w:val="LS2Operator"/>
              <w:lang w:val="nb-NO"/>
            </w:rPr>
          </w:rPrChange>
        </w:rPr>
        <w:t>+</w:t>
      </w:r>
      <w:r w:rsidR="007B48DD" w:rsidRPr="00017038">
        <w:rPr>
          <w:rFonts w:ascii="Consolas" w:hAnsi="Consolas"/>
          <w:rPrChange w:id="1927" w:author="Terje Kolderup" w:date="2020-01-29T10:02:00Z">
            <w:rPr>
              <w:lang w:val="nb-NO"/>
            </w:rPr>
          </w:rPrChange>
        </w:rPr>
        <w:t xml:space="preserve"> '</w:t>
      </w:r>
      <w:r w:rsidR="007B48DD" w:rsidRPr="00D148A9">
        <w:rPr>
          <w:rStyle w:val="LS2String"/>
          <w:rPrChange w:id="1928" w:author="Terje Kolderup" w:date="2020-01-29T10:02:00Z">
            <w:rPr>
              <w:rStyle w:val="LS2String"/>
              <w:lang w:val="nb-NO"/>
            </w:rPr>
          </w:rPrChange>
        </w:rPr>
        <w:t xml:space="preserve"> </w:t>
      </w:r>
      <w:proofErr w:type="spellStart"/>
      <w:r w:rsidR="007B48DD" w:rsidRPr="00D148A9">
        <w:rPr>
          <w:rStyle w:val="LS2String"/>
          <w:rPrChange w:id="1929" w:author="Terje Kolderup" w:date="2020-01-29T10:02:00Z">
            <w:rPr>
              <w:rStyle w:val="LS2String"/>
              <w:lang w:val="nb-NO"/>
            </w:rPr>
          </w:rPrChange>
        </w:rPr>
        <w:t>og</w:t>
      </w:r>
      <w:proofErr w:type="spellEnd"/>
      <w:r w:rsidR="007B48DD" w:rsidRPr="00D148A9">
        <w:rPr>
          <w:rStyle w:val="LS2String"/>
          <w:rPrChange w:id="1930" w:author="Terje Kolderup" w:date="2020-01-29T10:02:00Z">
            <w:rPr>
              <w:rStyle w:val="LS2String"/>
              <w:lang w:val="nb-NO"/>
            </w:rPr>
          </w:rPrChange>
        </w:rPr>
        <w:t xml:space="preserve"> </w:t>
      </w:r>
      <w:r w:rsidR="007B48DD" w:rsidRPr="00017038">
        <w:rPr>
          <w:rFonts w:ascii="Consolas" w:hAnsi="Consolas"/>
          <w:rPrChange w:id="1931" w:author="Terje Kolderup" w:date="2020-01-29T10:02:00Z">
            <w:rPr>
              <w:lang w:val="nb-NO"/>
            </w:rPr>
          </w:rPrChange>
        </w:rPr>
        <w:t xml:space="preserve">' </w:t>
      </w:r>
      <w:r w:rsidR="007B48DD" w:rsidRPr="00D148A9">
        <w:rPr>
          <w:rStyle w:val="LS2Operator"/>
          <w:rPrChange w:id="1932" w:author="Terje Kolderup" w:date="2020-01-29T10:02:00Z">
            <w:rPr>
              <w:rStyle w:val="LS2Operator"/>
              <w:lang w:val="nb-NO"/>
            </w:rPr>
          </w:rPrChange>
        </w:rPr>
        <w:t>+</w:t>
      </w:r>
      <w:r w:rsidR="007B48DD" w:rsidRPr="00017038">
        <w:rPr>
          <w:rFonts w:ascii="Consolas" w:hAnsi="Consolas"/>
          <w:rPrChange w:id="1933" w:author="Terje Kolderup" w:date="2020-01-29T10:02:00Z">
            <w:rPr>
              <w:lang w:val="nb-NO"/>
            </w:rPr>
          </w:rPrChange>
        </w:rPr>
        <w:t xml:space="preserve"> </w:t>
      </w:r>
      <w:proofErr w:type="spellStart"/>
      <w:r w:rsidR="007B48DD" w:rsidRPr="00017038">
        <w:rPr>
          <w:rFonts w:ascii="Consolas" w:hAnsi="Consolas"/>
          <w:rPrChange w:id="1934" w:author="Terje Kolderup" w:date="2020-01-29T10:02:00Z">
            <w:rPr>
              <w:lang w:val="nb-NO"/>
            </w:rPr>
          </w:rPrChange>
        </w:rPr>
        <w:t>tekstListe.substr</w:t>
      </w:r>
      <w:proofErr w:type="spellEnd"/>
      <w:r w:rsidR="007B48DD" w:rsidRPr="00017038">
        <w:rPr>
          <w:rFonts w:ascii="Consolas" w:hAnsi="Consolas"/>
          <w:rPrChange w:id="1935" w:author="Terje Kolderup" w:date="2020-01-29T10:02:00Z">
            <w:rPr>
              <w:lang w:val="nb-NO"/>
            </w:rPr>
          </w:rPrChange>
        </w:rPr>
        <w:t>(</w:t>
      </w:r>
      <w:proofErr w:type="spellStart"/>
      <w:r w:rsidR="007B48DD" w:rsidRPr="00017038">
        <w:rPr>
          <w:rFonts w:ascii="Consolas" w:hAnsi="Consolas"/>
          <w:rPrChange w:id="1936" w:author="Terje Kolderup" w:date="2020-01-29T10:02:00Z">
            <w:rPr>
              <w:lang w:val="nb-NO"/>
            </w:rPr>
          </w:rPrChange>
        </w:rPr>
        <w:t>indexSisteKomma</w:t>
      </w:r>
      <w:proofErr w:type="spellEnd"/>
      <w:r w:rsidR="007B48DD" w:rsidRPr="00017038">
        <w:rPr>
          <w:rFonts w:ascii="Consolas" w:hAnsi="Consolas"/>
          <w:rPrChange w:id="1937" w:author="Terje Kolderup" w:date="2020-01-29T10:02:00Z">
            <w:rPr>
              <w:lang w:val="nb-NO"/>
            </w:rPr>
          </w:rPrChange>
        </w:rPr>
        <w:t xml:space="preserve"> </w:t>
      </w:r>
      <w:r w:rsidR="007B48DD" w:rsidRPr="00D148A9">
        <w:rPr>
          <w:rStyle w:val="LS2Operator"/>
          <w:rPrChange w:id="1938" w:author="Terje Kolderup" w:date="2020-01-29T10:02:00Z">
            <w:rPr>
              <w:rStyle w:val="LS2Operator"/>
              <w:lang w:val="nb-NO"/>
            </w:rPr>
          </w:rPrChange>
        </w:rPr>
        <w:t>+</w:t>
      </w:r>
      <w:r w:rsidR="007B48DD" w:rsidRPr="00017038">
        <w:rPr>
          <w:rFonts w:ascii="Consolas" w:hAnsi="Consolas"/>
          <w:rPrChange w:id="1939" w:author="Terje Kolderup" w:date="2020-01-29T10:02:00Z">
            <w:rPr>
              <w:lang w:val="nb-NO"/>
            </w:rPr>
          </w:rPrChange>
        </w:rPr>
        <w:t xml:space="preserve"> </w:t>
      </w:r>
      <w:r w:rsidR="007B48DD" w:rsidRPr="00D148A9">
        <w:rPr>
          <w:rStyle w:val="LS2NumVal"/>
          <w:rPrChange w:id="1940" w:author="Terje Kolderup" w:date="2020-01-29T10:02:00Z">
            <w:rPr>
              <w:rStyle w:val="LS2NumVal"/>
              <w:lang w:val="nb-NO"/>
            </w:rPr>
          </w:rPrChange>
        </w:rPr>
        <w:t>1</w:t>
      </w:r>
      <w:r w:rsidR="007B48DD" w:rsidRPr="00017038">
        <w:rPr>
          <w:rFonts w:ascii="Consolas" w:hAnsi="Consolas"/>
          <w:rPrChange w:id="1941" w:author="Terje Kolderup" w:date="2020-01-29T10:02:00Z">
            <w:rPr>
              <w:lang w:val="nb-NO"/>
            </w:rPr>
          </w:rPrChange>
        </w:rPr>
        <w:t>);</w:t>
      </w:r>
      <w:r w:rsidR="007B48DD" w:rsidRPr="00017038">
        <w:rPr>
          <w:rFonts w:ascii="Consolas" w:hAnsi="Consolas"/>
          <w:rPrChange w:id="1942" w:author="Terje Kolderup" w:date="2020-01-29T10:02:00Z">
            <w:rPr>
              <w:lang w:val="nb-NO"/>
            </w:rPr>
          </w:rPrChange>
        </w:rPr>
        <w:br/>
        <w:t xml:space="preserve">                },</w:t>
      </w:r>
      <w:r w:rsidR="007B48DD" w:rsidRPr="00017038">
        <w:rPr>
          <w:rFonts w:ascii="Consolas" w:hAnsi="Consolas"/>
          <w:rPrChange w:id="1943" w:author="Terje Kolderup" w:date="2020-01-29T10:02:00Z">
            <w:rPr>
              <w:lang w:val="nb-NO"/>
            </w:rPr>
          </w:rPrChange>
        </w:rPr>
        <w:br/>
        <w:t xml:space="preserve">                </w:t>
      </w:r>
      <w:proofErr w:type="spellStart"/>
      <w:r w:rsidR="007B48DD" w:rsidRPr="00D148A9">
        <w:rPr>
          <w:rStyle w:val="LS2Attribute"/>
          <w:rPrChange w:id="1944" w:author="Terje Kolderup" w:date="2020-01-29T10:02:00Z">
            <w:rPr>
              <w:rStyle w:val="LS2Attribute"/>
              <w:lang w:val="nb-NO"/>
            </w:rPr>
          </w:rPrChange>
        </w:rPr>
        <w:t>lagDatoTekstForVisning</w:t>
      </w:r>
      <w:proofErr w:type="spellEnd"/>
      <w:r w:rsidR="007B48DD" w:rsidRPr="00017038">
        <w:rPr>
          <w:rFonts w:ascii="Consolas" w:hAnsi="Consolas"/>
          <w:rPrChange w:id="1945" w:author="Terje Kolderup" w:date="2020-01-29T10:02:00Z">
            <w:rPr>
              <w:lang w:val="nb-NO"/>
            </w:rPr>
          </w:rPrChange>
        </w:rPr>
        <w:t xml:space="preserve">: </w:t>
      </w:r>
      <w:r w:rsidR="007B48DD" w:rsidRPr="003002AA">
        <w:rPr>
          <w:rStyle w:val="LS2Tag"/>
          <w:bCs w:val="0"/>
          <w:rPrChange w:id="1946" w:author="Terje Kolderup" w:date="2020-01-24T12:48:00Z">
            <w:rPr>
              <w:rStyle w:val="LS2Keyword"/>
              <w:lang w:val="nb-NO"/>
            </w:rPr>
          </w:rPrChange>
        </w:rPr>
        <w:t>function</w:t>
      </w:r>
      <w:r w:rsidR="007B48DD" w:rsidRPr="00017038">
        <w:rPr>
          <w:rFonts w:ascii="Consolas" w:hAnsi="Consolas"/>
          <w:rPrChange w:id="1947" w:author="Terje Kolderup" w:date="2020-01-29T10:02:00Z">
            <w:rPr>
              <w:lang w:val="nb-NO"/>
            </w:rPr>
          </w:rPrChange>
        </w:rPr>
        <w:t xml:space="preserve"> (</w:t>
      </w:r>
      <w:proofErr w:type="spellStart"/>
      <w:r w:rsidR="007B48DD" w:rsidRPr="00017038">
        <w:rPr>
          <w:rFonts w:ascii="Consolas" w:hAnsi="Consolas"/>
          <w:rPrChange w:id="1948" w:author="Terje Kolderup" w:date="2020-01-29T10:02:00Z">
            <w:rPr>
              <w:lang w:val="nb-NO"/>
            </w:rPr>
          </w:rPrChange>
        </w:rPr>
        <w:t>dato</w:t>
      </w:r>
      <w:proofErr w:type="spellEnd"/>
      <w:r w:rsidR="007B48DD" w:rsidRPr="00017038">
        <w:rPr>
          <w:rFonts w:ascii="Consolas" w:hAnsi="Consolas"/>
          <w:rPrChange w:id="1949" w:author="Terje Kolderup" w:date="2020-01-29T10:02:00Z">
            <w:rPr>
              <w:lang w:val="nb-NO"/>
            </w:rPr>
          </w:rPrChange>
        </w:rPr>
        <w:t>) {</w:t>
      </w:r>
      <w:r w:rsidR="007B48DD" w:rsidRPr="00017038">
        <w:rPr>
          <w:rFonts w:ascii="Consolas" w:hAnsi="Consolas"/>
          <w:rPrChange w:id="1950" w:author="Terje Kolderup" w:date="2020-01-29T10:02:00Z">
            <w:rPr>
              <w:lang w:val="nb-NO"/>
            </w:rPr>
          </w:rPrChange>
        </w:rPr>
        <w:br/>
        <w:t xml:space="preserve">                    </w:t>
      </w:r>
      <w:r w:rsidR="007B48DD" w:rsidRPr="00D148A9">
        <w:rPr>
          <w:rStyle w:val="LS2Keyword"/>
          <w:rPrChange w:id="1951" w:author="Terje Kolderup" w:date="2020-01-29T10:02:00Z">
            <w:rPr>
              <w:rStyle w:val="LS2Keyword"/>
              <w:lang w:val="nb-NO"/>
            </w:rPr>
          </w:rPrChange>
        </w:rPr>
        <w:t>return</w:t>
      </w:r>
      <w:r w:rsidR="007B48DD" w:rsidRPr="00017038">
        <w:rPr>
          <w:rFonts w:ascii="Consolas" w:hAnsi="Consolas"/>
          <w:rPrChange w:id="1952" w:author="Terje Kolderup" w:date="2020-01-29T10:02:00Z">
            <w:rPr>
              <w:lang w:val="nb-NO"/>
            </w:rPr>
          </w:rPrChange>
        </w:rPr>
        <w:t xml:space="preserve"> </w:t>
      </w:r>
      <w:proofErr w:type="spellStart"/>
      <w:r w:rsidR="007B48DD" w:rsidRPr="00017038">
        <w:rPr>
          <w:rFonts w:ascii="Consolas" w:hAnsi="Consolas"/>
          <w:rPrChange w:id="1953" w:author="Terje Kolderup" w:date="2020-01-29T10:02:00Z">
            <w:rPr>
              <w:lang w:val="nb-NO"/>
            </w:rPr>
          </w:rPrChange>
        </w:rPr>
        <w:t>dato.toLocaleString</w:t>
      </w:r>
      <w:proofErr w:type="spellEnd"/>
      <w:r w:rsidR="007B48DD" w:rsidRPr="00017038">
        <w:rPr>
          <w:rFonts w:ascii="Consolas" w:hAnsi="Consolas"/>
          <w:rPrChange w:id="1954" w:author="Terje Kolderup" w:date="2020-01-29T10:02:00Z">
            <w:rPr>
              <w:lang w:val="nb-NO"/>
            </w:rPr>
          </w:rPrChange>
        </w:rPr>
        <w:t>()</w:t>
      </w:r>
      <w:r w:rsidR="007023E2" w:rsidRPr="00017038">
        <w:rPr>
          <w:rFonts w:ascii="Consolas" w:hAnsi="Consolas"/>
          <w:rPrChange w:id="1955" w:author="Terje Kolderup" w:date="2020-01-29T10:02:00Z">
            <w:rPr>
              <w:lang w:val="nb-NO"/>
            </w:rPr>
          </w:rPrChange>
        </w:rPr>
        <w:br/>
        <w:t xml:space="preserve">                               </w:t>
      </w:r>
      <w:r w:rsidR="007B48DD" w:rsidRPr="00017038">
        <w:rPr>
          <w:rFonts w:ascii="Consolas" w:hAnsi="Consolas"/>
          <w:rPrChange w:id="1956" w:author="Terje Kolderup" w:date="2020-01-29T10:02:00Z">
            <w:rPr>
              <w:lang w:val="nb-NO"/>
            </w:rPr>
          </w:rPrChange>
        </w:rPr>
        <w:t>.replace('</w:t>
      </w:r>
      <w:r w:rsidR="007B48DD" w:rsidRPr="00D148A9">
        <w:rPr>
          <w:rStyle w:val="LS2String"/>
          <w:rPrChange w:id="1957" w:author="Terje Kolderup" w:date="2020-01-29T10:02:00Z">
            <w:rPr>
              <w:rStyle w:val="LS2String"/>
              <w:lang w:val="nb-NO"/>
            </w:rPr>
          </w:rPrChange>
        </w:rPr>
        <w:t>,</w:t>
      </w:r>
      <w:r w:rsidR="007B48DD" w:rsidRPr="00017038">
        <w:rPr>
          <w:rFonts w:ascii="Consolas" w:hAnsi="Consolas"/>
          <w:rPrChange w:id="1958" w:author="Terje Kolderup" w:date="2020-01-29T10:02:00Z">
            <w:rPr>
              <w:lang w:val="nb-NO"/>
            </w:rPr>
          </w:rPrChange>
        </w:rPr>
        <w:t>', '').</w:t>
      </w:r>
      <w:proofErr w:type="spellStart"/>
      <w:r w:rsidR="007B48DD" w:rsidRPr="00017038">
        <w:rPr>
          <w:rFonts w:ascii="Consolas" w:hAnsi="Consolas"/>
          <w:rPrChange w:id="1959" w:author="Terje Kolderup" w:date="2020-01-29T10:02:00Z">
            <w:rPr>
              <w:lang w:val="nb-NO"/>
            </w:rPr>
          </w:rPrChange>
        </w:rPr>
        <w:t>substr</w:t>
      </w:r>
      <w:proofErr w:type="spellEnd"/>
      <w:r w:rsidR="007B48DD" w:rsidRPr="00017038">
        <w:rPr>
          <w:rFonts w:ascii="Consolas" w:hAnsi="Consolas"/>
          <w:rPrChange w:id="1960" w:author="Terje Kolderup" w:date="2020-01-29T10:02:00Z">
            <w:rPr>
              <w:lang w:val="nb-NO"/>
            </w:rPr>
          </w:rPrChange>
        </w:rPr>
        <w:t>(</w:t>
      </w:r>
      <w:r w:rsidR="007B48DD" w:rsidRPr="00D148A9">
        <w:rPr>
          <w:rStyle w:val="LS2NumVal"/>
          <w:rPrChange w:id="1961" w:author="Terje Kolderup" w:date="2020-01-29T10:02:00Z">
            <w:rPr>
              <w:rStyle w:val="LS2NumVal"/>
              <w:lang w:val="nb-NO"/>
            </w:rPr>
          </w:rPrChange>
        </w:rPr>
        <w:t>0</w:t>
      </w:r>
      <w:r w:rsidR="007B48DD" w:rsidRPr="00017038">
        <w:rPr>
          <w:rFonts w:ascii="Consolas" w:hAnsi="Consolas"/>
          <w:rPrChange w:id="1962" w:author="Terje Kolderup" w:date="2020-01-29T10:02:00Z">
            <w:rPr>
              <w:lang w:val="nb-NO"/>
            </w:rPr>
          </w:rPrChange>
        </w:rPr>
        <w:t xml:space="preserve">, </w:t>
      </w:r>
      <w:r w:rsidR="007B48DD" w:rsidRPr="00D148A9">
        <w:rPr>
          <w:rStyle w:val="LS2NumVal"/>
          <w:rPrChange w:id="1963" w:author="Terje Kolderup" w:date="2020-01-29T10:02:00Z">
            <w:rPr>
              <w:rStyle w:val="LS2NumVal"/>
              <w:lang w:val="nb-NO"/>
            </w:rPr>
          </w:rPrChange>
        </w:rPr>
        <w:t>15</w:t>
      </w:r>
      <w:r w:rsidR="007B48DD" w:rsidRPr="00017038">
        <w:rPr>
          <w:rFonts w:ascii="Consolas" w:hAnsi="Consolas"/>
          <w:rPrChange w:id="1964" w:author="Terje Kolderup" w:date="2020-01-29T10:02:00Z">
            <w:rPr>
              <w:lang w:val="nb-NO"/>
            </w:rPr>
          </w:rPrChange>
        </w:rPr>
        <w:t>);</w:t>
      </w:r>
      <w:r w:rsidR="007B48DD" w:rsidRPr="00017038">
        <w:rPr>
          <w:rFonts w:ascii="Consolas" w:hAnsi="Consolas"/>
          <w:rPrChange w:id="1965" w:author="Terje Kolderup" w:date="2020-01-29T10:02:00Z">
            <w:rPr>
              <w:lang w:val="nb-NO"/>
            </w:rPr>
          </w:rPrChange>
        </w:rPr>
        <w:br/>
        <w:t xml:space="preserve">                },</w:t>
      </w:r>
      <w:r w:rsidR="007B48DD" w:rsidRPr="00017038">
        <w:rPr>
          <w:rFonts w:ascii="Consolas" w:hAnsi="Consolas"/>
          <w:rPrChange w:id="1966" w:author="Terje Kolderup" w:date="2020-01-29T10:02:00Z">
            <w:rPr>
              <w:lang w:val="nb-NO"/>
            </w:rPr>
          </w:rPrChange>
        </w:rPr>
        <w:br/>
        <w:t xml:space="preserve">                </w:t>
      </w:r>
      <w:proofErr w:type="spellStart"/>
      <w:r w:rsidR="007B48DD" w:rsidRPr="00D148A9">
        <w:rPr>
          <w:rStyle w:val="LS2Attribute"/>
          <w:rPrChange w:id="1967" w:author="Terje Kolderup" w:date="2020-01-29T10:02:00Z">
            <w:rPr>
              <w:rStyle w:val="LS2Attribute"/>
              <w:lang w:val="nb-NO"/>
            </w:rPr>
          </w:rPrChange>
        </w:rPr>
        <w:t>lagDatoTekstForLagring</w:t>
      </w:r>
      <w:proofErr w:type="spellEnd"/>
      <w:r w:rsidR="007B48DD" w:rsidRPr="00017038">
        <w:rPr>
          <w:rFonts w:ascii="Consolas" w:hAnsi="Consolas"/>
          <w:rPrChange w:id="1968" w:author="Terje Kolderup" w:date="2020-01-29T10:02:00Z">
            <w:rPr>
              <w:lang w:val="nb-NO"/>
            </w:rPr>
          </w:rPrChange>
        </w:rPr>
        <w:t xml:space="preserve">: </w:t>
      </w:r>
      <w:r w:rsidR="007B48DD" w:rsidRPr="003002AA">
        <w:rPr>
          <w:rStyle w:val="LS2Tag"/>
          <w:bCs w:val="0"/>
          <w:rPrChange w:id="1969" w:author="Terje Kolderup" w:date="2020-01-24T12:48:00Z">
            <w:rPr>
              <w:rStyle w:val="LS2Keyword"/>
              <w:lang w:val="nb-NO"/>
            </w:rPr>
          </w:rPrChange>
        </w:rPr>
        <w:t>function</w:t>
      </w:r>
      <w:r w:rsidR="007B48DD" w:rsidRPr="00017038">
        <w:rPr>
          <w:rFonts w:ascii="Consolas" w:hAnsi="Consolas"/>
          <w:rPrChange w:id="1970" w:author="Terje Kolderup" w:date="2020-01-29T10:02:00Z">
            <w:rPr>
              <w:lang w:val="nb-NO"/>
            </w:rPr>
          </w:rPrChange>
        </w:rPr>
        <w:t xml:space="preserve"> (</w:t>
      </w:r>
      <w:proofErr w:type="spellStart"/>
      <w:r w:rsidR="007B48DD" w:rsidRPr="00017038">
        <w:rPr>
          <w:rFonts w:ascii="Consolas" w:hAnsi="Consolas"/>
          <w:rPrChange w:id="1971" w:author="Terje Kolderup" w:date="2020-01-29T10:02:00Z">
            <w:rPr>
              <w:lang w:val="nb-NO"/>
            </w:rPr>
          </w:rPrChange>
        </w:rPr>
        <w:t>dato</w:t>
      </w:r>
      <w:proofErr w:type="spellEnd"/>
      <w:r w:rsidR="007B48DD" w:rsidRPr="00017038">
        <w:rPr>
          <w:rFonts w:ascii="Consolas" w:hAnsi="Consolas"/>
          <w:rPrChange w:id="1972" w:author="Terje Kolderup" w:date="2020-01-29T10:02:00Z">
            <w:rPr>
              <w:lang w:val="nb-NO"/>
            </w:rPr>
          </w:rPrChange>
        </w:rPr>
        <w:t>) {</w:t>
      </w:r>
      <w:r w:rsidR="007B48DD" w:rsidRPr="00017038">
        <w:rPr>
          <w:rFonts w:ascii="Consolas" w:hAnsi="Consolas"/>
          <w:rPrChange w:id="1973" w:author="Terje Kolderup" w:date="2020-01-29T10:02:00Z">
            <w:rPr>
              <w:lang w:val="nb-NO"/>
            </w:rPr>
          </w:rPrChange>
        </w:rPr>
        <w:br/>
        <w:t xml:space="preserve">                    </w:t>
      </w:r>
      <w:r w:rsidR="007B48DD" w:rsidRPr="00D148A9">
        <w:rPr>
          <w:rStyle w:val="LS2Keyword"/>
          <w:rPrChange w:id="1974" w:author="Terje Kolderup" w:date="2020-01-29T10:02:00Z">
            <w:rPr>
              <w:rStyle w:val="LS2Keyword"/>
              <w:lang w:val="nb-NO"/>
            </w:rPr>
          </w:rPrChange>
        </w:rPr>
        <w:t>return</w:t>
      </w:r>
      <w:r w:rsidR="007B48DD" w:rsidRPr="00017038">
        <w:rPr>
          <w:rFonts w:ascii="Consolas" w:hAnsi="Consolas"/>
          <w:rPrChange w:id="1975" w:author="Terje Kolderup" w:date="2020-01-29T10:02:00Z">
            <w:rPr>
              <w:lang w:val="nb-NO"/>
            </w:rPr>
          </w:rPrChange>
        </w:rPr>
        <w:t xml:space="preserve"> </w:t>
      </w:r>
      <w:proofErr w:type="spellStart"/>
      <w:r w:rsidR="007B48DD" w:rsidRPr="00017038">
        <w:rPr>
          <w:rFonts w:ascii="Consolas" w:hAnsi="Consolas"/>
          <w:rPrChange w:id="1976" w:author="Terje Kolderup" w:date="2020-01-29T10:02:00Z">
            <w:rPr>
              <w:lang w:val="nb-NO"/>
            </w:rPr>
          </w:rPrChange>
        </w:rPr>
        <w:t>dato.toISOString</w:t>
      </w:r>
      <w:proofErr w:type="spellEnd"/>
      <w:r w:rsidR="007B48DD" w:rsidRPr="00017038">
        <w:rPr>
          <w:rFonts w:ascii="Consolas" w:hAnsi="Consolas"/>
          <w:rPrChange w:id="1977" w:author="Terje Kolderup" w:date="2020-01-29T10:02:00Z">
            <w:rPr>
              <w:lang w:val="nb-NO"/>
            </w:rPr>
          </w:rPrChange>
        </w:rPr>
        <w:t>()</w:t>
      </w:r>
      <w:r w:rsidR="005D0A22" w:rsidRPr="00017038">
        <w:rPr>
          <w:rFonts w:ascii="Consolas" w:hAnsi="Consolas"/>
          <w:rPrChange w:id="1978" w:author="Terje Kolderup" w:date="2020-01-29T10:02:00Z">
            <w:rPr>
              <w:lang w:val="nb-NO"/>
            </w:rPr>
          </w:rPrChange>
        </w:rPr>
        <w:br/>
        <w:t xml:space="preserve">                               </w:t>
      </w:r>
      <w:r w:rsidR="007B48DD" w:rsidRPr="00017038">
        <w:rPr>
          <w:rFonts w:ascii="Consolas" w:hAnsi="Consolas"/>
          <w:rPrChange w:id="1979" w:author="Terje Kolderup" w:date="2020-01-29T10:02:00Z">
            <w:rPr>
              <w:lang w:val="nb-NO"/>
            </w:rPr>
          </w:rPrChange>
        </w:rPr>
        <w:t>.</w:t>
      </w:r>
      <w:proofErr w:type="spellStart"/>
      <w:r w:rsidR="007B48DD" w:rsidRPr="00017038">
        <w:rPr>
          <w:rFonts w:ascii="Consolas" w:hAnsi="Consolas"/>
          <w:rPrChange w:id="1980" w:author="Terje Kolderup" w:date="2020-01-29T10:02:00Z">
            <w:rPr>
              <w:lang w:val="nb-NO"/>
            </w:rPr>
          </w:rPrChange>
        </w:rPr>
        <w:t>substr</w:t>
      </w:r>
      <w:proofErr w:type="spellEnd"/>
      <w:r w:rsidR="007B48DD" w:rsidRPr="00017038">
        <w:rPr>
          <w:rFonts w:ascii="Consolas" w:hAnsi="Consolas"/>
          <w:rPrChange w:id="1981" w:author="Terje Kolderup" w:date="2020-01-29T10:02:00Z">
            <w:rPr>
              <w:lang w:val="nb-NO"/>
            </w:rPr>
          </w:rPrChange>
        </w:rPr>
        <w:t>(</w:t>
      </w:r>
      <w:r w:rsidR="007B48DD" w:rsidRPr="00D148A9">
        <w:rPr>
          <w:rStyle w:val="LS2NumVal"/>
          <w:rPrChange w:id="1982" w:author="Terje Kolderup" w:date="2020-01-29T10:02:00Z">
            <w:rPr>
              <w:rStyle w:val="LS2NumVal"/>
              <w:lang w:val="nb-NO"/>
            </w:rPr>
          </w:rPrChange>
        </w:rPr>
        <w:t>0</w:t>
      </w:r>
      <w:r w:rsidR="007B48DD" w:rsidRPr="00017038">
        <w:rPr>
          <w:rFonts w:ascii="Consolas" w:hAnsi="Consolas"/>
          <w:rPrChange w:id="1983" w:author="Terje Kolderup" w:date="2020-01-29T10:02:00Z">
            <w:rPr>
              <w:lang w:val="nb-NO"/>
            </w:rPr>
          </w:rPrChange>
        </w:rPr>
        <w:t xml:space="preserve">, </w:t>
      </w:r>
      <w:r w:rsidR="007B48DD" w:rsidRPr="00D148A9">
        <w:rPr>
          <w:rStyle w:val="LS2NumVal"/>
          <w:rPrChange w:id="1984" w:author="Terje Kolderup" w:date="2020-01-29T10:02:00Z">
            <w:rPr>
              <w:rStyle w:val="LS2NumVal"/>
              <w:lang w:val="nb-NO"/>
            </w:rPr>
          </w:rPrChange>
        </w:rPr>
        <w:t>16</w:t>
      </w:r>
      <w:r w:rsidR="007B48DD" w:rsidRPr="00017038">
        <w:rPr>
          <w:rFonts w:ascii="Consolas" w:hAnsi="Consolas"/>
          <w:rPrChange w:id="1985" w:author="Terje Kolderup" w:date="2020-01-29T10:02:00Z">
            <w:rPr>
              <w:lang w:val="nb-NO"/>
            </w:rPr>
          </w:rPrChange>
        </w:rPr>
        <w:t>).replace('</w:t>
      </w:r>
      <w:r w:rsidR="007B48DD" w:rsidRPr="00D148A9">
        <w:rPr>
          <w:rStyle w:val="LS2String"/>
          <w:rPrChange w:id="1986" w:author="Terje Kolderup" w:date="2020-01-29T10:02:00Z">
            <w:rPr>
              <w:rStyle w:val="LS2String"/>
              <w:lang w:val="nb-NO"/>
            </w:rPr>
          </w:rPrChange>
        </w:rPr>
        <w:t>T</w:t>
      </w:r>
      <w:r w:rsidR="007B48DD" w:rsidRPr="00017038">
        <w:rPr>
          <w:rFonts w:ascii="Consolas" w:hAnsi="Consolas"/>
          <w:rPrChange w:id="1987" w:author="Terje Kolderup" w:date="2020-01-29T10:02:00Z">
            <w:rPr>
              <w:lang w:val="nb-NO"/>
            </w:rPr>
          </w:rPrChange>
        </w:rPr>
        <w:t>', '</w:t>
      </w:r>
      <w:r w:rsidR="007B48DD" w:rsidRPr="00D148A9">
        <w:rPr>
          <w:rStyle w:val="LS2String"/>
          <w:rPrChange w:id="1988" w:author="Terje Kolderup" w:date="2020-01-29T10:02:00Z">
            <w:rPr>
              <w:rStyle w:val="LS2String"/>
              <w:lang w:val="nb-NO"/>
            </w:rPr>
          </w:rPrChange>
        </w:rPr>
        <w:t xml:space="preserve"> </w:t>
      </w:r>
      <w:r w:rsidR="007B48DD" w:rsidRPr="00017038">
        <w:rPr>
          <w:rFonts w:ascii="Consolas" w:hAnsi="Consolas"/>
          <w:rPrChange w:id="1989" w:author="Terje Kolderup" w:date="2020-01-29T10:02:00Z">
            <w:rPr>
              <w:lang w:val="nb-NO"/>
            </w:rPr>
          </w:rPrChange>
        </w:rPr>
        <w:t>');</w:t>
      </w:r>
      <w:r w:rsidR="007B48DD" w:rsidRPr="00017038">
        <w:rPr>
          <w:rFonts w:ascii="Consolas" w:hAnsi="Consolas"/>
          <w:rPrChange w:id="1990" w:author="Terje Kolderup" w:date="2020-01-29T10:02:00Z">
            <w:rPr>
              <w:lang w:val="nb-NO"/>
            </w:rPr>
          </w:rPrChange>
        </w:rPr>
        <w:br/>
      </w:r>
      <w:r w:rsidR="007B48DD" w:rsidRPr="00017038">
        <w:rPr>
          <w:rFonts w:ascii="Consolas" w:hAnsi="Consolas"/>
          <w:rPrChange w:id="1991" w:author="Terje Kolderup" w:date="2020-01-29T10:02:00Z">
            <w:rPr>
              <w:lang w:val="nb-NO"/>
            </w:rPr>
          </w:rPrChange>
        </w:rPr>
        <w:lastRenderedPageBreak/>
        <w:t xml:space="preserve">                },</w:t>
      </w:r>
      <w:r w:rsidR="007B48DD" w:rsidRPr="00017038">
        <w:rPr>
          <w:rFonts w:ascii="Consolas" w:hAnsi="Consolas"/>
          <w:rPrChange w:id="1992" w:author="Terje Kolderup" w:date="2020-01-29T10:02:00Z">
            <w:rPr>
              <w:lang w:val="nb-NO"/>
            </w:rPr>
          </w:rPrChange>
        </w:rPr>
        <w:br/>
        <w:t xml:space="preserve">                </w:t>
      </w:r>
      <w:proofErr w:type="spellStart"/>
      <w:r w:rsidR="007B48DD" w:rsidRPr="00D148A9">
        <w:rPr>
          <w:rStyle w:val="LS2Attribute"/>
          <w:rPrChange w:id="1993" w:author="Terje Kolderup" w:date="2020-01-29T10:02:00Z">
            <w:rPr>
              <w:rStyle w:val="LS2Attribute"/>
              <w:lang w:val="nb-NO"/>
            </w:rPr>
          </w:rPrChange>
        </w:rPr>
        <w:t>lagDatoTekstNåForLagring</w:t>
      </w:r>
      <w:proofErr w:type="spellEnd"/>
      <w:r w:rsidR="007B48DD" w:rsidRPr="00017038">
        <w:rPr>
          <w:rFonts w:ascii="Consolas" w:hAnsi="Consolas"/>
          <w:rPrChange w:id="1994" w:author="Terje Kolderup" w:date="2020-01-29T10:02:00Z">
            <w:rPr>
              <w:lang w:val="nb-NO"/>
            </w:rPr>
          </w:rPrChange>
        </w:rPr>
        <w:t xml:space="preserve">: </w:t>
      </w:r>
      <w:r w:rsidR="007B48DD" w:rsidRPr="003002AA">
        <w:rPr>
          <w:rStyle w:val="LS2Tag"/>
          <w:bCs w:val="0"/>
          <w:rPrChange w:id="1995" w:author="Terje Kolderup" w:date="2020-01-24T12:48:00Z">
            <w:rPr>
              <w:rStyle w:val="LS2Keyword"/>
              <w:lang w:val="nb-NO"/>
            </w:rPr>
          </w:rPrChange>
        </w:rPr>
        <w:t>function</w:t>
      </w:r>
      <w:r w:rsidR="007B48DD" w:rsidRPr="00017038">
        <w:rPr>
          <w:rFonts w:ascii="Consolas" w:hAnsi="Consolas"/>
          <w:rPrChange w:id="1996" w:author="Terje Kolderup" w:date="2020-01-29T10:02:00Z">
            <w:rPr>
              <w:lang w:val="nb-NO"/>
            </w:rPr>
          </w:rPrChange>
        </w:rPr>
        <w:t xml:space="preserve"> () {</w:t>
      </w:r>
      <w:r w:rsidR="007B48DD" w:rsidRPr="00017038">
        <w:rPr>
          <w:rFonts w:ascii="Consolas" w:hAnsi="Consolas"/>
          <w:rPrChange w:id="1997" w:author="Terje Kolderup" w:date="2020-01-29T10:02:00Z">
            <w:rPr>
              <w:lang w:val="nb-NO"/>
            </w:rPr>
          </w:rPrChange>
        </w:rPr>
        <w:br/>
        <w:t xml:space="preserve">                    </w:t>
      </w:r>
      <w:r w:rsidR="007B48DD" w:rsidRPr="00D148A9">
        <w:rPr>
          <w:rStyle w:val="LS2Keyword"/>
          <w:rPrChange w:id="1998" w:author="Terje Kolderup" w:date="2020-01-29T10:02:00Z">
            <w:rPr>
              <w:rStyle w:val="LS2Keyword"/>
              <w:lang w:val="nb-NO"/>
            </w:rPr>
          </w:rPrChange>
        </w:rPr>
        <w:t>return</w:t>
      </w:r>
      <w:r w:rsidR="007B48DD" w:rsidRPr="00017038">
        <w:rPr>
          <w:rFonts w:ascii="Consolas" w:hAnsi="Consolas"/>
          <w:rPrChange w:id="1999" w:author="Terje Kolderup" w:date="2020-01-29T10:02:00Z">
            <w:rPr>
              <w:lang w:val="nb-NO"/>
            </w:rPr>
          </w:rPrChange>
        </w:rPr>
        <w:t xml:space="preserve"> </w:t>
      </w:r>
      <w:proofErr w:type="spellStart"/>
      <w:r w:rsidR="007B48DD" w:rsidRPr="00D148A9">
        <w:rPr>
          <w:rStyle w:val="LS2Keyword"/>
          <w:rPrChange w:id="2000" w:author="Terje Kolderup" w:date="2020-01-29T10:02:00Z">
            <w:rPr>
              <w:rStyle w:val="LS2Keyword"/>
              <w:lang w:val="nb-NO"/>
            </w:rPr>
          </w:rPrChange>
        </w:rPr>
        <w:t>this</w:t>
      </w:r>
      <w:r w:rsidR="007B48DD" w:rsidRPr="00017038">
        <w:rPr>
          <w:rFonts w:ascii="Consolas" w:hAnsi="Consolas"/>
          <w:rPrChange w:id="2001" w:author="Terje Kolderup" w:date="2020-01-29T10:02:00Z">
            <w:rPr>
              <w:lang w:val="nb-NO"/>
            </w:rPr>
          </w:rPrChange>
        </w:rPr>
        <w:t>.lagDatoTekstForLagring</w:t>
      </w:r>
      <w:proofErr w:type="spellEnd"/>
      <w:r w:rsidR="007B48DD" w:rsidRPr="00017038">
        <w:rPr>
          <w:rFonts w:ascii="Consolas" w:hAnsi="Consolas"/>
          <w:rPrChange w:id="2002" w:author="Terje Kolderup" w:date="2020-01-29T10:02:00Z">
            <w:rPr>
              <w:lang w:val="nb-NO"/>
            </w:rPr>
          </w:rPrChange>
        </w:rPr>
        <w:t>(</w:t>
      </w:r>
      <w:r w:rsidR="007B48DD" w:rsidRPr="00D148A9">
        <w:rPr>
          <w:rStyle w:val="LS2Keyword"/>
          <w:rPrChange w:id="2003" w:author="Terje Kolderup" w:date="2020-01-29T10:02:00Z">
            <w:rPr>
              <w:rStyle w:val="LS2Keyword"/>
              <w:lang w:val="nb-NO"/>
            </w:rPr>
          </w:rPrChange>
        </w:rPr>
        <w:t>new</w:t>
      </w:r>
      <w:r w:rsidR="007B48DD" w:rsidRPr="00017038">
        <w:rPr>
          <w:rFonts w:ascii="Consolas" w:hAnsi="Consolas"/>
          <w:rPrChange w:id="2004" w:author="Terje Kolderup" w:date="2020-01-29T10:02:00Z">
            <w:rPr>
              <w:lang w:val="nb-NO"/>
            </w:rPr>
          </w:rPrChange>
        </w:rPr>
        <w:t xml:space="preserve"> Date());</w:t>
      </w:r>
      <w:r w:rsidR="007B48DD" w:rsidRPr="00017038">
        <w:rPr>
          <w:rFonts w:ascii="Consolas" w:hAnsi="Consolas"/>
          <w:rPrChange w:id="2005" w:author="Terje Kolderup" w:date="2020-01-29T10:02:00Z">
            <w:rPr>
              <w:lang w:val="nb-NO"/>
            </w:rPr>
          </w:rPrChange>
        </w:rPr>
        <w:br/>
        <w:t xml:space="preserve">                },</w:t>
      </w:r>
      <w:r w:rsidR="007B48DD" w:rsidRPr="00017038">
        <w:rPr>
          <w:rFonts w:ascii="Consolas" w:hAnsi="Consolas"/>
          <w:rPrChange w:id="2006" w:author="Terje Kolderup" w:date="2020-01-29T10:02:00Z">
            <w:rPr>
              <w:lang w:val="nb-NO"/>
            </w:rPr>
          </w:rPrChange>
        </w:rPr>
        <w:br/>
        <w:t xml:space="preserve">                </w:t>
      </w:r>
      <w:proofErr w:type="spellStart"/>
      <w:r w:rsidR="007B48DD" w:rsidRPr="00D148A9">
        <w:rPr>
          <w:rStyle w:val="LS2Attribute"/>
          <w:rPrChange w:id="2007" w:author="Terje Kolderup" w:date="2020-01-29T10:02:00Z">
            <w:rPr>
              <w:rStyle w:val="LS2Attribute"/>
              <w:lang w:val="nb-NO"/>
            </w:rPr>
          </w:rPrChange>
        </w:rPr>
        <w:t>velgAlleEllerIngen</w:t>
      </w:r>
      <w:proofErr w:type="spellEnd"/>
      <w:r w:rsidR="007B48DD" w:rsidRPr="00017038">
        <w:rPr>
          <w:rFonts w:ascii="Consolas" w:hAnsi="Consolas"/>
          <w:rPrChange w:id="2008" w:author="Terje Kolderup" w:date="2020-01-29T10:02:00Z">
            <w:rPr>
              <w:lang w:val="nb-NO"/>
            </w:rPr>
          </w:rPrChange>
        </w:rPr>
        <w:t xml:space="preserve">: </w:t>
      </w:r>
      <w:r w:rsidR="007B48DD" w:rsidRPr="003002AA">
        <w:rPr>
          <w:rStyle w:val="LS2Tag"/>
          <w:bCs w:val="0"/>
          <w:rPrChange w:id="2009" w:author="Terje Kolderup" w:date="2020-01-24T12:48:00Z">
            <w:rPr>
              <w:rStyle w:val="LS2Keyword"/>
              <w:lang w:val="nb-NO"/>
            </w:rPr>
          </w:rPrChange>
        </w:rPr>
        <w:t>function</w:t>
      </w:r>
      <w:r w:rsidR="007B48DD" w:rsidRPr="00017038">
        <w:rPr>
          <w:rFonts w:ascii="Consolas" w:hAnsi="Consolas"/>
          <w:rPrChange w:id="2010" w:author="Terje Kolderup" w:date="2020-01-29T10:02:00Z">
            <w:rPr>
              <w:lang w:val="nb-NO"/>
            </w:rPr>
          </w:rPrChange>
        </w:rPr>
        <w:t xml:space="preserve"> () {</w:t>
      </w:r>
      <w:r w:rsidR="007B48DD" w:rsidRPr="00017038">
        <w:rPr>
          <w:rFonts w:ascii="Consolas" w:hAnsi="Consolas"/>
          <w:rPrChange w:id="2011" w:author="Terje Kolderup" w:date="2020-01-29T10:02:00Z">
            <w:rPr>
              <w:lang w:val="nb-NO"/>
            </w:rPr>
          </w:rPrChange>
        </w:rPr>
        <w:br/>
        <w:t xml:space="preserve">                    </w:t>
      </w:r>
      <w:r w:rsidR="007B48DD" w:rsidRPr="00D148A9">
        <w:rPr>
          <w:rStyle w:val="LS2Keyword"/>
          <w:rPrChange w:id="2012" w:author="Terje Kolderup" w:date="2020-01-29T10:02:00Z">
            <w:rPr>
              <w:rStyle w:val="LS2Keyword"/>
              <w:lang w:val="nb-NO"/>
            </w:rPr>
          </w:rPrChange>
        </w:rPr>
        <w:t>let</w:t>
      </w:r>
      <w:r w:rsidR="007B48DD" w:rsidRPr="00017038">
        <w:rPr>
          <w:rFonts w:ascii="Consolas" w:hAnsi="Consolas"/>
          <w:rPrChange w:id="2013" w:author="Terje Kolderup" w:date="2020-01-29T10:02:00Z">
            <w:rPr>
              <w:lang w:val="nb-NO"/>
            </w:rPr>
          </w:rPrChange>
        </w:rPr>
        <w:t xml:space="preserve"> </w:t>
      </w:r>
      <w:proofErr w:type="spellStart"/>
      <w:r w:rsidR="007B48DD" w:rsidRPr="00017038">
        <w:rPr>
          <w:rFonts w:ascii="Consolas" w:hAnsi="Consolas"/>
          <w:rPrChange w:id="2014" w:author="Terje Kolderup" w:date="2020-01-29T10:02:00Z">
            <w:rPr>
              <w:lang w:val="nb-NO"/>
            </w:rPr>
          </w:rPrChange>
        </w:rPr>
        <w:t>verdi</w:t>
      </w:r>
      <w:proofErr w:type="spellEnd"/>
      <w:r w:rsidR="007B48DD" w:rsidRPr="00017038">
        <w:rPr>
          <w:rFonts w:ascii="Consolas" w:hAnsi="Consolas"/>
          <w:rPrChange w:id="2015" w:author="Terje Kolderup" w:date="2020-01-29T10:02:00Z">
            <w:rPr>
              <w:lang w:val="nb-NO"/>
            </w:rPr>
          </w:rPrChange>
        </w:rPr>
        <w:t xml:space="preserve"> </w:t>
      </w:r>
      <w:r w:rsidR="007B48DD" w:rsidRPr="00D148A9">
        <w:rPr>
          <w:rStyle w:val="LS2Operator"/>
          <w:rPrChange w:id="2016" w:author="Terje Kolderup" w:date="2020-01-29T10:02:00Z">
            <w:rPr>
              <w:rStyle w:val="LS2Operator"/>
              <w:lang w:val="nb-NO"/>
            </w:rPr>
          </w:rPrChange>
        </w:rPr>
        <w:t>=</w:t>
      </w:r>
      <w:r w:rsidR="007B48DD" w:rsidRPr="00017038">
        <w:rPr>
          <w:rFonts w:ascii="Consolas" w:hAnsi="Consolas"/>
          <w:rPrChange w:id="2017" w:author="Terje Kolderup" w:date="2020-01-29T10:02:00Z">
            <w:rPr>
              <w:lang w:val="nb-NO"/>
            </w:rPr>
          </w:rPrChange>
        </w:rPr>
        <w:t xml:space="preserve"> </w:t>
      </w:r>
      <w:r w:rsidR="007B48DD" w:rsidRPr="00D148A9">
        <w:rPr>
          <w:rStyle w:val="LS2Keyword"/>
          <w:rPrChange w:id="2018" w:author="Terje Kolderup" w:date="2020-01-29T10:02:00Z">
            <w:rPr>
              <w:rStyle w:val="LS2Keyword"/>
              <w:lang w:val="nb-NO"/>
            </w:rPr>
          </w:rPrChange>
        </w:rPr>
        <w:t>!</w:t>
      </w:r>
      <w:proofErr w:type="spellStart"/>
      <w:r w:rsidR="007B48DD" w:rsidRPr="00D148A9">
        <w:rPr>
          <w:rStyle w:val="LS2Keyword"/>
          <w:rPrChange w:id="2019" w:author="Terje Kolderup" w:date="2020-01-29T10:02:00Z">
            <w:rPr>
              <w:rStyle w:val="LS2Keyword"/>
              <w:lang w:val="nb-NO"/>
            </w:rPr>
          </w:rPrChange>
        </w:rPr>
        <w:t>this</w:t>
      </w:r>
      <w:r w:rsidR="007B48DD" w:rsidRPr="00017038">
        <w:rPr>
          <w:rFonts w:ascii="Consolas" w:hAnsi="Consolas"/>
          <w:rPrChange w:id="2020" w:author="Terje Kolderup" w:date="2020-01-29T10:02:00Z">
            <w:rPr>
              <w:lang w:val="nb-NO"/>
            </w:rPr>
          </w:rPrChange>
        </w:rPr>
        <w:t>.personer.velgAlle</w:t>
      </w:r>
      <w:proofErr w:type="spellEnd"/>
      <w:r w:rsidR="007B48DD" w:rsidRPr="00017038">
        <w:rPr>
          <w:rFonts w:ascii="Consolas" w:hAnsi="Consolas"/>
          <w:rPrChange w:id="2021" w:author="Terje Kolderup" w:date="2020-01-29T10:02:00Z">
            <w:rPr>
              <w:lang w:val="nb-NO"/>
            </w:rPr>
          </w:rPrChange>
        </w:rPr>
        <w:t>;</w:t>
      </w:r>
      <w:r w:rsidR="007B48DD" w:rsidRPr="00017038">
        <w:rPr>
          <w:rFonts w:ascii="Consolas" w:hAnsi="Consolas"/>
          <w:rPrChange w:id="2022" w:author="Terje Kolderup" w:date="2020-01-29T10:02:00Z">
            <w:rPr>
              <w:lang w:val="nb-NO"/>
            </w:rPr>
          </w:rPrChange>
        </w:rPr>
        <w:br/>
        <w:t xml:space="preserve">                    </w:t>
      </w:r>
      <w:r w:rsidR="007B48DD" w:rsidRPr="00D148A9">
        <w:rPr>
          <w:rStyle w:val="LS2Keyword"/>
          <w:rPrChange w:id="2023" w:author="Terje Kolderup" w:date="2020-01-29T10:02:00Z">
            <w:rPr>
              <w:rStyle w:val="LS2Keyword"/>
              <w:lang w:val="nb-NO"/>
            </w:rPr>
          </w:rPrChange>
        </w:rPr>
        <w:t>for</w:t>
      </w:r>
      <w:r w:rsidR="007B48DD" w:rsidRPr="00017038">
        <w:rPr>
          <w:rFonts w:ascii="Consolas" w:hAnsi="Consolas"/>
          <w:rPrChange w:id="2024" w:author="Terje Kolderup" w:date="2020-01-29T10:02:00Z">
            <w:rPr>
              <w:lang w:val="nb-NO"/>
            </w:rPr>
          </w:rPrChange>
        </w:rPr>
        <w:t xml:space="preserve"> (</w:t>
      </w:r>
      <w:r w:rsidR="007B48DD" w:rsidRPr="00D148A9">
        <w:rPr>
          <w:rStyle w:val="LS2Keyword"/>
          <w:rPrChange w:id="2025" w:author="Terje Kolderup" w:date="2020-01-29T10:02:00Z">
            <w:rPr>
              <w:rStyle w:val="LS2Keyword"/>
              <w:lang w:val="nb-NO"/>
            </w:rPr>
          </w:rPrChange>
        </w:rPr>
        <w:t>let</w:t>
      </w:r>
      <w:r w:rsidR="007B48DD" w:rsidRPr="00017038">
        <w:rPr>
          <w:rFonts w:ascii="Consolas" w:hAnsi="Consolas"/>
          <w:rPrChange w:id="2026" w:author="Terje Kolderup" w:date="2020-01-29T10:02:00Z">
            <w:rPr>
              <w:lang w:val="nb-NO"/>
            </w:rPr>
          </w:rPrChange>
        </w:rPr>
        <w:t xml:space="preserve"> person </w:t>
      </w:r>
      <w:r w:rsidR="007B48DD" w:rsidRPr="00D148A9">
        <w:rPr>
          <w:rStyle w:val="LS2Keyword"/>
          <w:rPrChange w:id="2027" w:author="Terje Kolderup" w:date="2020-01-29T10:02:00Z">
            <w:rPr>
              <w:rStyle w:val="LS2Keyword"/>
              <w:lang w:val="nb-NO"/>
            </w:rPr>
          </w:rPrChange>
        </w:rPr>
        <w:t>of</w:t>
      </w:r>
      <w:r w:rsidR="007B48DD" w:rsidRPr="00017038">
        <w:rPr>
          <w:rFonts w:ascii="Consolas" w:hAnsi="Consolas"/>
          <w:rPrChange w:id="2028" w:author="Terje Kolderup" w:date="2020-01-29T10:02:00Z">
            <w:rPr>
              <w:lang w:val="nb-NO"/>
            </w:rPr>
          </w:rPrChange>
        </w:rPr>
        <w:t xml:space="preserve"> </w:t>
      </w:r>
      <w:proofErr w:type="spellStart"/>
      <w:r w:rsidR="007B48DD" w:rsidRPr="00D148A9">
        <w:rPr>
          <w:rStyle w:val="LS2Keyword"/>
          <w:rPrChange w:id="2029" w:author="Terje Kolderup" w:date="2020-01-29T10:02:00Z">
            <w:rPr>
              <w:rStyle w:val="LS2Keyword"/>
              <w:lang w:val="nb-NO"/>
            </w:rPr>
          </w:rPrChange>
        </w:rPr>
        <w:t>this</w:t>
      </w:r>
      <w:r w:rsidR="007B48DD" w:rsidRPr="00017038">
        <w:rPr>
          <w:rFonts w:ascii="Consolas" w:hAnsi="Consolas"/>
          <w:rPrChange w:id="2030" w:author="Terje Kolderup" w:date="2020-01-29T10:02:00Z">
            <w:rPr>
              <w:lang w:val="nb-NO"/>
            </w:rPr>
          </w:rPrChange>
        </w:rPr>
        <w:t>.personer.liste</w:t>
      </w:r>
      <w:proofErr w:type="spellEnd"/>
      <w:r w:rsidR="007B48DD" w:rsidRPr="00017038">
        <w:rPr>
          <w:rFonts w:ascii="Consolas" w:hAnsi="Consolas"/>
          <w:rPrChange w:id="2031" w:author="Terje Kolderup" w:date="2020-01-29T10:02:00Z">
            <w:rPr>
              <w:lang w:val="nb-NO"/>
            </w:rPr>
          </w:rPrChange>
        </w:rPr>
        <w:t>) {</w:t>
      </w:r>
      <w:r w:rsidR="007B48DD" w:rsidRPr="00017038">
        <w:rPr>
          <w:rFonts w:ascii="Consolas" w:hAnsi="Consolas"/>
          <w:rPrChange w:id="2032" w:author="Terje Kolderup" w:date="2020-01-29T10:02:00Z">
            <w:rPr>
              <w:lang w:val="nb-NO"/>
            </w:rPr>
          </w:rPrChange>
        </w:rPr>
        <w:br/>
        <w:t xml:space="preserve">                        </w:t>
      </w:r>
      <w:proofErr w:type="spellStart"/>
      <w:r w:rsidR="007B48DD" w:rsidRPr="00017038">
        <w:rPr>
          <w:rFonts w:ascii="Consolas" w:hAnsi="Consolas"/>
          <w:rPrChange w:id="2033" w:author="Terje Kolderup" w:date="2020-01-29T10:02:00Z">
            <w:rPr>
              <w:lang w:val="nb-NO"/>
            </w:rPr>
          </w:rPrChange>
        </w:rPr>
        <w:t>person.erValgt</w:t>
      </w:r>
      <w:proofErr w:type="spellEnd"/>
      <w:r w:rsidR="007B48DD" w:rsidRPr="00017038">
        <w:rPr>
          <w:rFonts w:ascii="Consolas" w:hAnsi="Consolas"/>
          <w:rPrChange w:id="2034" w:author="Terje Kolderup" w:date="2020-01-29T10:02:00Z">
            <w:rPr>
              <w:lang w:val="nb-NO"/>
            </w:rPr>
          </w:rPrChange>
        </w:rPr>
        <w:t xml:space="preserve"> </w:t>
      </w:r>
      <w:r w:rsidR="007B48DD" w:rsidRPr="00D148A9">
        <w:rPr>
          <w:rStyle w:val="LS2Operator"/>
          <w:rPrChange w:id="2035" w:author="Terje Kolderup" w:date="2020-01-29T10:02:00Z">
            <w:rPr>
              <w:rStyle w:val="LS2Operator"/>
              <w:lang w:val="nb-NO"/>
            </w:rPr>
          </w:rPrChange>
        </w:rPr>
        <w:t>=</w:t>
      </w:r>
      <w:r w:rsidR="007B48DD" w:rsidRPr="00017038">
        <w:rPr>
          <w:rFonts w:ascii="Consolas" w:hAnsi="Consolas"/>
          <w:rPrChange w:id="2036" w:author="Terje Kolderup" w:date="2020-01-29T10:02:00Z">
            <w:rPr>
              <w:lang w:val="nb-NO"/>
            </w:rPr>
          </w:rPrChange>
        </w:rPr>
        <w:t xml:space="preserve"> </w:t>
      </w:r>
      <w:proofErr w:type="spellStart"/>
      <w:r w:rsidR="007B48DD" w:rsidRPr="00017038">
        <w:rPr>
          <w:rFonts w:ascii="Consolas" w:hAnsi="Consolas"/>
          <w:rPrChange w:id="2037" w:author="Terje Kolderup" w:date="2020-01-29T10:02:00Z">
            <w:rPr>
              <w:lang w:val="nb-NO"/>
            </w:rPr>
          </w:rPrChange>
        </w:rPr>
        <w:t>verdi</w:t>
      </w:r>
      <w:proofErr w:type="spellEnd"/>
      <w:r w:rsidR="007B48DD" w:rsidRPr="00017038">
        <w:rPr>
          <w:rFonts w:ascii="Consolas" w:hAnsi="Consolas"/>
          <w:rPrChange w:id="2038" w:author="Terje Kolderup" w:date="2020-01-29T10:02:00Z">
            <w:rPr>
              <w:lang w:val="nb-NO"/>
            </w:rPr>
          </w:rPrChange>
        </w:rPr>
        <w:t>;</w:t>
      </w:r>
      <w:r w:rsidR="007B48DD" w:rsidRPr="00017038">
        <w:rPr>
          <w:rFonts w:ascii="Consolas" w:hAnsi="Consolas"/>
          <w:rPrChange w:id="2039" w:author="Terje Kolderup" w:date="2020-01-29T10:02:00Z">
            <w:rPr>
              <w:lang w:val="nb-NO"/>
            </w:rPr>
          </w:rPrChange>
        </w:rPr>
        <w:br/>
        <w:t xml:space="preserve">                    }</w:t>
      </w:r>
      <w:r w:rsidR="007B48DD" w:rsidRPr="00017038">
        <w:rPr>
          <w:rFonts w:ascii="Consolas" w:hAnsi="Consolas"/>
          <w:rPrChange w:id="2040" w:author="Terje Kolderup" w:date="2020-01-29T10:02:00Z">
            <w:rPr>
              <w:lang w:val="nb-NO"/>
            </w:rPr>
          </w:rPrChange>
        </w:rPr>
        <w:br/>
        <w:t xml:space="preserve">                },</w:t>
      </w:r>
      <w:r w:rsidR="007B48DD" w:rsidRPr="00017038">
        <w:rPr>
          <w:rFonts w:ascii="Consolas" w:hAnsi="Consolas"/>
          <w:rPrChange w:id="2041" w:author="Terje Kolderup" w:date="2020-01-29T10:02:00Z">
            <w:rPr>
              <w:lang w:val="nb-NO"/>
            </w:rPr>
          </w:rPrChange>
        </w:rPr>
        <w:br/>
        <w:t xml:space="preserve">                </w:t>
      </w:r>
      <w:proofErr w:type="spellStart"/>
      <w:r w:rsidR="007B48DD" w:rsidRPr="00D148A9">
        <w:rPr>
          <w:rStyle w:val="LS2Attribute"/>
          <w:rPrChange w:id="2042" w:author="Terje Kolderup" w:date="2020-01-29T10:02:00Z">
            <w:rPr>
              <w:rStyle w:val="LS2Attribute"/>
              <w:lang w:val="nb-NO"/>
            </w:rPr>
          </w:rPrChange>
        </w:rPr>
        <w:t>slettPerson</w:t>
      </w:r>
      <w:proofErr w:type="spellEnd"/>
      <w:r w:rsidR="007B48DD" w:rsidRPr="00017038">
        <w:rPr>
          <w:rFonts w:ascii="Consolas" w:hAnsi="Consolas"/>
          <w:rPrChange w:id="2043" w:author="Terje Kolderup" w:date="2020-01-29T10:02:00Z">
            <w:rPr>
              <w:lang w:val="nb-NO"/>
            </w:rPr>
          </w:rPrChange>
        </w:rPr>
        <w:t xml:space="preserve">: </w:t>
      </w:r>
      <w:r w:rsidR="007B48DD" w:rsidRPr="003002AA">
        <w:rPr>
          <w:rStyle w:val="LS2Tag"/>
          <w:bCs w:val="0"/>
          <w:rPrChange w:id="2044" w:author="Terje Kolderup" w:date="2020-01-24T12:48:00Z">
            <w:rPr>
              <w:rStyle w:val="LS2Keyword"/>
              <w:lang w:val="nb-NO"/>
            </w:rPr>
          </w:rPrChange>
        </w:rPr>
        <w:t>function</w:t>
      </w:r>
      <w:r w:rsidR="007B48DD" w:rsidRPr="00017038">
        <w:rPr>
          <w:rFonts w:ascii="Consolas" w:hAnsi="Consolas"/>
          <w:rPrChange w:id="2045" w:author="Terje Kolderup" w:date="2020-01-29T10:02:00Z">
            <w:rPr>
              <w:lang w:val="nb-NO"/>
            </w:rPr>
          </w:rPrChange>
        </w:rPr>
        <w:t xml:space="preserve"> (id) {</w:t>
      </w:r>
      <w:r w:rsidR="007B48DD" w:rsidRPr="00017038">
        <w:rPr>
          <w:rFonts w:ascii="Consolas" w:hAnsi="Consolas"/>
          <w:rPrChange w:id="2046" w:author="Terje Kolderup" w:date="2020-01-29T10:02:00Z">
            <w:rPr>
              <w:lang w:val="nb-NO"/>
            </w:rPr>
          </w:rPrChange>
        </w:rPr>
        <w:br/>
        <w:t xml:space="preserve">                    </w:t>
      </w:r>
      <w:r w:rsidR="007B48DD" w:rsidRPr="00D148A9">
        <w:rPr>
          <w:rStyle w:val="LS2Keyword"/>
          <w:rPrChange w:id="2047" w:author="Terje Kolderup" w:date="2020-01-29T10:02:00Z">
            <w:rPr>
              <w:rStyle w:val="LS2Keyword"/>
              <w:lang w:val="nb-NO"/>
            </w:rPr>
          </w:rPrChange>
        </w:rPr>
        <w:t>let</w:t>
      </w:r>
      <w:r w:rsidR="007B48DD" w:rsidRPr="00017038">
        <w:rPr>
          <w:rFonts w:ascii="Consolas" w:hAnsi="Consolas"/>
          <w:rPrChange w:id="2048" w:author="Terje Kolderup" w:date="2020-01-29T10:02:00Z">
            <w:rPr>
              <w:lang w:val="nb-NO"/>
            </w:rPr>
          </w:rPrChange>
        </w:rPr>
        <w:t xml:space="preserve"> index </w:t>
      </w:r>
      <w:r w:rsidR="007B48DD" w:rsidRPr="00D148A9">
        <w:rPr>
          <w:rStyle w:val="LS2Operator"/>
          <w:rPrChange w:id="2049" w:author="Terje Kolderup" w:date="2020-01-29T10:02:00Z">
            <w:rPr>
              <w:rStyle w:val="LS2Operator"/>
              <w:lang w:val="nb-NO"/>
            </w:rPr>
          </w:rPrChange>
        </w:rPr>
        <w:t>=</w:t>
      </w:r>
      <w:r w:rsidR="007B48DD" w:rsidRPr="00017038">
        <w:rPr>
          <w:rFonts w:ascii="Consolas" w:hAnsi="Consolas"/>
          <w:rPrChange w:id="2050" w:author="Terje Kolderup" w:date="2020-01-29T10:02:00Z">
            <w:rPr>
              <w:lang w:val="nb-NO"/>
            </w:rPr>
          </w:rPrChange>
        </w:rPr>
        <w:t xml:space="preserve"> </w:t>
      </w:r>
      <w:proofErr w:type="spellStart"/>
      <w:r w:rsidR="007B48DD" w:rsidRPr="00D148A9">
        <w:rPr>
          <w:rStyle w:val="LS2Keyword"/>
          <w:rPrChange w:id="2051" w:author="Terje Kolderup" w:date="2020-01-29T10:02:00Z">
            <w:rPr>
              <w:rStyle w:val="LS2Keyword"/>
              <w:lang w:val="nb-NO"/>
            </w:rPr>
          </w:rPrChange>
        </w:rPr>
        <w:t>this</w:t>
      </w:r>
      <w:r w:rsidR="007B48DD" w:rsidRPr="00017038">
        <w:rPr>
          <w:rFonts w:ascii="Consolas" w:hAnsi="Consolas"/>
          <w:rPrChange w:id="2052" w:author="Terje Kolderup" w:date="2020-01-29T10:02:00Z">
            <w:rPr>
              <w:lang w:val="nb-NO"/>
            </w:rPr>
          </w:rPrChange>
        </w:rPr>
        <w:t>.personer.liste</w:t>
      </w:r>
      <w:proofErr w:type="spellEnd"/>
      <w:r w:rsidR="00FB0DD9" w:rsidRPr="00017038">
        <w:rPr>
          <w:rFonts w:ascii="Consolas" w:hAnsi="Consolas"/>
          <w:rPrChange w:id="2053" w:author="Terje Kolderup" w:date="2020-01-29T10:02:00Z">
            <w:rPr>
              <w:lang w:val="nb-NO"/>
            </w:rPr>
          </w:rPrChange>
        </w:rPr>
        <w:br/>
        <w:t xml:space="preserve">                                    </w:t>
      </w:r>
      <w:r w:rsidR="007B48DD" w:rsidRPr="00017038">
        <w:rPr>
          <w:rFonts w:ascii="Consolas" w:hAnsi="Consolas"/>
          <w:rPrChange w:id="2054" w:author="Terje Kolderup" w:date="2020-01-29T10:02:00Z">
            <w:rPr>
              <w:lang w:val="nb-NO"/>
            </w:rPr>
          </w:rPrChange>
        </w:rPr>
        <w:t>.</w:t>
      </w:r>
      <w:proofErr w:type="spellStart"/>
      <w:r w:rsidR="007B48DD" w:rsidRPr="00017038">
        <w:rPr>
          <w:rFonts w:ascii="Consolas" w:hAnsi="Consolas"/>
          <w:rPrChange w:id="2055" w:author="Terje Kolderup" w:date="2020-01-29T10:02:00Z">
            <w:rPr>
              <w:lang w:val="nb-NO"/>
            </w:rPr>
          </w:rPrChange>
        </w:rPr>
        <w:t>findIndex</w:t>
      </w:r>
      <w:proofErr w:type="spellEnd"/>
      <w:r w:rsidR="007B48DD" w:rsidRPr="00017038">
        <w:rPr>
          <w:rFonts w:ascii="Consolas" w:hAnsi="Consolas"/>
          <w:rPrChange w:id="2056" w:author="Terje Kolderup" w:date="2020-01-29T10:02:00Z">
            <w:rPr>
              <w:lang w:val="nb-NO"/>
            </w:rPr>
          </w:rPrChange>
        </w:rPr>
        <w:t xml:space="preserve">((p </w:t>
      </w:r>
      <w:r w:rsidR="007B48DD" w:rsidRPr="00D148A9">
        <w:rPr>
          <w:rStyle w:val="LS2Operator"/>
          <w:rPrChange w:id="2057" w:author="Terje Kolderup" w:date="2020-01-29T10:02:00Z">
            <w:rPr>
              <w:rStyle w:val="LS2Operator"/>
              <w:lang w:val="nb-NO"/>
            </w:rPr>
          </w:rPrChange>
        </w:rPr>
        <w:t>=&gt;</w:t>
      </w:r>
      <w:r w:rsidR="007B48DD" w:rsidRPr="00017038">
        <w:rPr>
          <w:rFonts w:ascii="Consolas" w:hAnsi="Consolas"/>
          <w:rPrChange w:id="2058" w:author="Terje Kolderup" w:date="2020-01-29T10:02:00Z">
            <w:rPr>
              <w:lang w:val="nb-NO"/>
            </w:rPr>
          </w:rPrChange>
        </w:rPr>
        <w:t xml:space="preserve"> p.id </w:t>
      </w:r>
      <w:r w:rsidR="007B48DD" w:rsidRPr="00D148A9">
        <w:rPr>
          <w:rStyle w:val="LS2Operator"/>
          <w:rPrChange w:id="2059" w:author="Terje Kolderup" w:date="2020-01-29T10:02:00Z">
            <w:rPr>
              <w:rStyle w:val="LS2Operator"/>
              <w:lang w:val="nb-NO"/>
            </w:rPr>
          </w:rPrChange>
        </w:rPr>
        <w:t>===</w:t>
      </w:r>
      <w:r w:rsidR="007B48DD" w:rsidRPr="00017038">
        <w:rPr>
          <w:rFonts w:ascii="Consolas" w:hAnsi="Consolas"/>
          <w:rPrChange w:id="2060" w:author="Terje Kolderup" w:date="2020-01-29T10:02:00Z">
            <w:rPr>
              <w:lang w:val="nb-NO"/>
            </w:rPr>
          </w:rPrChange>
        </w:rPr>
        <w:t xml:space="preserve"> id));</w:t>
      </w:r>
      <w:r w:rsidR="007B48DD" w:rsidRPr="00017038">
        <w:rPr>
          <w:rFonts w:ascii="Consolas" w:hAnsi="Consolas"/>
          <w:rPrChange w:id="2061" w:author="Terje Kolderup" w:date="2020-01-29T10:02:00Z">
            <w:rPr>
              <w:lang w:val="nb-NO"/>
            </w:rPr>
          </w:rPrChange>
        </w:rPr>
        <w:br/>
        <w:t xml:space="preserve">                    </w:t>
      </w:r>
      <w:r w:rsidR="007B48DD" w:rsidRPr="00D148A9">
        <w:rPr>
          <w:rStyle w:val="LS2Keyword"/>
          <w:rPrChange w:id="2062" w:author="Terje Kolderup" w:date="2020-01-29T10:02:00Z">
            <w:rPr>
              <w:rStyle w:val="LS2Keyword"/>
              <w:lang w:val="nb-NO"/>
            </w:rPr>
          </w:rPrChange>
        </w:rPr>
        <w:t>if</w:t>
      </w:r>
      <w:r w:rsidR="007B48DD" w:rsidRPr="00017038">
        <w:rPr>
          <w:rFonts w:ascii="Consolas" w:hAnsi="Consolas"/>
          <w:rPrChange w:id="2063" w:author="Terje Kolderup" w:date="2020-01-29T10:02:00Z">
            <w:rPr>
              <w:lang w:val="nb-NO"/>
            </w:rPr>
          </w:rPrChange>
        </w:rPr>
        <w:t xml:space="preserve"> (index </w:t>
      </w:r>
      <w:r w:rsidR="007B48DD" w:rsidRPr="00D148A9">
        <w:rPr>
          <w:rStyle w:val="LS2Operator"/>
          <w:rPrChange w:id="2064" w:author="Terje Kolderup" w:date="2020-01-29T10:02:00Z">
            <w:rPr>
              <w:rStyle w:val="LS2Operator"/>
              <w:lang w:val="nb-NO"/>
            </w:rPr>
          </w:rPrChange>
        </w:rPr>
        <w:t>==</w:t>
      </w:r>
      <w:r w:rsidR="007B48DD" w:rsidRPr="00017038">
        <w:rPr>
          <w:rFonts w:ascii="Consolas" w:hAnsi="Consolas"/>
          <w:rPrChange w:id="2065" w:author="Terje Kolderup" w:date="2020-01-29T10:02:00Z">
            <w:rPr>
              <w:lang w:val="nb-NO"/>
            </w:rPr>
          </w:rPrChange>
        </w:rPr>
        <w:t xml:space="preserve"> </w:t>
      </w:r>
      <w:r w:rsidR="007B48DD" w:rsidRPr="00D148A9">
        <w:rPr>
          <w:rStyle w:val="LS2NumVal"/>
          <w:rPrChange w:id="2066" w:author="Terje Kolderup" w:date="2020-01-29T10:02:00Z">
            <w:rPr>
              <w:rStyle w:val="LS2NumVal"/>
              <w:lang w:val="nb-NO"/>
            </w:rPr>
          </w:rPrChange>
        </w:rPr>
        <w:t>-1</w:t>
      </w:r>
      <w:r w:rsidR="007B48DD" w:rsidRPr="00017038">
        <w:rPr>
          <w:rFonts w:ascii="Consolas" w:hAnsi="Consolas"/>
          <w:rPrChange w:id="2067" w:author="Terje Kolderup" w:date="2020-01-29T10:02:00Z">
            <w:rPr>
              <w:lang w:val="nb-NO"/>
            </w:rPr>
          </w:rPrChange>
        </w:rPr>
        <w:t xml:space="preserve">) </w:t>
      </w:r>
      <w:r w:rsidR="007B48DD" w:rsidRPr="00D148A9">
        <w:rPr>
          <w:rStyle w:val="LS2Keyword"/>
          <w:rPrChange w:id="2068" w:author="Terje Kolderup" w:date="2020-01-29T10:02:00Z">
            <w:rPr>
              <w:rStyle w:val="LS2Keyword"/>
              <w:lang w:val="nb-NO"/>
            </w:rPr>
          </w:rPrChange>
        </w:rPr>
        <w:t>return</w:t>
      </w:r>
      <w:r w:rsidR="007B48DD" w:rsidRPr="00017038">
        <w:rPr>
          <w:rFonts w:ascii="Consolas" w:hAnsi="Consolas"/>
          <w:rPrChange w:id="2069" w:author="Terje Kolderup" w:date="2020-01-29T10:02:00Z">
            <w:rPr>
              <w:lang w:val="nb-NO"/>
            </w:rPr>
          </w:rPrChange>
        </w:rPr>
        <w:t>;</w:t>
      </w:r>
      <w:r w:rsidR="007B48DD" w:rsidRPr="00017038">
        <w:rPr>
          <w:rFonts w:ascii="Consolas" w:hAnsi="Consolas"/>
          <w:rPrChange w:id="2070" w:author="Terje Kolderup" w:date="2020-01-29T10:02:00Z">
            <w:rPr>
              <w:lang w:val="nb-NO"/>
            </w:rPr>
          </w:rPrChange>
        </w:rPr>
        <w:br/>
        <w:t xml:space="preserve">                    </w:t>
      </w:r>
      <w:proofErr w:type="spellStart"/>
      <w:r w:rsidR="007B48DD" w:rsidRPr="00D148A9">
        <w:rPr>
          <w:rStyle w:val="LS2Keyword"/>
          <w:rPrChange w:id="2071" w:author="Terje Kolderup" w:date="2020-01-29T10:02:00Z">
            <w:rPr>
              <w:rStyle w:val="LS2Keyword"/>
              <w:lang w:val="nb-NO"/>
            </w:rPr>
          </w:rPrChange>
        </w:rPr>
        <w:t>this</w:t>
      </w:r>
      <w:r w:rsidR="007B48DD" w:rsidRPr="00017038">
        <w:rPr>
          <w:rFonts w:ascii="Consolas" w:hAnsi="Consolas"/>
          <w:rPrChange w:id="2072" w:author="Terje Kolderup" w:date="2020-01-29T10:02:00Z">
            <w:rPr>
              <w:lang w:val="nb-NO"/>
            </w:rPr>
          </w:rPrChange>
        </w:rPr>
        <w:t>.personer.liste.splice</w:t>
      </w:r>
      <w:proofErr w:type="spellEnd"/>
      <w:r w:rsidR="007B48DD" w:rsidRPr="00017038">
        <w:rPr>
          <w:rFonts w:ascii="Consolas" w:hAnsi="Consolas"/>
          <w:rPrChange w:id="2073" w:author="Terje Kolderup" w:date="2020-01-29T10:02:00Z">
            <w:rPr>
              <w:lang w:val="nb-NO"/>
            </w:rPr>
          </w:rPrChange>
        </w:rPr>
        <w:t xml:space="preserve">(index, </w:t>
      </w:r>
      <w:r w:rsidR="007B48DD" w:rsidRPr="00D148A9">
        <w:rPr>
          <w:rStyle w:val="LS2NumVal"/>
          <w:rPrChange w:id="2074" w:author="Terje Kolderup" w:date="2020-01-29T10:02:00Z">
            <w:rPr>
              <w:rStyle w:val="LS2NumVal"/>
              <w:lang w:val="nb-NO"/>
            </w:rPr>
          </w:rPrChange>
        </w:rPr>
        <w:t>1</w:t>
      </w:r>
      <w:r w:rsidR="007B48DD" w:rsidRPr="00017038">
        <w:rPr>
          <w:rFonts w:ascii="Consolas" w:hAnsi="Consolas"/>
          <w:rPrChange w:id="2075" w:author="Terje Kolderup" w:date="2020-01-29T10:02:00Z">
            <w:rPr>
              <w:lang w:val="nb-NO"/>
            </w:rPr>
          </w:rPrChange>
        </w:rPr>
        <w:t>);</w:t>
      </w:r>
      <w:r w:rsidR="007B48DD" w:rsidRPr="00017038">
        <w:rPr>
          <w:rFonts w:ascii="Consolas" w:hAnsi="Consolas"/>
          <w:rPrChange w:id="2076" w:author="Terje Kolderup" w:date="2020-01-29T10:02:00Z">
            <w:rPr>
              <w:lang w:val="nb-NO"/>
            </w:rPr>
          </w:rPrChange>
        </w:rPr>
        <w:br/>
        <w:t xml:space="preserve">                },</w:t>
      </w:r>
      <w:r w:rsidR="007B48DD" w:rsidRPr="00017038">
        <w:rPr>
          <w:rFonts w:ascii="Consolas" w:hAnsi="Consolas"/>
          <w:rPrChange w:id="2077" w:author="Terje Kolderup" w:date="2020-01-29T10:02:00Z">
            <w:rPr>
              <w:lang w:val="nb-NO"/>
            </w:rPr>
          </w:rPrChange>
        </w:rPr>
        <w:br/>
        <w:t xml:space="preserve">                </w:t>
      </w:r>
      <w:proofErr w:type="spellStart"/>
      <w:r w:rsidR="007B48DD" w:rsidRPr="00D148A9">
        <w:rPr>
          <w:rStyle w:val="LS2Attribute"/>
          <w:rPrChange w:id="2078" w:author="Terje Kolderup" w:date="2020-01-29T10:02:00Z">
            <w:rPr>
              <w:rStyle w:val="LS2Attribute"/>
              <w:lang w:val="nb-NO"/>
            </w:rPr>
          </w:rPrChange>
        </w:rPr>
        <w:t>leggTilPerson</w:t>
      </w:r>
      <w:proofErr w:type="spellEnd"/>
      <w:r w:rsidR="007B48DD" w:rsidRPr="00017038">
        <w:rPr>
          <w:rFonts w:ascii="Consolas" w:hAnsi="Consolas"/>
          <w:rPrChange w:id="2079" w:author="Terje Kolderup" w:date="2020-01-29T10:02:00Z">
            <w:rPr>
              <w:lang w:val="nb-NO"/>
            </w:rPr>
          </w:rPrChange>
        </w:rPr>
        <w:t xml:space="preserve">: </w:t>
      </w:r>
      <w:r w:rsidR="007B48DD" w:rsidRPr="003002AA">
        <w:rPr>
          <w:rStyle w:val="LS2Tag"/>
          <w:bCs w:val="0"/>
          <w:rPrChange w:id="2080" w:author="Terje Kolderup" w:date="2020-01-24T12:48:00Z">
            <w:rPr>
              <w:rStyle w:val="LS2Keyword"/>
              <w:lang w:val="nb-NO"/>
            </w:rPr>
          </w:rPrChange>
        </w:rPr>
        <w:t>function</w:t>
      </w:r>
      <w:r w:rsidR="007B48DD" w:rsidRPr="00017038">
        <w:rPr>
          <w:rFonts w:ascii="Consolas" w:hAnsi="Consolas"/>
          <w:rPrChange w:id="2081" w:author="Terje Kolderup" w:date="2020-01-29T10:02:00Z">
            <w:rPr>
              <w:lang w:val="nb-NO"/>
            </w:rPr>
          </w:rPrChange>
        </w:rPr>
        <w:t xml:space="preserve"> () {</w:t>
      </w:r>
      <w:r w:rsidR="007B48DD" w:rsidRPr="00017038">
        <w:rPr>
          <w:rFonts w:ascii="Consolas" w:hAnsi="Consolas"/>
          <w:rPrChange w:id="2082" w:author="Terje Kolderup" w:date="2020-01-29T10:02:00Z">
            <w:rPr>
              <w:lang w:val="nb-NO"/>
            </w:rPr>
          </w:rPrChange>
        </w:rPr>
        <w:br/>
        <w:t xml:space="preserve">                    </w:t>
      </w:r>
      <w:r w:rsidR="007B48DD" w:rsidRPr="00D148A9">
        <w:rPr>
          <w:rStyle w:val="LS2Keyword"/>
          <w:rPrChange w:id="2083" w:author="Terje Kolderup" w:date="2020-01-29T10:02:00Z">
            <w:rPr>
              <w:rStyle w:val="LS2Keyword"/>
              <w:lang w:val="nb-NO"/>
            </w:rPr>
          </w:rPrChange>
        </w:rPr>
        <w:t>const</w:t>
      </w:r>
      <w:r w:rsidR="007B48DD" w:rsidRPr="00017038">
        <w:rPr>
          <w:rFonts w:ascii="Consolas" w:hAnsi="Consolas"/>
          <w:rPrChange w:id="2084" w:author="Terje Kolderup" w:date="2020-01-29T10:02:00Z">
            <w:rPr>
              <w:lang w:val="nb-NO"/>
            </w:rPr>
          </w:rPrChange>
        </w:rPr>
        <w:t xml:space="preserve"> id </w:t>
      </w:r>
      <w:r w:rsidR="007B48DD" w:rsidRPr="00D148A9">
        <w:rPr>
          <w:rStyle w:val="LS2Operator"/>
          <w:rPrChange w:id="2085" w:author="Terje Kolderup" w:date="2020-01-29T10:02:00Z">
            <w:rPr>
              <w:rStyle w:val="LS2Operator"/>
              <w:lang w:val="nb-NO"/>
            </w:rPr>
          </w:rPrChange>
        </w:rPr>
        <w:t>=</w:t>
      </w:r>
      <w:r w:rsidR="007B48DD" w:rsidRPr="00017038">
        <w:rPr>
          <w:rFonts w:ascii="Consolas" w:hAnsi="Consolas"/>
          <w:rPrChange w:id="2086" w:author="Terje Kolderup" w:date="2020-01-29T10:02:00Z">
            <w:rPr>
              <w:lang w:val="nb-NO"/>
            </w:rPr>
          </w:rPrChange>
        </w:rPr>
        <w:t xml:space="preserve"> </w:t>
      </w:r>
      <w:r w:rsidR="003117E4" w:rsidRPr="00017038">
        <w:rPr>
          <w:rFonts w:ascii="Consolas" w:hAnsi="Consolas"/>
          <w:rPrChange w:id="2087" w:author="Terje Kolderup" w:date="2020-01-29T10:02:00Z">
            <w:rPr>
              <w:lang w:val="nb-NO"/>
            </w:rPr>
          </w:rPrChange>
        </w:rPr>
        <w:t xml:space="preserve">1 </w:t>
      </w:r>
      <w:r w:rsidR="003117E4" w:rsidRPr="00D148A9">
        <w:rPr>
          <w:rStyle w:val="LS2Operator"/>
          <w:rPrChange w:id="2088" w:author="Terje Kolderup" w:date="2020-01-29T10:02:00Z">
            <w:rPr>
              <w:rStyle w:val="LS2Operator"/>
              <w:lang w:val="nb-NO"/>
            </w:rPr>
          </w:rPrChange>
        </w:rPr>
        <w:t>+</w:t>
      </w:r>
      <w:r w:rsidR="003117E4" w:rsidRPr="00017038">
        <w:rPr>
          <w:rFonts w:ascii="Consolas" w:hAnsi="Consolas"/>
          <w:rPrChange w:id="2089" w:author="Terje Kolderup" w:date="2020-01-29T10:02:00Z">
            <w:rPr>
              <w:lang w:val="nb-NO"/>
            </w:rPr>
          </w:rPrChange>
        </w:rPr>
        <w:t xml:space="preserve"> </w:t>
      </w:r>
      <w:proofErr w:type="spellStart"/>
      <w:r w:rsidR="007B48DD" w:rsidRPr="00D148A9">
        <w:rPr>
          <w:rStyle w:val="LS2Keyword"/>
          <w:rPrChange w:id="2090" w:author="Terje Kolderup" w:date="2020-01-29T10:02:00Z">
            <w:rPr>
              <w:rStyle w:val="LS2Keyword"/>
              <w:lang w:val="nb-NO"/>
            </w:rPr>
          </w:rPrChange>
        </w:rPr>
        <w:t>this</w:t>
      </w:r>
      <w:r w:rsidR="007B48DD" w:rsidRPr="00017038">
        <w:rPr>
          <w:rFonts w:ascii="Consolas" w:hAnsi="Consolas"/>
          <w:rPrChange w:id="2091" w:author="Terje Kolderup" w:date="2020-01-29T10:02:00Z">
            <w:rPr>
              <w:lang w:val="nb-NO"/>
            </w:rPr>
          </w:rPrChange>
        </w:rPr>
        <w:t>.personer.liste</w:t>
      </w:r>
      <w:proofErr w:type="spellEnd"/>
      <w:r w:rsidR="007B48DD" w:rsidRPr="00017038">
        <w:rPr>
          <w:rFonts w:ascii="Consolas" w:hAnsi="Consolas"/>
          <w:rPrChange w:id="2092" w:author="Terje Kolderup" w:date="2020-01-29T10:02:00Z">
            <w:rPr>
              <w:lang w:val="nb-NO"/>
            </w:rPr>
          </w:rPrChange>
        </w:rPr>
        <w:br/>
        <w:t xml:space="preserve">                        .map(p </w:t>
      </w:r>
      <w:r w:rsidR="007B48DD" w:rsidRPr="00D148A9">
        <w:rPr>
          <w:rStyle w:val="LS2Operator"/>
          <w:rPrChange w:id="2093" w:author="Terje Kolderup" w:date="2020-01-29T10:02:00Z">
            <w:rPr>
              <w:rStyle w:val="LS2Operator"/>
              <w:lang w:val="nb-NO"/>
            </w:rPr>
          </w:rPrChange>
        </w:rPr>
        <w:t>=&gt;</w:t>
      </w:r>
      <w:r w:rsidR="007B48DD" w:rsidRPr="00017038">
        <w:rPr>
          <w:rFonts w:ascii="Consolas" w:hAnsi="Consolas"/>
          <w:rPrChange w:id="2094" w:author="Terje Kolderup" w:date="2020-01-29T10:02:00Z">
            <w:rPr>
              <w:lang w:val="nb-NO"/>
            </w:rPr>
          </w:rPrChange>
        </w:rPr>
        <w:t xml:space="preserve"> p.id)</w:t>
      </w:r>
      <w:r w:rsidR="003117E4" w:rsidRPr="00017038">
        <w:rPr>
          <w:rFonts w:ascii="Consolas" w:hAnsi="Consolas"/>
          <w:rPrChange w:id="2095" w:author="Terje Kolderup" w:date="2020-01-29T10:02:00Z">
            <w:rPr>
              <w:lang w:val="nb-NO"/>
            </w:rPr>
          </w:rPrChange>
        </w:rPr>
        <w:br/>
        <w:t xml:space="preserve">                        </w:t>
      </w:r>
      <w:r w:rsidR="007B48DD" w:rsidRPr="00017038">
        <w:rPr>
          <w:rFonts w:ascii="Consolas" w:hAnsi="Consolas"/>
          <w:rPrChange w:id="2096" w:author="Terje Kolderup" w:date="2020-01-29T10:02:00Z">
            <w:rPr>
              <w:lang w:val="nb-NO"/>
            </w:rPr>
          </w:rPrChange>
        </w:rPr>
        <w:t xml:space="preserve">.reduce((max, value) </w:t>
      </w:r>
      <w:r w:rsidR="007B48DD" w:rsidRPr="00D148A9">
        <w:rPr>
          <w:rStyle w:val="LS2Operator"/>
          <w:rPrChange w:id="2097" w:author="Terje Kolderup" w:date="2020-01-29T10:02:00Z">
            <w:rPr>
              <w:rStyle w:val="LS2Operator"/>
              <w:lang w:val="nb-NO"/>
            </w:rPr>
          </w:rPrChange>
        </w:rPr>
        <w:t>=&gt;</w:t>
      </w:r>
      <w:r w:rsidR="007B48DD" w:rsidRPr="00017038">
        <w:rPr>
          <w:rFonts w:ascii="Consolas" w:hAnsi="Consolas"/>
          <w:rPrChange w:id="2098" w:author="Terje Kolderup" w:date="2020-01-29T10:02:00Z">
            <w:rPr>
              <w:lang w:val="nb-NO"/>
            </w:rPr>
          </w:rPrChange>
        </w:rPr>
        <w:t xml:space="preserve"> </w:t>
      </w:r>
      <w:proofErr w:type="spellStart"/>
      <w:r w:rsidR="007B48DD" w:rsidRPr="00017038">
        <w:rPr>
          <w:rFonts w:ascii="Consolas" w:hAnsi="Consolas"/>
          <w:rPrChange w:id="2099" w:author="Terje Kolderup" w:date="2020-01-24T13:31:00Z">
            <w:rPr>
              <w:rStyle w:val="LS2Object"/>
              <w:lang w:val="nb-NO"/>
            </w:rPr>
          </w:rPrChange>
        </w:rPr>
        <w:t>Math</w:t>
      </w:r>
      <w:r w:rsidR="007B48DD" w:rsidRPr="00017038">
        <w:rPr>
          <w:rFonts w:ascii="Consolas" w:hAnsi="Consolas"/>
          <w:rPrChange w:id="2100" w:author="Terje Kolderup" w:date="2020-01-29T10:02:00Z">
            <w:rPr>
              <w:lang w:val="nb-NO"/>
            </w:rPr>
          </w:rPrChange>
        </w:rPr>
        <w:t>.max</w:t>
      </w:r>
      <w:proofErr w:type="spellEnd"/>
      <w:r w:rsidR="007B48DD" w:rsidRPr="00017038">
        <w:rPr>
          <w:rFonts w:ascii="Consolas" w:hAnsi="Consolas"/>
          <w:rPrChange w:id="2101" w:author="Terje Kolderup" w:date="2020-01-29T10:02:00Z">
            <w:rPr>
              <w:lang w:val="nb-NO"/>
            </w:rPr>
          </w:rPrChange>
        </w:rPr>
        <w:t xml:space="preserve">(max, value), </w:t>
      </w:r>
      <w:r w:rsidR="007B48DD" w:rsidRPr="00D148A9">
        <w:rPr>
          <w:rStyle w:val="LS2NumVal"/>
          <w:rPrChange w:id="2102" w:author="Terje Kolderup" w:date="2020-01-29T10:02:00Z">
            <w:rPr>
              <w:rStyle w:val="LS2NumVal"/>
              <w:lang w:val="nb-NO"/>
            </w:rPr>
          </w:rPrChange>
        </w:rPr>
        <w:t>-1</w:t>
      </w:r>
      <w:r w:rsidR="007B48DD" w:rsidRPr="00017038">
        <w:rPr>
          <w:rFonts w:ascii="Consolas" w:hAnsi="Consolas"/>
          <w:rPrChange w:id="2103" w:author="Terje Kolderup" w:date="2020-01-29T10:02:00Z">
            <w:rPr>
              <w:lang w:val="nb-NO"/>
            </w:rPr>
          </w:rPrChange>
        </w:rPr>
        <w:t>);</w:t>
      </w:r>
      <w:r w:rsidR="007B48DD" w:rsidRPr="00017038">
        <w:rPr>
          <w:rFonts w:ascii="Consolas" w:hAnsi="Consolas"/>
          <w:rPrChange w:id="2104" w:author="Terje Kolderup" w:date="2020-01-29T10:02:00Z">
            <w:rPr>
              <w:lang w:val="nb-NO"/>
            </w:rPr>
          </w:rPrChange>
        </w:rPr>
        <w:br/>
        <w:t xml:space="preserve">                    </w:t>
      </w:r>
      <w:proofErr w:type="spellStart"/>
      <w:r w:rsidR="007B48DD" w:rsidRPr="00D148A9">
        <w:rPr>
          <w:rStyle w:val="LS2Keyword"/>
          <w:rPrChange w:id="2105" w:author="Terje Kolderup" w:date="2020-01-29T10:02:00Z">
            <w:rPr>
              <w:rStyle w:val="LS2Keyword"/>
              <w:lang w:val="nb-NO"/>
            </w:rPr>
          </w:rPrChange>
        </w:rPr>
        <w:t>this</w:t>
      </w:r>
      <w:r w:rsidR="007B48DD" w:rsidRPr="00017038">
        <w:rPr>
          <w:rFonts w:ascii="Consolas" w:hAnsi="Consolas"/>
          <w:rPrChange w:id="2106" w:author="Terje Kolderup" w:date="2020-01-29T10:02:00Z">
            <w:rPr>
              <w:lang w:val="nb-NO"/>
            </w:rPr>
          </w:rPrChange>
        </w:rPr>
        <w:t>.personer.liste</w:t>
      </w:r>
      <w:proofErr w:type="spellEnd"/>
      <w:r w:rsidR="007B48DD" w:rsidRPr="00017038">
        <w:rPr>
          <w:rFonts w:ascii="Consolas" w:hAnsi="Consolas"/>
          <w:rPrChange w:id="2107" w:author="Terje Kolderup" w:date="2020-01-29T10:02:00Z">
            <w:rPr>
              <w:lang w:val="nb-NO"/>
            </w:rPr>
          </w:rPrChange>
        </w:rPr>
        <w:br/>
        <w:t xml:space="preserve">                        .push({ </w:t>
      </w:r>
      <w:r w:rsidR="0099177A" w:rsidRPr="00017038">
        <w:rPr>
          <w:rFonts w:ascii="Consolas" w:hAnsi="Consolas"/>
          <w:rPrChange w:id="2108" w:author="Terje Kolderup" w:date="2020-01-29T10:02:00Z">
            <w:rPr>
              <w:lang w:val="nb-NO"/>
            </w:rPr>
          </w:rPrChange>
        </w:rPr>
        <w:br/>
        <w:t xml:space="preserve">                         </w:t>
      </w:r>
      <w:r w:rsidR="000A0B08" w:rsidRPr="00017038">
        <w:rPr>
          <w:rFonts w:ascii="Consolas" w:hAnsi="Consolas"/>
          <w:rPrChange w:id="2109" w:author="Terje Kolderup" w:date="2020-01-29T10:02:00Z">
            <w:rPr>
              <w:lang w:val="nb-NO"/>
            </w:rPr>
          </w:rPrChange>
        </w:rPr>
        <w:t xml:space="preserve">    </w:t>
      </w:r>
      <w:r w:rsidR="007B48DD" w:rsidRPr="00D148A9">
        <w:rPr>
          <w:rStyle w:val="LS2Attribute"/>
          <w:rPrChange w:id="2110" w:author="Terje Kolderup" w:date="2020-01-29T10:02:00Z">
            <w:rPr>
              <w:rStyle w:val="LS2Attribute"/>
              <w:lang w:val="nb-NO"/>
            </w:rPr>
          </w:rPrChange>
        </w:rPr>
        <w:t>id</w:t>
      </w:r>
      <w:r w:rsidR="007B48DD" w:rsidRPr="00017038">
        <w:rPr>
          <w:rFonts w:ascii="Consolas" w:hAnsi="Consolas"/>
          <w:rPrChange w:id="2111" w:author="Terje Kolderup" w:date="2020-01-29T10:02:00Z">
            <w:rPr>
              <w:lang w:val="nb-NO"/>
            </w:rPr>
          </w:rPrChange>
        </w:rPr>
        <w:t xml:space="preserve">: id, </w:t>
      </w:r>
      <w:r w:rsidR="0099177A" w:rsidRPr="00017038">
        <w:rPr>
          <w:rFonts w:ascii="Consolas" w:hAnsi="Consolas"/>
          <w:rPrChange w:id="2112" w:author="Terje Kolderup" w:date="2020-01-29T10:02:00Z">
            <w:rPr>
              <w:lang w:val="nb-NO"/>
            </w:rPr>
          </w:rPrChange>
        </w:rPr>
        <w:br/>
        <w:t xml:space="preserve">                             </w:t>
      </w:r>
      <w:proofErr w:type="spellStart"/>
      <w:r w:rsidR="007B48DD" w:rsidRPr="00D148A9">
        <w:rPr>
          <w:rStyle w:val="LS2Attribute"/>
          <w:rPrChange w:id="2113" w:author="Terje Kolderup" w:date="2020-01-29T10:02:00Z">
            <w:rPr>
              <w:rStyle w:val="LS2Attribute"/>
              <w:lang w:val="nb-NO"/>
            </w:rPr>
          </w:rPrChange>
        </w:rPr>
        <w:t>navn</w:t>
      </w:r>
      <w:proofErr w:type="spellEnd"/>
      <w:r w:rsidR="007B48DD" w:rsidRPr="00017038">
        <w:rPr>
          <w:rFonts w:ascii="Consolas" w:hAnsi="Consolas"/>
          <w:rPrChange w:id="2114" w:author="Terje Kolderup" w:date="2020-01-29T10:02:00Z">
            <w:rPr>
              <w:lang w:val="nb-NO"/>
            </w:rPr>
          </w:rPrChange>
        </w:rPr>
        <w:t xml:space="preserve">: </w:t>
      </w:r>
      <w:proofErr w:type="spellStart"/>
      <w:r w:rsidR="007B48DD" w:rsidRPr="00D148A9">
        <w:rPr>
          <w:rStyle w:val="LS2Keyword"/>
          <w:rPrChange w:id="2115" w:author="Terje Kolderup" w:date="2020-01-29T10:02:00Z">
            <w:rPr>
              <w:rStyle w:val="LS2Keyword"/>
              <w:lang w:val="nb-NO"/>
            </w:rPr>
          </w:rPrChange>
        </w:rPr>
        <w:t>this</w:t>
      </w:r>
      <w:r w:rsidR="007B48DD" w:rsidRPr="00017038">
        <w:rPr>
          <w:rFonts w:ascii="Consolas" w:hAnsi="Consolas"/>
          <w:rPrChange w:id="2116" w:author="Terje Kolderup" w:date="2020-01-29T10:02:00Z">
            <w:rPr>
              <w:lang w:val="nb-NO"/>
            </w:rPr>
          </w:rPrChange>
        </w:rPr>
        <w:t>.personer.nyPerson</w:t>
      </w:r>
      <w:proofErr w:type="spellEnd"/>
      <w:r w:rsidR="007B48DD" w:rsidRPr="00017038">
        <w:rPr>
          <w:rFonts w:ascii="Consolas" w:hAnsi="Consolas"/>
          <w:rPrChange w:id="2117" w:author="Terje Kolderup" w:date="2020-01-29T10:02:00Z">
            <w:rPr>
              <w:lang w:val="nb-NO"/>
            </w:rPr>
          </w:rPrChange>
        </w:rPr>
        <w:t xml:space="preserve">, </w:t>
      </w:r>
      <w:r w:rsidR="0099177A" w:rsidRPr="00017038">
        <w:rPr>
          <w:rFonts w:ascii="Consolas" w:hAnsi="Consolas"/>
          <w:rPrChange w:id="2118" w:author="Terje Kolderup" w:date="2020-01-29T10:02:00Z">
            <w:rPr>
              <w:lang w:val="nb-NO"/>
            </w:rPr>
          </w:rPrChange>
        </w:rPr>
        <w:br/>
        <w:t xml:space="preserve">                             </w:t>
      </w:r>
      <w:proofErr w:type="spellStart"/>
      <w:r w:rsidR="007B48DD" w:rsidRPr="00D148A9">
        <w:rPr>
          <w:rStyle w:val="LS2Attribute"/>
          <w:rPrChange w:id="2119" w:author="Terje Kolderup" w:date="2020-01-29T10:02:00Z">
            <w:rPr>
              <w:rStyle w:val="LS2Attribute"/>
              <w:lang w:val="nb-NO"/>
            </w:rPr>
          </w:rPrChange>
        </w:rPr>
        <w:t>erValgt</w:t>
      </w:r>
      <w:proofErr w:type="spellEnd"/>
      <w:r w:rsidR="007B48DD" w:rsidRPr="00017038">
        <w:rPr>
          <w:rFonts w:ascii="Consolas" w:hAnsi="Consolas"/>
          <w:rPrChange w:id="2120" w:author="Terje Kolderup" w:date="2020-01-29T10:02:00Z">
            <w:rPr>
              <w:lang w:val="nb-NO"/>
            </w:rPr>
          </w:rPrChange>
        </w:rPr>
        <w:t xml:space="preserve">: </w:t>
      </w:r>
      <w:r w:rsidR="007B48DD" w:rsidRPr="00D148A9">
        <w:rPr>
          <w:rStyle w:val="LS2Keyword"/>
          <w:rPrChange w:id="2121" w:author="Terje Kolderup" w:date="2020-01-29T10:02:00Z">
            <w:rPr>
              <w:rStyle w:val="LS2Keyword"/>
              <w:lang w:val="nb-NO"/>
            </w:rPr>
          </w:rPrChange>
        </w:rPr>
        <w:t>true</w:t>
      </w:r>
      <w:r w:rsidR="007B48DD" w:rsidRPr="00017038">
        <w:rPr>
          <w:rFonts w:ascii="Consolas" w:hAnsi="Consolas"/>
          <w:rPrChange w:id="2122" w:author="Terje Kolderup" w:date="2020-01-29T10:02:00Z">
            <w:rPr>
              <w:lang w:val="nb-NO"/>
            </w:rPr>
          </w:rPrChange>
        </w:rPr>
        <w:t xml:space="preserve"> });</w:t>
      </w:r>
      <w:r w:rsidR="007B48DD" w:rsidRPr="00017038">
        <w:rPr>
          <w:rFonts w:ascii="Consolas" w:hAnsi="Consolas"/>
          <w:rPrChange w:id="2123" w:author="Terje Kolderup" w:date="2020-01-29T10:02:00Z">
            <w:rPr>
              <w:lang w:val="nb-NO"/>
            </w:rPr>
          </w:rPrChange>
        </w:rPr>
        <w:br/>
        <w:t xml:space="preserve">                },</w:t>
      </w:r>
      <w:r w:rsidR="007B48DD" w:rsidRPr="00017038">
        <w:rPr>
          <w:rFonts w:ascii="Consolas" w:hAnsi="Consolas"/>
          <w:rPrChange w:id="2124" w:author="Terje Kolderup" w:date="2020-01-29T10:02:00Z">
            <w:rPr>
              <w:lang w:val="nb-NO"/>
            </w:rPr>
          </w:rPrChange>
        </w:rPr>
        <w:br/>
        <w:t xml:space="preserve">                </w:t>
      </w:r>
      <w:proofErr w:type="spellStart"/>
      <w:r w:rsidR="007B48DD" w:rsidRPr="00D148A9">
        <w:rPr>
          <w:rStyle w:val="LS2Attribute"/>
          <w:rPrChange w:id="2125" w:author="Terje Kolderup" w:date="2020-01-29T10:02:00Z">
            <w:rPr>
              <w:rStyle w:val="LS2Attribute"/>
              <w:lang w:val="nb-NO"/>
            </w:rPr>
          </w:rPrChange>
        </w:rPr>
        <w:t>trekk</w:t>
      </w:r>
      <w:proofErr w:type="spellEnd"/>
      <w:r w:rsidR="007B48DD" w:rsidRPr="00017038">
        <w:rPr>
          <w:rFonts w:ascii="Consolas" w:hAnsi="Consolas"/>
          <w:rPrChange w:id="2126" w:author="Terje Kolderup" w:date="2020-01-29T10:02:00Z">
            <w:rPr>
              <w:lang w:val="nb-NO"/>
            </w:rPr>
          </w:rPrChange>
        </w:rPr>
        <w:t xml:space="preserve">: </w:t>
      </w:r>
      <w:r w:rsidR="007B48DD" w:rsidRPr="003002AA">
        <w:rPr>
          <w:rStyle w:val="LS2Tag"/>
          <w:bCs w:val="0"/>
          <w:rPrChange w:id="2127" w:author="Terje Kolderup" w:date="2020-01-24T12:48:00Z">
            <w:rPr>
              <w:rStyle w:val="LS2Keyword"/>
              <w:lang w:val="nb-NO"/>
            </w:rPr>
          </w:rPrChange>
        </w:rPr>
        <w:t>function</w:t>
      </w:r>
      <w:r w:rsidR="007B48DD" w:rsidRPr="00017038">
        <w:rPr>
          <w:rFonts w:ascii="Consolas" w:hAnsi="Consolas"/>
          <w:rPrChange w:id="2128" w:author="Terje Kolderup" w:date="2020-01-29T10:02:00Z">
            <w:rPr>
              <w:lang w:val="nb-NO"/>
            </w:rPr>
          </w:rPrChange>
        </w:rPr>
        <w:t xml:space="preserve"> () {</w:t>
      </w:r>
      <w:r w:rsidR="007B48DD" w:rsidRPr="00017038">
        <w:rPr>
          <w:rFonts w:ascii="Consolas" w:hAnsi="Consolas"/>
          <w:rPrChange w:id="2129" w:author="Terje Kolderup" w:date="2020-01-29T10:02:00Z">
            <w:rPr>
              <w:lang w:val="nb-NO"/>
            </w:rPr>
          </w:rPrChange>
        </w:rPr>
        <w:br/>
        <w:t xml:space="preserve">                    </w:t>
      </w:r>
      <w:r w:rsidR="007B48DD" w:rsidRPr="00D148A9">
        <w:rPr>
          <w:rStyle w:val="LS2Keyword"/>
          <w:rPrChange w:id="2130" w:author="Terje Kolderup" w:date="2020-01-29T10:02:00Z">
            <w:rPr>
              <w:rStyle w:val="LS2Keyword"/>
              <w:lang w:val="nb-NO"/>
            </w:rPr>
          </w:rPrChange>
        </w:rPr>
        <w:t>let</w:t>
      </w:r>
      <w:r w:rsidR="007B48DD" w:rsidRPr="00017038">
        <w:rPr>
          <w:rFonts w:ascii="Consolas" w:hAnsi="Consolas"/>
          <w:rPrChange w:id="2131" w:author="Terje Kolderup" w:date="2020-01-29T10:02:00Z">
            <w:rPr>
              <w:lang w:val="nb-NO"/>
            </w:rPr>
          </w:rPrChange>
        </w:rPr>
        <w:t xml:space="preserve"> </w:t>
      </w:r>
      <w:proofErr w:type="spellStart"/>
      <w:r w:rsidR="007B48DD" w:rsidRPr="00017038">
        <w:rPr>
          <w:rFonts w:ascii="Consolas" w:hAnsi="Consolas"/>
          <w:rPrChange w:id="2132" w:author="Terje Kolderup" w:date="2020-01-29T10:02:00Z">
            <w:rPr>
              <w:lang w:val="nb-NO"/>
            </w:rPr>
          </w:rPrChange>
        </w:rPr>
        <w:t>antall</w:t>
      </w:r>
      <w:proofErr w:type="spellEnd"/>
      <w:r w:rsidR="007B48DD" w:rsidRPr="00017038">
        <w:rPr>
          <w:rFonts w:ascii="Consolas" w:hAnsi="Consolas"/>
          <w:rPrChange w:id="2133" w:author="Terje Kolderup" w:date="2020-01-29T10:02:00Z">
            <w:rPr>
              <w:lang w:val="nb-NO"/>
            </w:rPr>
          </w:rPrChange>
        </w:rPr>
        <w:t xml:space="preserve"> </w:t>
      </w:r>
      <w:r w:rsidR="007B48DD" w:rsidRPr="00D148A9">
        <w:rPr>
          <w:rStyle w:val="LS2Operator"/>
          <w:rPrChange w:id="2134" w:author="Terje Kolderup" w:date="2020-01-29T10:02:00Z">
            <w:rPr>
              <w:rStyle w:val="LS2Operator"/>
              <w:lang w:val="nb-NO"/>
            </w:rPr>
          </w:rPrChange>
        </w:rPr>
        <w:t>=</w:t>
      </w:r>
      <w:r w:rsidR="007B48DD" w:rsidRPr="00017038">
        <w:rPr>
          <w:rFonts w:ascii="Consolas" w:hAnsi="Consolas"/>
          <w:rPrChange w:id="2135" w:author="Terje Kolderup" w:date="2020-01-29T10:02:00Z">
            <w:rPr>
              <w:lang w:val="nb-NO"/>
            </w:rPr>
          </w:rPrChange>
        </w:rPr>
        <w:t xml:space="preserve"> </w:t>
      </w:r>
      <w:proofErr w:type="spellStart"/>
      <w:r w:rsidR="007B48DD" w:rsidRPr="00D148A9">
        <w:rPr>
          <w:rStyle w:val="LS2Keyword"/>
          <w:rPrChange w:id="2136" w:author="Terje Kolderup" w:date="2020-01-29T10:02:00Z">
            <w:rPr>
              <w:rStyle w:val="LS2Keyword"/>
              <w:lang w:val="nb-NO"/>
            </w:rPr>
          </w:rPrChange>
        </w:rPr>
        <w:t>this</w:t>
      </w:r>
      <w:r w:rsidR="007B48DD" w:rsidRPr="00017038">
        <w:rPr>
          <w:rFonts w:ascii="Consolas" w:hAnsi="Consolas"/>
          <w:rPrChange w:id="2137" w:author="Terje Kolderup" w:date="2020-01-29T10:02:00Z">
            <w:rPr>
              <w:lang w:val="nb-NO"/>
            </w:rPr>
          </w:rPrChange>
        </w:rPr>
        <w:t>.personer.trekkAntall</w:t>
      </w:r>
      <w:proofErr w:type="spellEnd"/>
      <w:r w:rsidR="007B48DD" w:rsidRPr="00017038">
        <w:rPr>
          <w:rFonts w:ascii="Consolas" w:hAnsi="Consolas"/>
          <w:rPrChange w:id="2138" w:author="Terje Kolderup" w:date="2020-01-29T10:02:00Z">
            <w:rPr>
              <w:lang w:val="nb-NO"/>
            </w:rPr>
          </w:rPrChange>
        </w:rPr>
        <w:t>;</w:t>
      </w:r>
      <w:r w:rsidR="007B48DD" w:rsidRPr="00017038">
        <w:rPr>
          <w:rFonts w:ascii="Consolas" w:hAnsi="Consolas"/>
          <w:rPrChange w:id="2139" w:author="Terje Kolderup" w:date="2020-01-29T10:02:00Z">
            <w:rPr>
              <w:lang w:val="nb-NO"/>
            </w:rPr>
          </w:rPrChange>
        </w:rPr>
        <w:br/>
        <w:t xml:space="preserve">                    </w:t>
      </w:r>
      <w:r w:rsidR="007B48DD" w:rsidRPr="00D148A9">
        <w:rPr>
          <w:rStyle w:val="LS2Keyword"/>
          <w:rPrChange w:id="2140" w:author="Terje Kolderup" w:date="2020-01-29T10:02:00Z">
            <w:rPr>
              <w:rStyle w:val="LS2Keyword"/>
              <w:lang w:val="nb-NO"/>
            </w:rPr>
          </w:rPrChange>
        </w:rPr>
        <w:t>const</w:t>
      </w:r>
      <w:r w:rsidR="007B48DD" w:rsidRPr="00017038">
        <w:rPr>
          <w:rFonts w:ascii="Consolas" w:hAnsi="Consolas"/>
          <w:rPrChange w:id="2141" w:author="Terje Kolderup" w:date="2020-01-29T10:02:00Z">
            <w:rPr>
              <w:lang w:val="nb-NO"/>
            </w:rPr>
          </w:rPrChange>
        </w:rPr>
        <w:t xml:space="preserve"> </w:t>
      </w:r>
      <w:proofErr w:type="spellStart"/>
      <w:r w:rsidR="007B48DD" w:rsidRPr="00017038">
        <w:rPr>
          <w:rFonts w:ascii="Consolas" w:hAnsi="Consolas"/>
          <w:rPrChange w:id="2142" w:author="Terje Kolderup" w:date="2020-01-29T10:02:00Z">
            <w:rPr>
              <w:lang w:val="nb-NO"/>
            </w:rPr>
          </w:rPrChange>
        </w:rPr>
        <w:t>personerListe</w:t>
      </w:r>
      <w:proofErr w:type="spellEnd"/>
      <w:r w:rsidR="007B48DD" w:rsidRPr="00017038">
        <w:rPr>
          <w:rFonts w:ascii="Consolas" w:hAnsi="Consolas"/>
          <w:rPrChange w:id="2143" w:author="Terje Kolderup" w:date="2020-01-29T10:02:00Z">
            <w:rPr>
              <w:lang w:val="nb-NO"/>
            </w:rPr>
          </w:rPrChange>
        </w:rPr>
        <w:t xml:space="preserve"> </w:t>
      </w:r>
      <w:r w:rsidR="007B48DD" w:rsidRPr="00D148A9">
        <w:rPr>
          <w:rStyle w:val="LS2Operator"/>
          <w:rPrChange w:id="2144" w:author="Terje Kolderup" w:date="2020-01-29T10:02:00Z">
            <w:rPr>
              <w:rStyle w:val="LS2Operator"/>
              <w:lang w:val="nb-NO"/>
            </w:rPr>
          </w:rPrChange>
        </w:rPr>
        <w:t>=</w:t>
      </w:r>
      <w:r w:rsidR="007B48DD" w:rsidRPr="00017038">
        <w:rPr>
          <w:rFonts w:ascii="Consolas" w:hAnsi="Consolas"/>
          <w:rPrChange w:id="2145" w:author="Terje Kolderup" w:date="2020-01-29T10:02:00Z">
            <w:rPr>
              <w:lang w:val="nb-NO"/>
            </w:rPr>
          </w:rPrChange>
        </w:rPr>
        <w:t xml:space="preserve"> </w:t>
      </w:r>
      <w:proofErr w:type="spellStart"/>
      <w:r w:rsidR="007B48DD" w:rsidRPr="00D148A9">
        <w:rPr>
          <w:rStyle w:val="LS2Keyword"/>
          <w:rPrChange w:id="2146" w:author="Terje Kolderup" w:date="2020-01-29T10:02:00Z">
            <w:rPr>
              <w:rStyle w:val="LS2Keyword"/>
              <w:lang w:val="nb-NO"/>
            </w:rPr>
          </w:rPrChange>
        </w:rPr>
        <w:t>this</w:t>
      </w:r>
      <w:r w:rsidR="007B48DD" w:rsidRPr="00017038">
        <w:rPr>
          <w:rFonts w:ascii="Consolas" w:hAnsi="Consolas"/>
          <w:rPrChange w:id="2147" w:author="Terje Kolderup" w:date="2020-01-29T10:02:00Z">
            <w:rPr>
              <w:lang w:val="nb-NO"/>
            </w:rPr>
          </w:rPrChange>
        </w:rPr>
        <w:t>.personer.liste</w:t>
      </w:r>
      <w:proofErr w:type="spellEnd"/>
      <w:r w:rsidR="000D51E8" w:rsidRPr="00017038">
        <w:rPr>
          <w:rFonts w:ascii="Consolas" w:hAnsi="Consolas"/>
          <w:rPrChange w:id="2148" w:author="Terje Kolderup" w:date="2020-01-29T10:02:00Z">
            <w:rPr>
              <w:lang w:val="nb-NO"/>
            </w:rPr>
          </w:rPrChange>
        </w:rPr>
        <w:br/>
        <w:t xml:space="preserve">                                              </w:t>
      </w:r>
      <w:r w:rsidR="007B48DD" w:rsidRPr="00017038">
        <w:rPr>
          <w:rFonts w:ascii="Consolas" w:hAnsi="Consolas"/>
          <w:rPrChange w:id="2149" w:author="Terje Kolderup" w:date="2020-01-29T10:02:00Z">
            <w:rPr>
              <w:lang w:val="nb-NO"/>
            </w:rPr>
          </w:rPrChange>
        </w:rPr>
        <w:t xml:space="preserve">.filter(p </w:t>
      </w:r>
      <w:r w:rsidR="007B48DD" w:rsidRPr="00D148A9">
        <w:rPr>
          <w:rStyle w:val="LS2Operator"/>
          <w:rPrChange w:id="2150" w:author="Terje Kolderup" w:date="2020-01-29T10:02:00Z">
            <w:rPr>
              <w:rStyle w:val="LS2Operator"/>
              <w:lang w:val="nb-NO"/>
            </w:rPr>
          </w:rPrChange>
        </w:rPr>
        <w:t>=&gt;</w:t>
      </w:r>
      <w:r w:rsidR="007B48DD" w:rsidRPr="00017038">
        <w:rPr>
          <w:rFonts w:ascii="Consolas" w:hAnsi="Consolas"/>
          <w:rPrChange w:id="2151" w:author="Terje Kolderup" w:date="2020-01-29T10:02:00Z">
            <w:rPr>
              <w:lang w:val="nb-NO"/>
            </w:rPr>
          </w:rPrChange>
        </w:rPr>
        <w:t xml:space="preserve"> </w:t>
      </w:r>
      <w:proofErr w:type="spellStart"/>
      <w:r w:rsidR="007B48DD" w:rsidRPr="00017038">
        <w:rPr>
          <w:rFonts w:ascii="Consolas" w:hAnsi="Consolas"/>
          <w:rPrChange w:id="2152" w:author="Terje Kolderup" w:date="2020-01-29T10:02:00Z">
            <w:rPr>
              <w:lang w:val="nb-NO"/>
            </w:rPr>
          </w:rPrChange>
        </w:rPr>
        <w:t>p.erValgt</w:t>
      </w:r>
      <w:proofErr w:type="spellEnd"/>
      <w:r w:rsidR="007B48DD" w:rsidRPr="00017038">
        <w:rPr>
          <w:rFonts w:ascii="Consolas" w:hAnsi="Consolas"/>
          <w:rPrChange w:id="2153" w:author="Terje Kolderup" w:date="2020-01-29T10:02:00Z">
            <w:rPr>
              <w:lang w:val="nb-NO"/>
            </w:rPr>
          </w:rPrChange>
        </w:rPr>
        <w:t>);</w:t>
      </w:r>
      <w:r w:rsidR="007B48DD" w:rsidRPr="00017038">
        <w:rPr>
          <w:rFonts w:ascii="Consolas" w:hAnsi="Consolas"/>
          <w:rPrChange w:id="2154" w:author="Terje Kolderup" w:date="2020-01-29T10:02:00Z">
            <w:rPr>
              <w:lang w:val="nb-NO"/>
            </w:rPr>
          </w:rPrChange>
        </w:rPr>
        <w:br/>
        <w:t xml:space="preserve">                    </w:t>
      </w:r>
      <w:r w:rsidR="007B48DD" w:rsidRPr="00D148A9">
        <w:rPr>
          <w:rStyle w:val="LS2Keyword"/>
          <w:rPrChange w:id="2155" w:author="Terje Kolderup" w:date="2020-01-29T10:02:00Z">
            <w:rPr>
              <w:rStyle w:val="LS2Keyword"/>
              <w:lang w:val="nb-NO"/>
            </w:rPr>
          </w:rPrChange>
        </w:rPr>
        <w:t>const</w:t>
      </w:r>
      <w:r w:rsidR="007B48DD" w:rsidRPr="00017038">
        <w:rPr>
          <w:rFonts w:ascii="Consolas" w:hAnsi="Consolas"/>
          <w:rPrChange w:id="2156" w:author="Terje Kolderup" w:date="2020-01-29T10:02:00Z">
            <w:rPr>
              <w:lang w:val="nb-NO"/>
            </w:rPr>
          </w:rPrChange>
        </w:rPr>
        <w:t xml:space="preserve"> </w:t>
      </w:r>
      <w:proofErr w:type="spellStart"/>
      <w:r w:rsidR="007B48DD" w:rsidRPr="00017038">
        <w:rPr>
          <w:rFonts w:ascii="Consolas" w:hAnsi="Consolas"/>
          <w:rPrChange w:id="2157" w:author="Terje Kolderup" w:date="2020-01-29T10:02:00Z">
            <w:rPr>
              <w:lang w:val="nb-NO"/>
            </w:rPr>
          </w:rPrChange>
        </w:rPr>
        <w:t>indekser</w:t>
      </w:r>
      <w:proofErr w:type="spellEnd"/>
      <w:r w:rsidR="007B48DD" w:rsidRPr="00017038">
        <w:rPr>
          <w:rFonts w:ascii="Consolas" w:hAnsi="Consolas"/>
          <w:rPrChange w:id="2158" w:author="Terje Kolderup" w:date="2020-01-29T10:02:00Z">
            <w:rPr>
              <w:lang w:val="nb-NO"/>
            </w:rPr>
          </w:rPrChange>
        </w:rPr>
        <w:t xml:space="preserve"> </w:t>
      </w:r>
      <w:r w:rsidR="007B48DD" w:rsidRPr="00D148A9">
        <w:rPr>
          <w:rStyle w:val="LS2Operator"/>
          <w:rPrChange w:id="2159" w:author="Terje Kolderup" w:date="2020-01-29T10:02:00Z">
            <w:rPr>
              <w:rStyle w:val="LS2Operator"/>
              <w:lang w:val="nb-NO"/>
            </w:rPr>
          </w:rPrChange>
        </w:rPr>
        <w:t>=</w:t>
      </w:r>
      <w:r w:rsidR="007B48DD" w:rsidRPr="00017038">
        <w:rPr>
          <w:rFonts w:ascii="Consolas" w:hAnsi="Consolas"/>
          <w:rPrChange w:id="2160" w:author="Terje Kolderup" w:date="2020-01-29T10:02:00Z">
            <w:rPr>
              <w:lang w:val="nb-NO"/>
            </w:rPr>
          </w:rPrChange>
        </w:rPr>
        <w:t xml:space="preserve"> </w:t>
      </w:r>
      <w:proofErr w:type="spellStart"/>
      <w:r w:rsidR="007B48DD" w:rsidRPr="00017038">
        <w:rPr>
          <w:rFonts w:ascii="Consolas" w:hAnsi="Consolas"/>
          <w:rPrChange w:id="2161" w:author="Terje Kolderup" w:date="2020-01-24T13:31:00Z">
            <w:rPr>
              <w:rStyle w:val="LS2Object"/>
              <w:lang w:val="nb-NO"/>
            </w:rPr>
          </w:rPrChange>
        </w:rPr>
        <w:t>Array</w:t>
      </w:r>
      <w:r w:rsidR="007B48DD" w:rsidRPr="00017038">
        <w:rPr>
          <w:rFonts w:ascii="Consolas" w:hAnsi="Consolas"/>
          <w:rPrChange w:id="2162" w:author="Terje Kolderup" w:date="2020-01-29T10:02:00Z">
            <w:rPr>
              <w:lang w:val="nb-NO"/>
            </w:rPr>
          </w:rPrChange>
        </w:rPr>
        <w:t>.</w:t>
      </w:r>
      <w:r w:rsidR="007B48DD" w:rsidRPr="00D148A9">
        <w:rPr>
          <w:rStyle w:val="LS2Keyword"/>
          <w:rPrChange w:id="2163" w:author="Terje Kolderup" w:date="2020-01-29T10:02:00Z">
            <w:rPr>
              <w:rStyle w:val="LS2Keyword"/>
              <w:lang w:val="nb-NO"/>
            </w:rPr>
          </w:rPrChange>
        </w:rPr>
        <w:t>from</w:t>
      </w:r>
      <w:proofErr w:type="spellEnd"/>
      <w:r w:rsidR="007B48DD" w:rsidRPr="00017038">
        <w:rPr>
          <w:rFonts w:ascii="Consolas" w:hAnsi="Consolas"/>
          <w:rPrChange w:id="2164" w:author="Terje Kolderup" w:date="2020-01-29T10:02:00Z">
            <w:rPr>
              <w:lang w:val="nb-NO"/>
            </w:rPr>
          </w:rPrChange>
        </w:rPr>
        <w:t>(</w:t>
      </w:r>
      <w:proofErr w:type="spellStart"/>
      <w:r w:rsidR="007B48DD" w:rsidRPr="00017038">
        <w:rPr>
          <w:rFonts w:ascii="Consolas" w:hAnsi="Consolas"/>
          <w:rPrChange w:id="2165" w:author="Terje Kolderup" w:date="2020-01-29T10:02:00Z">
            <w:rPr>
              <w:lang w:val="nb-NO"/>
            </w:rPr>
          </w:rPrChange>
        </w:rPr>
        <w:t>personerListe.keys</w:t>
      </w:r>
      <w:proofErr w:type="spellEnd"/>
      <w:r w:rsidR="007B48DD" w:rsidRPr="00017038">
        <w:rPr>
          <w:rFonts w:ascii="Consolas" w:hAnsi="Consolas"/>
          <w:rPrChange w:id="2166" w:author="Terje Kolderup" w:date="2020-01-29T10:02:00Z">
            <w:rPr>
              <w:lang w:val="nb-NO"/>
            </w:rPr>
          </w:rPrChange>
        </w:rPr>
        <w:t>());</w:t>
      </w:r>
      <w:r w:rsidR="007B48DD" w:rsidRPr="00017038">
        <w:rPr>
          <w:rFonts w:ascii="Consolas" w:hAnsi="Consolas"/>
          <w:rPrChange w:id="2167" w:author="Terje Kolderup" w:date="2020-01-29T10:02:00Z">
            <w:rPr>
              <w:lang w:val="nb-NO"/>
            </w:rPr>
          </w:rPrChange>
        </w:rPr>
        <w:br/>
        <w:t xml:space="preserve">                    </w:t>
      </w:r>
      <w:r w:rsidR="007B48DD" w:rsidRPr="00D148A9">
        <w:rPr>
          <w:rStyle w:val="LS2Keyword"/>
          <w:rPrChange w:id="2168" w:author="Terje Kolderup" w:date="2020-01-29T10:02:00Z">
            <w:rPr>
              <w:rStyle w:val="LS2Keyword"/>
              <w:lang w:val="nb-NO"/>
            </w:rPr>
          </w:rPrChange>
        </w:rPr>
        <w:t>const</w:t>
      </w:r>
      <w:r w:rsidR="007B48DD" w:rsidRPr="00017038">
        <w:rPr>
          <w:rFonts w:ascii="Consolas" w:hAnsi="Consolas"/>
          <w:rPrChange w:id="2169" w:author="Terje Kolderup" w:date="2020-01-29T10:02:00Z">
            <w:rPr>
              <w:lang w:val="nb-NO"/>
            </w:rPr>
          </w:rPrChange>
        </w:rPr>
        <w:t xml:space="preserve"> </w:t>
      </w:r>
      <w:proofErr w:type="spellStart"/>
      <w:r w:rsidR="007B48DD" w:rsidRPr="00017038">
        <w:rPr>
          <w:rFonts w:ascii="Consolas" w:hAnsi="Consolas"/>
          <w:rPrChange w:id="2170" w:author="Terje Kolderup" w:date="2020-01-29T10:02:00Z">
            <w:rPr>
              <w:lang w:val="nb-NO"/>
            </w:rPr>
          </w:rPrChange>
        </w:rPr>
        <w:t>vinnere</w:t>
      </w:r>
      <w:proofErr w:type="spellEnd"/>
      <w:r w:rsidR="007B48DD" w:rsidRPr="00017038">
        <w:rPr>
          <w:rFonts w:ascii="Consolas" w:hAnsi="Consolas"/>
          <w:rPrChange w:id="2171" w:author="Terje Kolderup" w:date="2020-01-29T10:02:00Z">
            <w:rPr>
              <w:lang w:val="nb-NO"/>
            </w:rPr>
          </w:rPrChange>
        </w:rPr>
        <w:t xml:space="preserve"> </w:t>
      </w:r>
      <w:r w:rsidR="007B48DD" w:rsidRPr="00D148A9">
        <w:rPr>
          <w:rStyle w:val="LS2Operator"/>
          <w:rPrChange w:id="2172" w:author="Terje Kolderup" w:date="2020-01-29T10:02:00Z">
            <w:rPr>
              <w:rStyle w:val="LS2Operator"/>
              <w:lang w:val="nb-NO"/>
            </w:rPr>
          </w:rPrChange>
        </w:rPr>
        <w:t>=</w:t>
      </w:r>
      <w:r w:rsidR="007B48DD" w:rsidRPr="00017038">
        <w:rPr>
          <w:rFonts w:ascii="Consolas" w:hAnsi="Consolas"/>
          <w:rPrChange w:id="2173" w:author="Terje Kolderup" w:date="2020-01-29T10:02:00Z">
            <w:rPr>
              <w:lang w:val="nb-NO"/>
            </w:rPr>
          </w:rPrChange>
        </w:rPr>
        <w:t xml:space="preserve"> [];</w:t>
      </w:r>
      <w:r w:rsidR="007B48DD" w:rsidRPr="00017038">
        <w:rPr>
          <w:rFonts w:ascii="Consolas" w:hAnsi="Consolas"/>
          <w:rPrChange w:id="2174" w:author="Terje Kolderup" w:date="2020-01-29T10:02:00Z">
            <w:rPr>
              <w:lang w:val="nb-NO"/>
            </w:rPr>
          </w:rPrChange>
        </w:rPr>
        <w:br/>
        <w:t xml:space="preserve">                    </w:t>
      </w:r>
      <w:r w:rsidR="007B48DD" w:rsidRPr="00D148A9">
        <w:rPr>
          <w:rStyle w:val="LS2Keyword"/>
          <w:rPrChange w:id="2175" w:author="Terje Kolderup" w:date="2020-01-29T10:02:00Z">
            <w:rPr>
              <w:rStyle w:val="LS2Keyword"/>
              <w:lang w:val="nb-NO"/>
            </w:rPr>
          </w:rPrChange>
        </w:rPr>
        <w:t>while</w:t>
      </w:r>
      <w:r w:rsidR="007B48DD" w:rsidRPr="00017038">
        <w:rPr>
          <w:rFonts w:ascii="Consolas" w:hAnsi="Consolas"/>
          <w:rPrChange w:id="2176" w:author="Terje Kolderup" w:date="2020-01-29T10:02:00Z">
            <w:rPr>
              <w:lang w:val="nb-NO"/>
            </w:rPr>
          </w:rPrChange>
        </w:rPr>
        <w:t xml:space="preserve"> (</w:t>
      </w:r>
      <w:proofErr w:type="spellStart"/>
      <w:r w:rsidR="007B48DD" w:rsidRPr="00017038">
        <w:rPr>
          <w:rFonts w:ascii="Consolas" w:hAnsi="Consolas"/>
          <w:rPrChange w:id="2177" w:author="Terje Kolderup" w:date="2020-01-29T10:02:00Z">
            <w:rPr>
              <w:lang w:val="nb-NO"/>
            </w:rPr>
          </w:rPrChange>
        </w:rPr>
        <w:t>antall</w:t>
      </w:r>
      <w:proofErr w:type="spellEnd"/>
      <w:r w:rsidR="007B48DD" w:rsidRPr="00D148A9">
        <w:rPr>
          <w:rStyle w:val="LS2Operator"/>
          <w:rPrChange w:id="2178" w:author="Terje Kolderup" w:date="2020-01-29T10:02:00Z">
            <w:rPr>
              <w:rStyle w:val="LS2Operator"/>
              <w:lang w:val="nb-NO"/>
            </w:rPr>
          </w:rPrChange>
        </w:rPr>
        <w:t>--</w:t>
      </w:r>
      <w:r w:rsidR="007B48DD" w:rsidRPr="00017038">
        <w:rPr>
          <w:rFonts w:ascii="Consolas" w:hAnsi="Consolas"/>
          <w:rPrChange w:id="2179" w:author="Terje Kolderup" w:date="2020-01-29T10:02:00Z">
            <w:rPr>
              <w:lang w:val="nb-NO"/>
            </w:rPr>
          </w:rPrChange>
        </w:rPr>
        <w:t xml:space="preserve"> </w:t>
      </w:r>
      <w:r w:rsidR="007B48DD" w:rsidRPr="00D148A9">
        <w:rPr>
          <w:rStyle w:val="LS2Operator"/>
          <w:rPrChange w:id="2180" w:author="Terje Kolderup" w:date="2020-01-29T10:02:00Z">
            <w:rPr>
              <w:rStyle w:val="LS2Operator"/>
              <w:lang w:val="nb-NO"/>
            </w:rPr>
          </w:rPrChange>
        </w:rPr>
        <w:t>&gt;</w:t>
      </w:r>
      <w:r w:rsidR="007B48DD" w:rsidRPr="00017038">
        <w:rPr>
          <w:rFonts w:ascii="Consolas" w:hAnsi="Consolas"/>
          <w:rPrChange w:id="2181" w:author="Terje Kolderup" w:date="2020-01-29T10:02:00Z">
            <w:rPr>
              <w:lang w:val="nb-NO"/>
            </w:rPr>
          </w:rPrChange>
        </w:rPr>
        <w:t xml:space="preserve"> </w:t>
      </w:r>
      <w:r w:rsidR="007B48DD" w:rsidRPr="00D148A9">
        <w:rPr>
          <w:rStyle w:val="LS2NumVal"/>
          <w:rPrChange w:id="2182" w:author="Terje Kolderup" w:date="2020-01-29T10:02:00Z">
            <w:rPr>
              <w:rStyle w:val="LS2NumVal"/>
              <w:lang w:val="nb-NO"/>
            </w:rPr>
          </w:rPrChange>
        </w:rPr>
        <w:t>0</w:t>
      </w:r>
      <w:r w:rsidR="007B48DD" w:rsidRPr="00017038">
        <w:rPr>
          <w:rFonts w:ascii="Consolas" w:hAnsi="Consolas"/>
          <w:rPrChange w:id="2183" w:author="Terje Kolderup" w:date="2020-01-29T10:02:00Z">
            <w:rPr>
              <w:lang w:val="nb-NO"/>
            </w:rPr>
          </w:rPrChange>
        </w:rPr>
        <w:t xml:space="preserve"> </w:t>
      </w:r>
      <w:r w:rsidR="007B48DD" w:rsidRPr="00D148A9">
        <w:rPr>
          <w:rStyle w:val="LS2Operator"/>
          <w:rPrChange w:id="2184" w:author="Terje Kolderup" w:date="2020-01-29T10:02:00Z">
            <w:rPr>
              <w:rStyle w:val="LS2Operator"/>
              <w:lang w:val="nb-NO"/>
            </w:rPr>
          </w:rPrChange>
        </w:rPr>
        <w:t>&amp;&amp;</w:t>
      </w:r>
      <w:r w:rsidR="007B48DD" w:rsidRPr="00017038">
        <w:rPr>
          <w:rFonts w:ascii="Consolas" w:hAnsi="Consolas"/>
          <w:rPrChange w:id="2185" w:author="Terje Kolderup" w:date="2020-01-29T10:02:00Z">
            <w:rPr>
              <w:lang w:val="nb-NO"/>
            </w:rPr>
          </w:rPrChange>
        </w:rPr>
        <w:t xml:space="preserve"> </w:t>
      </w:r>
      <w:proofErr w:type="spellStart"/>
      <w:r w:rsidR="007B48DD" w:rsidRPr="00017038">
        <w:rPr>
          <w:rFonts w:ascii="Consolas" w:hAnsi="Consolas"/>
          <w:rPrChange w:id="2186" w:author="Terje Kolderup" w:date="2020-01-29T10:02:00Z">
            <w:rPr>
              <w:lang w:val="nb-NO"/>
            </w:rPr>
          </w:rPrChange>
        </w:rPr>
        <w:t>indekser.length</w:t>
      </w:r>
      <w:proofErr w:type="spellEnd"/>
      <w:r w:rsidR="007B48DD" w:rsidRPr="00017038">
        <w:rPr>
          <w:rFonts w:ascii="Consolas" w:hAnsi="Consolas"/>
          <w:rPrChange w:id="2187" w:author="Terje Kolderup" w:date="2020-01-29T10:02:00Z">
            <w:rPr>
              <w:lang w:val="nb-NO"/>
            </w:rPr>
          </w:rPrChange>
        </w:rPr>
        <w:t xml:space="preserve"> </w:t>
      </w:r>
      <w:r w:rsidR="007B48DD" w:rsidRPr="00D148A9">
        <w:rPr>
          <w:rStyle w:val="LS2Operator"/>
          <w:rPrChange w:id="2188" w:author="Terje Kolderup" w:date="2020-01-29T10:02:00Z">
            <w:rPr>
              <w:rStyle w:val="LS2Operator"/>
              <w:lang w:val="nb-NO"/>
            </w:rPr>
          </w:rPrChange>
        </w:rPr>
        <w:t>&gt;</w:t>
      </w:r>
      <w:r w:rsidR="007B48DD" w:rsidRPr="00017038">
        <w:rPr>
          <w:rFonts w:ascii="Consolas" w:hAnsi="Consolas"/>
          <w:rPrChange w:id="2189" w:author="Terje Kolderup" w:date="2020-01-29T10:02:00Z">
            <w:rPr>
              <w:lang w:val="nb-NO"/>
            </w:rPr>
          </w:rPrChange>
        </w:rPr>
        <w:t xml:space="preserve"> </w:t>
      </w:r>
      <w:r w:rsidR="007B48DD" w:rsidRPr="00D148A9">
        <w:rPr>
          <w:rStyle w:val="LS2NumVal"/>
          <w:rPrChange w:id="2190" w:author="Terje Kolderup" w:date="2020-01-29T10:02:00Z">
            <w:rPr>
              <w:rStyle w:val="LS2NumVal"/>
              <w:lang w:val="nb-NO"/>
            </w:rPr>
          </w:rPrChange>
        </w:rPr>
        <w:t>0</w:t>
      </w:r>
      <w:r w:rsidR="007B48DD" w:rsidRPr="00017038">
        <w:rPr>
          <w:rFonts w:ascii="Consolas" w:hAnsi="Consolas"/>
          <w:rPrChange w:id="2191" w:author="Terje Kolderup" w:date="2020-01-29T10:02:00Z">
            <w:rPr>
              <w:lang w:val="nb-NO"/>
            </w:rPr>
          </w:rPrChange>
        </w:rPr>
        <w:t>) {</w:t>
      </w:r>
      <w:r w:rsidR="007B48DD" w:rsidRPr="00017038">
        <w:rPr>
          <w:rFonts w:ascii="Consolas" w:hAnsi="Consolas"/>
          <w:rPrChange w:id="2192" w:author="Terje Kolderup" w:date="2020-01-29T10:02:00Z">
            <w:rPr>
              <w:lang w:val="nb-NO"/>
            </w:rPr>
          </w:rPrChange>
        </w:rPr>
        <w:br/>
        <w:t xml:space="preserve">                        </w:t>
      </w:r>
      <w:r w:rsidR="007B48DD" w:rsidRPr="00D148A9">
        <w:rPr>
          <w:rStyle w:val="LS2Keyword"/>
          <w:rPrChange w:id="2193" w:author="Terje Kolderup" w:date="2020-01-29T10:02:00Z">
            <w:rPr>
              <w:rStyle w:val="LS2Keyword"/>
              <w:lang w:val="nb-NO"/>
            </w:rPr>
          </w:rPrChange>
        </w:rPr>
        <w:t>const</w:t>
      </w:r>
      <w:r w:rsidR="007B48DD" w:rsidRPr="00017038">
        <w:rPr>
          <w:rFonts w:ascii="Consolas" w:hAnsi="Consolas"/>
          <w:rPrChange w:id="2194" w:author="Terje Kolderup" w:date="2020-01-29T10:02:00Z">
            <w:rPr>
              <w:lang w:val="nb-NO"/>
            </w:rPr>
          </w:rPrChange>
        </w:rPr>
        <w:t xml:space="preserve"> </w:t>
      </w:r>
      <w:proofErr w:type="spellStart"/>
      <w:r w:rsidR="007B48DD" w:rsidRPr="00017038">
        <w:rPr>
          <w:rFonts w:ascii="Consolas" w:hAnsi="Consolas"/>
          <w:rPrChange w:id="2195" w:author="Terje Kolderup" w:date="2020-01-29T10:02:00Z">
            <w:rPr>
              <w:lang w:val="nb-NO"/>
            </w:rPr>
          </w:rPrChange>
        </w:rPr>
        <w:t>tilfeldigIndeks</w:t>
      </w:r>
      <w:proofErr w:type="spellEnd"/>
      <w:r w:rsidR="007B48DD" w:rsidRPr="00017038">
        <w:rPr>
          <w:rFonts w:ascii="Consolas" w:hAnsi="Consolas"/>
          <w:rPrChange w:id="2196" w:author="Terje Kolderup" w:date="2020-01-29T10:02:00Z">
            <w:rPr>
              <w:lang w:val="nb-NO"/>
            </w:rPr>
          </w:rPrChange>
        </w:rPr>
        <w:t xml:space="preserve"> </w:t>
      </w:r>
      <w:r w:rsidR="004F75C0" w:rsidRPr="00017038">
        <w:rPr>
          <w:rFonts w:ascii="Consolas" w:hAnsi="Consolas"/>
          <w:rPrChange w:id="2197" w:author="Terje Kolderup" w:date="2020-01-29T10:02:00Z">
            <w:rPr>
              <w:lang w:val="nb-NO"/>
            </w:rPr>
          </w:rPrChange>
        </w:rPr>
        <w:br/>
        <w:t xml:space="preserve">                            </w:t>
      </w:r>
      <w:r w:rsidR="007B48DD" w:rsidRPr="00D148A9">
        <w:rPr>
          <w:rStyle w:val="LS2Operator"/>
          <w:rPrChange w:id="2198" w:author="Terje Kolderup" w:date="2020-01-29T10:02:00Z">
            <w:rPr>
              <w:rStyle w:val="LS2Operator"/>
              <w:lang w:val="nb-NO"/>
            </w:rPr>
          </w:rPrChange>
        </w:rPr>
        <w:t>=</w:t>
      </w:r>
      <w:r w:rsidR="007B48DD" w:rsidRPr="00017038">
        <w:rPr>
          <w:rFonts w:ascii="Consolas" w:hAnsi="Consolas"/>
          <w:rPrChange w:id="2199" w:author="Terje Kolderup" w:date="2020-01-29T10:02:00Z">
            <w:rPr>
              <w:lang w:val="nb-NO"/>
            </w:rPr>
          </w:rPrChange>
        </w:rPr>
        <w:t xml:space="preserve"> </w:t>
      </w:r>
      <w:proofErr w:type="spellStart"/>
      <w:r w:rsidR="007B48DD" w:rsidRPr="00017038">
        <w:rPr>
          <w:rFonts w:ascii="Consolas" w:hAnsi="Consolas"/>
          <w:rPrChange w:id="2200" w:author="Terje Kolderup" w:date="2020-01-24T13:31:00Z">
            <w:rPr>
              <w:rStyle w:val="LS2Object"/>
              <w:lang w:val="nb-NO"/>
            </w:rPr>
          </w:rPrChange>
        </w:rPr>
        <w:t>Math</w:t>
      </w:r>
      <w:r w:rsidR="007B48DD" w:rsidRPr="00017038">
        <w:rPr>
          <w:rFonts w:ascii="Consolas" w:hAnsi="Consolas"/>
          <w:rPrChange w:id="2201" w:author="Terje Kolderup" w:date="2020-01-29T10:02:00Z">
            <w:rPr>
              <w:lang w:val="nb-NO"/>
            </w:rPr>
          </w:rPrChange>
        </w:rPr>
        <w:t>.floor</w:t>
      </w:r>
      <w:proofErr w:type="spellEnd"/>
      <w:r w:rsidR="007B48DD" w:rsidRPr="00017038">
        <w:rPr>
          <w:rFonts w:ascii="Consolas" w:hAnsi="Consolas"/>
          <w:rPrChange w:id="2202" w:author="Terje Kolderup" w:date="2020-01-29T10:02:00Z">
            <w:rPr>
              <w:lang w:val="nb-NO"/>
            </w:rPr>
          </w:rPrChange>
        </w:rPr>
        <w:t>(</w:t>
      </w:r>
      <w:proofErr w:type="spellStart"/>
      <w:r w:rsidR="007B48DD" w:rsidRPr="00017038">
        <w:rPr>
          <w:rFonts w:ascii="Consolas" w:hAnsi="Consolas"/>
          <w:rPrChange w:id="2203" w:author="Terje Kolderup" w:date="2020-01-24T13:31:00Z">
            <w:rPr>
              <w:rStyle w:val="LS2Object"/>
              <w:lang w:val="nb-NO"/>
            </w:rPr>
          </w:rPrChange>
        </w:rPr>
        <w:t>Math</w:t>
      </w:r>
      <w:r w:rsidR="007B48DD" w:rsidRPr="00017038">
        <w:rPr>
          <w:rFonts w:ascii="Consolas" w:hAnsi="Consolas"/>
          <w:rPrChange w:id="2204" w:author="Terje Kolderup" w:date="2020-01-29T10:02:00Z">
            <w:rPr>
              <w:lang w:val="nb-NO"/>
            </w:rPr>
          </w:rPrChange>
        </w:rPr>
        <w:t>.random</w:t>
      </w:r>
      <w:proofErr w:type="spellEnd"/>
      <w:r w:rsidR="007B48DD" w:rsidRPr="00017038">
        <w:rPr>
          <w:rFonts w:ascii="Consolas" w:hAnsi="Consolas"/>
          <w:rPrChange w:id="2205" w:author="Terje Kolderup" w:date="2020-01-29T10:02:00Z">
            <w:rPr>
              <w:lang w:val="nb-NO"/>
            </w:rPr>
          </w:rPrChange>
        </w:rPr>
        <w:t xml:space="preserve">() </w:t>
      </w:r>
      <w:r w:rsidR="007B48DD" w:rsidRPr="00D148A9">
        <w:rPr>
          <w:rStyle w:val="LS2Operator"/>
          <w:rPrChange w:id="2206" w:author="Terje Kolderup" w:date="2020-01-29T10:02:00Z">
            <w:rPr>
              <w:rStyle w:val="LS2Operator"/>
              <w:lang w:val="nb-NO"/>
            </w:rPr>
          </w:rPrChange>
        </w:rPr>
        <w:t>*</w:t>
      </w:r>
      <w:r w:rsidR="007B48DD" w:rsidRPr="00017038">
        <w:rPr>
          <w:rFonts w:ascii="Consolas" w:hAnsi="Consolas"/>
          <w:rPrChange w:id="2207" w:author="Terje Kolderup" w:date="2020-01-29T10:02:00Z">
            <w:rPr>
              <w:lang w:val="nb-NO"/>
            </w:rPr>
          </w:rPrChange>
        </w:rPr>
        <w:t xml:space="preserve"> </w:t>
      </w:r>
      <w:proofErr w:type="spellStart"/>
      <w:r w:rsidR="007B48DD" w:rsidRPr="00017038">
        <w:rPr>
          <w:rFonts w:ascii="Consolas" w:hAnsi="Consolas"/>
          <w:rPrChange w:id="2208" w:author="Terje Kolderup" w:date="2020-01-29T10:02:00Z">
            <w:rPr>
              <w:lang w:val="nb-NO"/>
            </w:rPr>
          </w:rPrChange>
        </w:rPr>
        <w:t>indekser.length</w:t>
      </w:r>
      <w:proofErr w:type="spellEnd"/>
      <w:r w:rsidR="007B48DD" w:rsidRPr="00017038">
        <w:rPr>
          <w:rFonts w:ascii="Consolas" w:hAnsi="Consolas"/>
          <w:rPrChange w:id="2209" w:author="Terje Kolderup" w:date="2020-01-29T10:02:00Z">
            <w:rPr>
              <w:lang w:val="nb-NO"/>
            </w:rPr>
          </w:rPrChange>
        </w:rPr>
        <w:t>);</w:t>
      </w:r>
      <w:r w:rsidR="007B48DD" w:rsidRPr="00017038">
        <w:rPr>
          <w:rFonts w:ascii="Consolas" w:hAnsi="Consolas"/>
          <w:rPrChange w:id="2210" w:author="Terje Kolderup" w:date="2020-01-29T10:02:00Z">
            <w:rPr>
              <w:lang w:val="nb-NO"/>
            </w:rPr>
          </w:rPrChange>
        </w:rPr>
        <w:br/>
        <w:t xml:space="preserve">                        </w:t>
      </w:r>
      <w:r w:rsidR="007B48DD" w:rsidRPr="00D148A9">
        <w:rPr>
          <w:rStyle w:val="LS2Keyword"/>
          <w:rPrChange w:id="2211" w:author="Terje Kolderup" w:date="2020-01-29T10:02:00Z">
            <w:rPr>
              <w:rStyle w:val="LS2Keyword"/>
              <w:lang w:val="nb-NO"/>
            </w:rPr>
          </w:rPrChange>
        </w:rPr>
        <w:t>const</w:t>
      </w:r>
      <w:r w:rsidR="007B48DD" w:rsidRPr="00017038">
        <w:rPr>
          <w:rFonts w:ascii="Consolas" w:hAnsi="Consolas"/>
          <w:rPrChange w:id="2212" w:author="Terje Kolderup" w:date="2020-01-29T10:02:00Z">
            <w:rPr>
              <w:lang w:val="nb-NO"/>
            </w:rPr>
          </w:rPrChange>
        </w:rPr>
        <w:t xml:space="preserve"> </w:t>
      </w:r>
      <w:proofErr w:type="spellStart"/>
      <w:r w:rsidR="007B48DD" w:rsidRPr="00017038">
        <w:rPr>
          <w:rFonts w:ascii="Consolas" w:hAnsi="Consolas"/>
          <w:rPrChange w:id="2213" w:author="Terje Kolderup" w:date="2020-01-29T10:02:00Z">
            <w:rPr>
              <w:lang w:val="nb-NO"/>
            </w:rPr>
          </w:rPrChange>
        </w:rPr>
        <w:t>indeks</w:t>
      </w:r>
      <w:proofErr w:type="spellEnd"/>
      <w:r w:rsidR="007B48DD" w:rsidRPr="00017038">
        <w:rPr>
          <w:rFonts w:ascii="Consolas" w:hAnsi="Consolas"/>
          <w:rPrChange w:id="2214" w:author="Terje Kolderup" w:date="2020-01-29T10:02:00Z">
            <w:rPr>
              <w:lang w:val="nb-NO"/>
            </w:rPr>
          </w:rPrChange>
        </w:rPr>
        <w:t xml:space="preserve"> </w:t>
      </w:r>
      <w:r w:rsidR="007B48DD" w:rsidRPr="00D148A9">
        <w:rPr>
          <w:rStyle w:val="LS2Operator"/>
          <w:rPrChange w:id="2215" w:author="Terje Kolderup" w:date="2020-01-29T10:02:00Z">
            <w:rPr>
              <w:rStyle w:val="LS2Operator"/>
              <w:lang w:val="nb-NO"/>
            </w:rPr>
          </w:rPrChange>
        </w:rPr>
        <w:t>=</w:t>
      </w:r>
      <w:r w:rsidR="007B48DD" w:rsidRPr="00017038">
        <w:rPr>
          <w:rFonts w:ascii="Consolas" w:hAnsi="Consolas"/>
          <w:rPrChange w:id="2216" w:author="Terje Kolderup" w:date="2020-01-29T10:02:00Z">
            <w:rPr>
              <w:lang w:val="nb-NO"/>
            </w:rPr>
          </w:rPrChange>
        </w:rPr>
        <w:t xml:space="preserve"> </w:t>
      </w:r>
      <w:proofErr w:type="spellStart"/>
      <w:r w:rsidR="007B48DD" w:rsidRPr="00017038">
        <w:rPr>
          <w:rFonts w:ascii="Consolas" w:hAnsi="Consolas"/>
          <w:rPrChange w:id="2217" w:author="Terje Kolderup" w:date="2020-01-29T10:02:00Z">
            <w:rPr>
              <w:lang w:val="nb-NO"/>
            </w:rPr>
          </w:rPrChange>
        </w:rPr>
        <w:t>indekser.splice</w:t>
      </w:r>
      <w:proofErr w:type="spellEnd"/>
      <w:r w:rsidR="007B48DD" w:rsidRPr="00017038">
        <w:rPr>
          <w:rFonts w:ascii="Consolas" w:hAnsi="Consolas"/>
          <w:rPrChange w:id="2218" w:author="Terje Kolderup" w:date="2020-01-29T10:02:00Z">
            <w:rPr>
              <w:lang w:val="nb-NO"/>
            </w:rPr>
          </w:rPrChange>
        </w:rPr>
        <w:t>(</w:t>
      </w:r>
      <w:proofErr w:type="spellStart"/>
      <w:r w:rsidR="007B48DD" w:rsidRPr="00017038">
        <w:rPr>
          <w:rFonts w:ascii="Consolas" w:hAnsi="Consolas"/>
          <w:rPrChange w:id="2219" w:author="Terje Kolderup" w:date="2020-01-29T10:02:00Z">
            <w:rPr>
              <w:lang w:val="nb-NO"/>
            </w:rPr>
          </w:rPrChange>
        </w:rPr>
        <w:t>tilfeldigIndeks</w:t>
      </w:r>
      <w:proofErr w:type="spellEnd"/>
      <w:r w:rsidR="007B48DD" w:rsidRPr="00017038">
        <w:rPr>
          <w:rFonts w:ascii="Consolas" w:hAnsi="Consolas"/>
          <w:rPrChange w:id="2220" w:author="Terje Kolderup" w:date="2020-01-29T10:02:00Z">
            <w:rPr>
              <w:lang w:val="nb-NO"/>
            </w:rPr>
          </w:rPrChange>
        </w:rPr>
        <w:t xml:space="preserve">, </w:t>
      </w:r>
      <w:r w:rsidR="007B48DD" w:rsidRPr="00D148A9">
        <w:rPr>
          <w:rStyle w:val="LS2NumVal"/>
          <w:rPrChange w:id="2221" w:author="Terje Kolderup" w:date="2020-01-29T10:02:00Z">
            <w:rPr>
              <w:rStyle w:val="LS2NumVal"/>
              <w:lang w:val="nb-NO"/>
            </w:rPr>
          </w:rPrChange>
        </w:rPr>
        <w:t>1</w:t>
      </w:r>
      <w:r w:rsidR="007B48DD" w:rsidRPr="00017038">
        <w:rPr>
          <w:rFonts w:ascii="Consolas" w:hAnsi="Consolas"/>
          <w:rPrChange w:id="2222" w:author="Terje Kolderup" w:date="2020-01-29T10:02:00Z">
            <w:rPr>
              <w:lang w:val="nb-NO"/>
            </w:rPr>
          </w:rPrChange>
        </w:rPr>
        <w:t>);</w:t>
      </w:r>
      <w:r w:rsidR="007B48DD" w:rsidRPr="00017038">
        <w:rPr>
          <w:rFonts w:ascii="Consolas" w:hAnsi="Consolas"/>
          <w:rPrChange w:id="2223" w:author="Terje Kolderup" w:date="2020-01-29T10:02:00Z">
            <w:rPr>
              <w:lang w:val="nb-NO"/>
            </w:rPr>
          </w:rPrChange>
        </w:rPr>
        <w:br/>
        <w:t xml:space="preserve">                        </w:t>
      </w:r>
      <w:proofErr w:type="spellStart"/>
      <w:r w:rsidR="007B48DD" w:rsidRPr="00017038">
        <w:rPr>
          <w:rFonts w:ascii="Consolas" w:hAnsi="Consolas"/>
          <w:rPrChange w:id="2224" w:author="Terje Kolderup" w:date="2020-01-29T10:02:00Z">
            <w:rPr>
              <w:lang w:val="nb-NO"/>
            </w:rPr>
          </w:rPrChange>
        </w:rPr>
        <w:t>vinnere.push</w:t>
      </w:r>
      <w:proofErr w:type="spellEnd"/>
      <w:r w:rsidR="007B48DD" w:rsidRPr="00017038">
        <w:rPr>
          <w:rFonts w:ascii="Consolas" w:hAnsi="Consolas"/>
          <w:rPrChange w:id="2225" w:author="Terje Kolderup" w:date="2020-01-29T10:02:00Z">
            <w:rPr>
              <w:lang w:val="nb-NO"/>
            </w:rPr>
          </w:rPrChange>
        </w:rPr>
        <w:t>(</w:t>
      </w:r>
      <w:proofErr w:type="spellStart"/>
      <w:r w:rsidR="007B48DD" w:rsidRPr="00017038">
        <w:rPr>
          <w:rFonts w:ascii="Consolas" w:hAnsi="Consolas"/>
          <w:rPrChange w:id="2226" w:author="Terje Kolderup" w:date="2020-01-29T10:02:00Z">
            <w:rPr>
              <w:lang w:val="nb-NO"/>
            </w:rPr>
          </w:rPrChange>
        </w:rPr>
        <w:t>personerListe</w:t>
      </w:r>
      <w:proofErr w:type="spellEnd"/>
      <w:r w:rsidR="007B48DD" w:rsidRPr="00017038">
        <w:rPr>
          <w:rFonts w:ascii="Consolas" w:hAnsi="Consolas"/>
          <w:rPrChange w:id="2227" w:author="Terje Kolderup" w:date="2020-01-29T10:02:00Z">
            <w:rPr>
              <w:lang w:val="nb-NO"/>
            </w:rPr>
          </w:rPrChange>
        </w:rPr>
        <w:t>[</w:t>
      </w:r>
      <w:proofErr w:type="spellStart"/>
      <w:r w:rsidR="007B48DD" w:rsidRPr="00017038">
        <w:rPr>
          <w:rFonts w:ascii="Consolas" w:hAnsi="Consolas"/>
          <w:rPrChange w:id="2228" w:author="Terje Kolderup" w:date="2020-01-29T10:02:00Z">
            <w:rPr>
              <w:lang w:val="nb-NO"/>
            </w:rPr>
          </w:rPrChange>
        </w:rPr>
        <w:t>indeks</w:t>
      </w:r>
      <w:proofErr w:type="spellEnd"/>
      <w:r w:rsidR="007B48DD" w:rsidRPr="00017038">
        <w:rPr>
          <w:rFonts w:ascii="Consolas" w:hAnsi="Consolas"/>
          <w:rPrChange w:id="2229" w:author="Terje Kolderup" w:date="2020-01-29T10:02:00Z">
            <w:rPr>
              <w:lang w:val="nb-NO"/>
            </w:rPr>
          </w:rPrChange>
        </w:rPr>
        <w:t>].</w:t>
      </w:r>
      <w:proofErr w:type="spellStart"/>
      <w:r w:rsidR="007B48DD" w:rsidRPr="00017038">
        <w:rPr>
          <w:rFonts w:ascii="Consolas" w:hAnsi="Consolas"/>
          <w:rPrChange w:id="2230" w:author="Terje Kolderup" w:date="2020-01-29T10:02:00Z">
            <w:rPr>
              <w:lang w:val="nb-NO"/>
            </w:rPr>
          </w:rPrChange>
        </w:rPr>
        <w:t>navn</w:t>
      </w:r>
      <w:proofErr w:type="spellEnd"/>
      <w:r w:rsidR="007B48DD" w:rsidRPr="00017038">
        <w:rPr>
          <w:rFonts w:ascii="Consolas" w:hAnsi="Consolas"/>
          <w:rPrChange w:id="2231" w:author="Terje Kolderup" w:date="2020-01-29T10:02:00Z">
            <w:rPr>
              <w:lang w:val="nb-NO"/>
            </w:rPr>
          </w:rPrChange>
        </w:rPr>
        <w:t>);</w:t>
      </w:r>
      <w:r w:rsidR="007B48DD" w:rsidRPr="00017038">
        <w:rPr>
          <w:rFonts w:ascii="Consolas" w:hAnsi="Consolas"/>
          <w:rPrChange w:id="2232" w:author="Terje Kolderup" w:date="2020-01-29T10:02:00Z">
            <w:rPr>
              <w:lang w:val="nb-NO"/>
            </w:rPr>
          </w:rPrChange>
        </w:rPr>
        <w:br/>
        <w:t xml:space="preserve">                    }</w:t>
      </w:r>
      <w:r w:rsidR="007B48DD" w:rsidRPr="00017038">
        <w:rPr>
          <w:rFonts w:ascii="Consolas" w:hAnsi="Consolas"/>
          <w:rPrChange w:id="2233" w:author="Terje Kolderup" w:date="2020-01-29T10:02:00Z">
            <w:rPr>
              <w:lang w:val="nb-NO"/>
            </w:rPr>
          </w:rPrChange>
        </w:rPr>
        <w:br/>
        <w:t xml:space="preserve">                    </w:t>
      </w:r>
      <w:proofErr w:type="spellStart"/>
      <w:r w:rsidR="007B48DD" w:rsidRPr="00D148A9">
        <w:rPr>
          <w:rStyle w:val="LS2Keyword"/>
          <w:rPrChange w:id="2234" w:author="Terje Kolderup" w:date="2020-01-29T10:02:00Z">
            <w:rPr>
              <w:rStyle w:val="LS2Keyword"/>
              <w:lang w:val="nb-NO"/>
            </w:rPr>
          </w:rPrChange>
        </w:rPr>
        <w:t>this</w:t>
      </w:r>
      <w:r w:rsidR="007B48DD" w:rsidRPr="00017038">
        <w:rPr>
          <w:rFonts w:ascii="Consolas" w:hAnsi="Consolas"/>
          <w:rPrChange w:id="2235" w:author="Terje Kolderup" w:date="2020-01-29T10:02:00Z">
            <w:rPr>
              <w:lang w:val="nb-NO"/>
            </w:rPr>
          </w:rPrChange>
        </w:rPr>
        <w:t>.trekninger.unshift</w:t>
      </w:r>
      <w:proofErr w:type="spellEnd"/>
      <w:r w:rsidR="007B48DD" w:rsidRPr="00017038">
        <w:rPr>
          <w:rFonts w:ascii="Consolas" w:hAnsi="Consolas"/>
          <w:rPrChange w:id="2236" w:author="Terje Kolderup" w:date="2020-01-29T10:02:00Z">
            <w:rPr>
              <w:lang w:val="nb-NO"/>
            </w:rPr>
          </w:rPrChange>
        </w:rPr>
        <w:t>({</w:t>
      </w:r>
      <w:r w:rsidR="007B48DD" w:rsidRPr="00017038">
        <w:rPr>
          <w:rFonts w:ascii="Consolas" w:hAnsi="Consolas"/>
          <w:rPrChange w:id="2237" w:author="Terje Kolderup" w:date="2020-01-29T10:02:00Z">
            <w:rPr>
              <w:lang w:val="nb-NO"/>
            </w:rPr>
          </w:rPrChange>
        </w:rPr>
        <w:br/>
        <w:t xml:space="preserve">                        </w:t>
      </w:r>
      <w:proofErr w:type="spellStart"/>
      <w:r w:rsidR="007B48DD" w:rsidRPr="00D148A9">
        <w:rPr>
          <w:rStyle w:val="LS2Attribute"/>
          <w:rPrChange w:id="2238" w:author="Terje Kolderup" w:date="2020-01-29T10:02:00Z">
            <w:rPr>
              <w:rStyle w:val="LS2Attribute"/>
              <w:lang w:val="nb-NO"/>
            </w:rPr>
          </w:rPrChange>
        </w:rPr>
        <w:t>vinnere</w:t>
      </w:r>
      <w:proofErr w:type="spellEnd"/>
      <w:r w:rsidR="007B48DD" w:rsidRPr="00017038">
        <w:rPr>
          <w:rFonts w:ascii="Consolas" w:hAnsi="Consolas"/>
          <w:rPrChange w:id="2239" w:author="Terje Kolderup" w:date="2020-01-29T10:02:00Z">
            <w:rPr>
              <w:lang w:val="nb-NO"/>
            </w:rPr>
          </w:rPrChange>
        </w:rPr>
        <w:t xml:space="preserve">: </w:t>
      </w:r>
      <w:proofErr w:type="spellStart"/>
      <w:r w:rsidR="007B48DD" w:rsidRPr="00017038">
        <w:rPr>
          <w:rFonts w:ascii="Consolas" w:hAnsi="Consolas"/>
          <w:rPrChange w:id="2240" w:author="Terje Kolderup" w:date="2020-01-29T10:02:00Z">
            <w:rPr>
              <w:lang w:val="nb-NO"/>
            </w:rPr>
          </w:rPrChange>
        </w:rPr>
        <w:t>vinnere</w:t>
      </w:r>
      <w:proofErr w:type="spellEnd"/>
      <w:r w:rsidR="007B48DD" w:rsidRPr="00017038">
        <w:rPr>
          <w:rFonts w:ascii="Consolas" w:hAnsi="Consolas"/>
          <w:rPrChange w:id="2241" w:author="Terje Kolderup" w:date="2020-01-29T10:02:00Z">
            <w:rPr>
              <w:lang w:val="nb-NO"/>
            </w:rPr>
          </w:rPrChange>
        </w:rPr>
        <w:t>,</w:t>
      </w:r>
      <w:r w:rsidR="007B48DD" w:rsidRPr="00017038">
        <w:rPr>
          <w:rFonts w:ascii="Consolas" w:hAnsi="Consolas"/>
          <w:rPrChange w:id="2242" w:author="Terje Kolderup" w:date="2020-01-29T10:02:00Z">
            <w:rPr>
              <w:lang w:val="nb-NO"/>
            </w:rPr>
          </w:rPrChange>
        </w:rPr>
        <w:br/>
        <w:t xml:space="preserve">                        </w:t>
      </w:r>
      <w:proofErr w:type="spellStart"/>
      <w:r w:rsidR="007B48DD" w:rsidRPr="00D148A9">
        <w:rPr>
          <w:rStyle w:val="LS2Attribute"/>
          <w:rPrChange w:id="2243" w:author="Terje Kolderup" w:date="2020-01-29T10:02:00Z">
            <w:rPr>
              <w:rStyle w:val="LS2Attribute"/>
              <w:lang w:val="nb-NO"/>
            </w:rPr>
          </w:rPrChange>
        </w:rPr>
        <w:t>tid</w:t>
      </w:r>
      <w:proofErr w:type="spellEnd"/>
      <w:r w:rsidR="007B48DD" w:rsidRPr="00017038">
        <w:rPr>
          <w:rFonts w:ascii="Consolas" w:hAnsi="Consolas"/>
          <w:rPrChange w:id="2244" w:author="Terje Kolderup" w:date="2020-01-29T10:02:00Z">
            <w:rPr>
              <w:lang w:val="nb-NO"/>
            </w:rPr>
          </w:rPrChange>
        </w:rPr>
        <w:t xml:space="preserve">: </w:t>
      </w:r>
      <w:proofErr w:type="spellStart"/>
      <w:r w:rsidR="007B48DD" w:rsidRPr="00D148A9">
        <w:rPr>
          <w:rStyle w:val="LS2Keyword"/>
          <w:rPrChange w:id="2245" w:author="Terje Kolderup" w:date="2020-01-29T10:02:00Z">
            <w:rPr>
              <w:rStyle w:val="LS2Keyword"/>
              <w:lang w:val="nb-NO"/>
            </w:rPr>
          </w:rPrChange>
        </w:rPr>
        <w:t>this</w:t>
      </w:r>
      <w:r w:rsidR="007B48DD" w:rsidRPr="00017038">
        <w:rPr>
          <w:rFonts w:ascii="Consolas" w:hAnsi="Consolas"/>
          <w:rPrChange w:id="2246" w:author="Terje Kolderup" w:date="2020-01-29T10:02:00Z">
            <w:rPr>
              <w:lang w:val="nb-NO"/>
            </w:rPr>
          </w:rPrChange>
        </w:rPr>
        <w:t>.lagDatoTekstNåForLagring</w:t>
      </w:r>
      <w:proofErr w:type="spellEnd"/>
      <w:r w:rsidR="007B48DD" w:rsidRPr="00017038">
        <w:rPr>
          <w:rFonts w:ascii="Consolas" w:hAnsi="Consolas"/>
          <w:rPrChange w:id="2247" w:author="Terje Kolderup" w:date="2020-01-29T10:02:00Z">
            <w:rPr>
              <w:lang w:val="nb-NO"/>
            </w:rPr>
          </w:rPrChange>
        </w:rPr>
        <w:t>(),</w:t>
      </w:r>
      <w:r w:rsidR="007B48DD" w:rsidRPr="00017038">
        <w:rPr>
          <w:rFonts w:ascii="Consolas" w:hAnsi="Consolas"/>
          <w:rPrChange w:id="2248" w:author="Terje Kolderup" w:date="2020-01-29T10:02:00Z">
            <w:rPr>
              <w:lang w:val="nb-NO"/>
            </w:rPr>
          </w:rPrChange>
        </w:rPr>
        <w:br/>
        <w:t xml:space="preserve">                        </w:t>
      </w:r>
      <w:proofErr w:type="spellStart"/>
      <w:r w:rsidR="007B48DD" w:rsidRPr="00D148A9">
        <w:rPr>
          <w:rStyle w:val="LS2Attribute"/>
          <w:rPrChange w:id="2249" w:author="Terje Kolderup" w:date="2020-01-29T10:02:00Z">
            <w:rPr>
              <w:rStyle w:val="LS2Attribute"/>
              <w:lang w:val="nb-NO"/>
            </w:rPr>
          </w:rPrChange>
        </w:rPr>
        <w:t>deltakere</w:t>
      </w:r>
      <w:proofErr w:type="spellEnd"/>
      <w:r w:rsidR="007B48DD" w:rsidRPr="00017038">
        <w:rPr>
          <w:rFonts w:ascii="Consolas" w:hAnsi="Consolas"/>
          <w:rPrChange w:id="2250" w:author="Terje Kolderup" w:date="2020-01-29T10:02:00Z">
            <w:rPr>
              <w:lang w:val="nb-NO"/>
            </w:rPr>
          </w:rPrChange>
        </w:rPr>
        <w:t xml:space="preserve">: </w:t>
      </w:r>
      <w:proofErr w:type="spellStart"/>
      <w:r w:rsidR="007B48DD" w:rsidRPr="00017038">
        <w:rPr>
          <w:rFonts w:ascii="Consolas" w:hAnsi="Consolas"/>
          <w:rPrChange w:id="2251" w:author="Terje Kolderup" w:date="2020-01-29T10:02:00Z">
            <w:rPr>
              <w:lang w:val="nb-NO"/>
            </w:rPr>
          </w:rPrChange>
        </w:rPr>
        <w:t>personerListe.map</w:t>
      </w:r>
      <w:proofErr w:type="spellEnd"/>
      <w:r w:rsidR="007B48DD" w:rsidRPr="00017038">
        <w:rPr>
          <w:rFonts w:ascii="Consolas" w:hAnsi="Consolas"/>
          <w:rPrChange w:id="2252" w:author="Terje Kolderup" w:date="2020-01-29T10:02:00Z">
            <w:rPr>
              <w:lang w:val="nb-NO"/>
            </w:rPr>
          </w:rPrChange>
        </w:rPr>
        <w:t xml:space="preserve">(p </w:t>
      </w:r>
      <w:r w:rsidR="007B48DD" w:rsidRPr="00D148A9">
        <w:rPr>
          <w:rStyle w:val="LS2Operator"/>
          <w:rPrChange w:id="2253" w:author="Terje Kolderup" w:date="2020-01-29T10:02:00Z">
            <w:rPr>
              <w:rStyle w:val="LS2Operator"/>
              <w:lang w:val="nb-NO"/>
            </w:rPr>
          </w:rPrChange>
        </w:rPr>
        <w:t>=&gt;</w:t>
      </w:r>
      <w:r w:rsidR="007B48DD" w:rsidRPr="00017038">
        <w:rPr>
          <w:rFonts w:ascii="Consolas" w:hAnsi="Consolas"/>
          <w:rPrChange w:id="2254" w:author="Terje Kolderup" w:date="2020-01-29T10:02:00Z">
            <w:rPr>
              <w:lang w:val="nb-NO"/>
            </w:rPr>
          </w:rPrChange>
        </w:rPr>
        <w:t xml:space="preserve"> </w:t>
      </w:r>
      <w:proofErr w:type="spellStart"/>
      <w:r w:rsidR="007B48DD" w:rsidRPr="00017038">
        <w:rPr>
          <w:rFonts w:ascii="Consolas" w:hAnsi="Consolas"/>
          <w:rPrChange w:id="2255" w:author="Terje Kolderup" w:date="2020-01-29T10:02:00Z">
            <w:rPr>
              <w:lang w:val="nb-NO"/>
            </w:rPr>
          </w:rPrChange>
        </w:rPr>
        <w:t>p.navn</w:t>
      </w:r>
      <w:proofErr w:type="spellEnd"/>
      <w:r w:rsidR="007B48DD" w:rsidRPr="00017038">
        <w:rPr>
          <w:rFonts w:ascii="Consolas" w:hAnsi="Consolas"/>
          <w:rPrChange w:id="2256" w:author="Terje Kolderup" w:date="2020-01-29T10:02:00Z">
            <w:rPr>
              <w:lang w:val="nb-NO"/>
            </w:rPr>
          </w:rPrChange>
        </w:rPr>
        <w:t>)</w:t>
      </w:r>
      <w:r w:rsidR="007B48DD" w:rsidRPr="00017038">
        <w:rPr>
          <w:rFonts w:ascii="Consolas" w:hAnsi="Consolas"/>
          <w:rPrChange w:id="2257" w:author="Terje Kolderup" w:date="2020-01-29T10:02:00Z">
            <w:rPr>
              <w:lang w:val="nb-NO"/>
            </w:rPr>
          </w:rPrChange>
        </w:rPr>
        <w:br/>
        <w:t xml:space="preserve">                    });</w:t>
      </w:r>
      <w:r w:rsidR="007B48DD" w:rsidRPr="00017038">
        <w:rPr>
          <w:rFonts w:ascii="Consolas" w:hAnsi="Consolas"/>
          <w:rPrChange w:id="2258" w:author="Terje Kolderup" w:date="2020-01-29T10:02:00Z">
            <w:rPr>
              <w:lang w:val="nb-NO"/>
            </w:rPr>
          </w:rPrChange>
        </w:rPr>
        <w:br/>
      </w:r>
      <w:r w:rsidR="007B48DD" w:rsidRPr="00017038">
        <w:rPr>
          <w:rFonts w:ascii="Consolas" w:hAnsi="Consolas"/>
          <w:rPrChange w:id="2259" w:author="Terje Kolderup" w:date="2020-01-29T10:02:00Z">
            <w:rPr>
              <w:lang w:val="nb-NO"/>
            </w:rPr>
          </w:rPrChange>
        </w:rPr>
        <w:lastRenderedPageBreak/>
        <w:t xml:space="preserve">                    </w:t>
      </w:r>
      <w:proofErr w:type="spellStart"/>
      <w:r w:rsidR="007B48DD" w:rsidRPr="00D148A9">
        <w:rPr>
          <w:rStyle w:val="LS2Keyword"/>
          <w:rPrChange w:id="2260" w:author="Terje Kolderup" w:date="2020-01-29T10:02:00Z">
            <w:rPr>
              <w:rStyle w:val="LS2Keyword"/>
              <w:lang w:val="nb-NO"/>
            </w:rPr>
          </w:rPrChange>
        </w:rPr>
        <w:t>this</w:t>
      </w:r>
      <w:r w:rsidR="007B48DD" w:rsidRPr="00017038">
        <w:rPr>
          <w:rFonts w:ascii="Consolas" w:hAnsi="Consolas"/>
          <w:rPrChange w:id="2261" w:author="Terje Kolderup" w:date="2020-01-29T10:02:00Z">
            <w:rPr>
              <w:lang w:val="nb-NO"/>
            </w:rPr>
          </w:rPrChange>
        </w:rPr>
        <w:t>.currentPage</w:t>
      </w:r>
      <w:proofErr w:type="spellEnd"/>
      <w:r w:rsidR="007B48DD" w:rsidRPr="00017038">
        <w:rPr>
          <w:rFonts w:ascii="Consolas" w:hAnsi="Consolas"/>
          <w:rPrChange w:id="2262" w:author="Terje Kolderup" w:date="2020-01-29T10:02:00Z">
            <w:rPr>
              <w:lang w:val="nb-NO"/>
            </w:rPr>
          </w:rPrChange>
        </w:rPr>
        <w:t xml:space="preserve"> </w:t>
      </w:r>
      <w:r w:rsidR="007B48DD" w:rsidRPr="00D148A9">
        <w:rPr>
          <w:rStyle w:val="LS2Operator"/>
          <w:rPrChange w:id="2263" w:author="Terje Kolderup" w:date="2020-01-29T10:02:00Z">
            <w:rPr>
              <w:rStyle w:val="LS2Operator"/>
              <w:lang w:val="nb-NO"/>
            </w:rPr>
          </w:rPrChange>
        </w:rPr>
        <w:t>=</w:t>
      </w:r>
      <w:r w:rsidR="007B48DD" w:rsidRPr="00017038">
        <w:rPr>
          <w:rFonts w:ascii="Consolas" w:hAnsi="Consolas"/>
          <w:rPrChange w:id="2264" w:author="Terje Kolderup" w:date="2020-01-29T10:02:00Z">
            <w:rPr>
              <w:lang w:val="nb-NO"/>
            </w:rPr>
          </w:rPrChange>
        </w:rPr>
        <w:t xml:space="preserve"> '</w:t>
      </w:r>
      <w:proofErr w:type="spellStart"/>
      <w:r w:rsidR="007B48DD" w:rsidRPr="00D148A9">
        <w:rPr>
          <w:rStyle w:val="LS2String"/>
          <w:rPrChange w:id="2265" w:author="Terje Kolderup" w:date="2020-01-29T10:02:00Z">
            <w:rPr>
              <w:rStyle w:val="LS2String"/>
              <w:lang w:val="nb-NO"/>
            </w:rPr>
          </w:rPrChange>
        </w:rPr>
        <w:t>trekninger</w:t>
      </w:r>
      <w:proofErr w:type="spellEnd"/>
      <w:r w:rsidR="007B48DD" w:rsidRPr="00017038">
        <w:rPr>
          <w:rFonts w:ascii="Consolas" w:hAnsi="Consolas"/>
          <w:rPrChange w:id="2266" w:author="Terje Kolderup" w:date="2020-01-29T10:02:00Z">
            <w:rPr>
              <w:lang w:val="nb-NO"/>
            </w:rPr>
          </w:rPrChange>
        </w:rPr>
        <w:t>';</w:t>
      </w:r>
      <w:r w:rsidR="007B48DD" w:rsidRPr="00017038">
        <w:rPr>
          <w:rFonts w:ascii="Consolas" w:hAnsi="Consolas"/>
          <w:rPrChange w:id="2267" w:author="Terje Kolderup" w:date="2020-01-29T10:02:00Z">
            <w:rPr>
              <w:lang w:val="nb-NO"/>
            </w:rPr>
          </w:rPrChange>
        </w:rPr>
        <w:br/>
        <w:t xml:space="preserve">                }</w:t>
      </w:r>
      <w:r w:rsidR="007B48DD" w:rsidRPr="00017038">
        <w:rPr>
          <w:rFonts w:ascii="Consolas" w:hAnsi="Consolas"/>
          <w:rPrChange w:id="2268" w:author="Terje Kolderup" w:date="2020-01-29T10:02:00Z">
            <w:rPr>
              <w:lang w:val="nb-NO"/>
            </w:rPr>
          </w:rPrChange>
        </w:rPr>
        <w:br/>
        <w:t xml:space="preserve">            }</w:t>
      </w:r>
      <w:r w:rsidR="007B48DD" w:rsidRPr="00017038">
        <w:rPr>
          <w:rFonts w:ascii="Consolas" w:hAnsi="Consolas"/>
          <w:rPrChange w:id="2269" w:author="Terje Kolderup" w:date="2020-01-29T10:02:00Z">
            <w:rPr>
              <w:lang w:val="nb-NO"/>
            </w:rPr>
          </w:rPrChange>
        </w:rPr>
        <w:br/>
        <w:t xml:space="preserve">        })</w:t>
      </w:r>
      <w:r w:rsidR="007B48DD" w:rsidRPr="00017038">
        <w:rPr>
          <w:rFonts w:ascii="Consolas" w:hAnsi="Consolas"/>
          <w:rPrChange w:id="2270" w:author="Terje Kolderup" w:date="2020-01-29T10:02:00Z">
            <w:rPr>
              <w:lang w:val="nb-NO"/>
            </w:rPr>
          </w:rPrChange>
        </w:rPr>
        <w:br/>
        <w:t xml:space="preserve">    </w:t>
      </w:r>
      <w:r w:rsidR="007B48DD" w:rsidRPr="00D148A9">
        <w:rPr>
          <w:rStyle w:val="LS2Tag"/>
          <w:rPrChange w:id="2271" w:author="Terje Kolderup" w:date="2020-01-29T10:02:00Z">
            <w:rPr>
              <w:rStyle w:val="LS2Tag"/>
              <w:lang w:val="nb-NO"/>
            </w:rPr>
          </w:rPrChange>
        </w:rPr>
        <w:t>&lt;/script&gt;</w:t>
      </w:r>
      <w:r w:rsidR="007B48DD" w:rsidRPr="00017038">
        <w:rPr>
          <w:rFonts w:ascii="Consolas" w:hAnsi="Consolas"/>
          <w:rPrChange w:id="2272" w:author="Terje Kolderup" w:date="2020-01-29T10:02:00Z">
            <w:rPr>
              <w:lang w:val="nb-NO"/>
            </w:rPr>
          </w:rPrChange>
        </w:rPr>
        <w:br/>
      </w:r>
      <w:r w:rsidR="007B48DD" w:rsidRPr="00D148A9">
        <w:rPr>
          <w:rStyle w:val="LS2Tag"/>
          <w:rPrChange w:id="2273" w:author="Terje Kolderup" w:date="2020-01-29T10:02:00Z">
            <w:rPr>
              <w:rStyle w:val="LS2Tag"/>
              <w:lang w:val="nb-NO"/>
            </w:rPr>
          </w:rPrChange>
        </w:rPr>
        <w:t>&lt;/body&gt;</w:t>
      </w:r>
      <w:r w:rsidR="007B48DD" w:rsidRPr="00017038">
        <w:rPr>
          <w:rFonts w:ascii="Consolas" w:hAnsi="Consolas"/>
          <w:rPrChange w:id="2274" w:author="Terje Kolderup" w:date="2020-01-29T10:02:00Z">
            <w:rPr>
              <w:lang w:val="nb-NO"/>
            </w:rPr>
          </w:rPrChange>
        </w:rPr>
        <w:br/>
      </w:r>
      <w:r w:rsidR="007B48DD" w:rsidRPr="00D148A9">
        <w:rPr>
          <w:rStyle w:val="LS2Tag"/>
          <w:rPrChange w:id="2275" w:author="Terje Kolderup" w:date="2020-01-29T10:02:00Z">
            <w:rPr>
              <w:rStyle w:val="LS2Tag"/>
              <w:lang w:val="nb-NO"/>
            </w:rPr>
          </w:rPrChange>
        </w:rPr>
        <w:t>&lt;/html&gt;</w:t>
      </w:r>
    </w:p>
    <w:p w14:paraId="1A1B712B" w14:textId="77777777" w:rsidR="00291DB3" w:rsidRPr="00D148A9" w:rsidRDefault="007B48DD" w:rsidP="00435552">
      <w:pPr>
        <w:pStyle w:val="m1tt"/>
        <w:rPr>
          <w:lang w:val="en-US"/>
          <w:rPrChange w:id="2276" w:author="Terje Kolderup" w:date="2020-01-29T10:02:00Z">
            <w:rPr/>
          </w:rPrChange>
        </w:rPr>
      </w:pPr>
      <w:bookmarkStart w:id="2277" w:name="komponenter-og-properties"/>
      <w:bookmarkStart w:id="2278" w:name="_Toc29047946"/>
      <w:proofErr w:type="spellStart"/>
      <w:r w:rsidRPr="00D148A9">
        <w:rPr>
          <w:lang w:val="en-US"/>
          <w:rPrChange w:id="2279" w:author="Terje Kolderup" w:date="2020-01-29T10:02:00Z">
            <w:rPr/>
          </w:rPrChange>
        </w:rPr>
        <w:t>Komponenter</w:t>
      </w:r>
      <w:proofErr w:type="spellEnd"/>
      <w:r w:rsidRPr="00D148A9">
        <w:rPr>
          <w:lang w:val="en-US"/>
          <w:rPrChange w:id="2280" w:author="Terje Kolderup" w:date="2020-01-29T10:02:00Z">
            <w:rPr/>
          </w:rPrChange>
        </w:rPr>
        <w:t xml:space="preserve"> </w:t>
      </w:r>
      <w:proofErr w:type="spellStart"/>
      <w:r w:rsidRPr="00D148A9">
        <w:rPr>
          <w:lang w:val="en-US"/>
          <w:rPrChange w:id="2281" w:author="Terje Kolderup" w:date="2020-01-29T10:02:00Z">
            <w:rPr/>
          </w:rPrChange>
        </w:rPr>
        <w:t>og</w:t>
      </w:r>
      <w:proofErr w:type="spellEnd"/>
      <w:r w:rsidRPr="00D148A9">
        <w:rPr>
          <w:lang w:val="en-US"/>
          <w:rPrChange w:id="2282" w:author="Terje Kolderup" w:date="2020-01-29T10:02:00Z">
            <w:rPr/>
          </w:rPrChange>
        </w:rPr>
        <w:t xml:space="preserve"> properties</w:t>
      </w:r>
      <w:bookmarkEnd w:id="2277"/>
      <w:bookmarkEnd w:id="2278"/>
    </w:p>
    <w:p w14:paraId="29D149ED" w14:textId="77777777" w:rsidR="00291DB3" w:rsidRPr="00D148A9" w:rsidRDefault="007B48DD" w:rsidP="00C628A3">
      <w:pPr>
        <w:pStyle w:val="b1af-f"/>
        <w:rPr>
          <w:lang w:val="en-US"/>
          <w:rPrChange w:id="2283" w:author="Terje Kolderup" w:date="2020-01-29T10:02:00Z">
            <w:rPr/>
          </w:rPrChange>
        </w:rPr>
      </w:pPr>
      <w:r w:rsidRPr="00D148A9">
        <w:rPr>
          <w:lang w:val="en-US"/>
          <w:rPrChange w:id="2284" w:author="Terje Kolderup" w:date="2020-01-29T10:02:00Z">
            <w:rPr/>
          </w:rPrChange>
        </w:rPr>
        <w:t xml:space="preserve">La </w:t>
      </w:r>
      <w:proofErr w:type="spellStart"/>
      <w:r w:rsidRPr="00D148A9">
        <w:rPr>
          <w:lang w:val="en-US"/>
          <w:rPrChange w:id="2285" w:author="Terje Kolderup" w:date="2020-01-29T10:02:00Z">
            <w:rPr/>
          </w:rPrChange>
        </w:rPr>
        <w:t>oss</w:t>
      </w:r>
      <w:proofErr w:type="spellEnd"/>
      <w:r w:rsidRPr="00D148A9">
        <w:rPr>
          <w:lang w:val="en-US"/>
          <w:rPrChange w:id="2286" w:author="Terje Kolderup" w:date="2020-01-29T10:02:00Z">
            <w:rPr/>
          </w:rPrChange>
        </w:rPr>
        <w:t xml:space="preserve"> se </w:t>
      </w:r>
      <w:proofErr w:type="spellStart"/>
      <w:r w:rsidRPr="00D148A9">
        <w:rPr>
          <w:lang w:val="en-US"/>
          <w:rPrChange w:id="2287" w:author="Terje Kolderup" w:date="2020-01-29T10:02:00Z">
            <w:rPr/>
          </w:rPrChange>
        </w:rPr>
        <w:t>på</w:t>
      </w:r>
      <w:proofErr w:type="spellEnd"/>
      <w:r w:rsidRPr="00D148A9">
        <w:rPr>
          <w:lang w:val="en-US"/>
          <w:rPrChange w:id="2288" w:author="Terje Kolderup" w:date="2020-01-29T10:02:00Z">
            <w:rPr/>
          </w:rPrChange>
        </w:rPr>
        <w:t xml:space="preserve"> </w:t>
      </w:r>
      <w:proofErr w:type="spellStart"/>
      <w:r w:rsidRPr="00D148A9">
        <w:rPr>
          <w:lang w:val="en-US"/>
          <w:rPrChange w:id="2289" w:author="Terje Kolderup" w:date="2020-01-29T10:02:00Z">
            <w:rPr/>
          </w:rPrChange>
        </w:rPr>
        <w:t>en</w:t>
      </w:r>
      <w:proofErr w:type="spellEnd"/>
      <w:r w:rsidRPr="00D148A9">
        <w:rPr>
          <w:lang w:val="en-US"/>
          <w:rPrChange w:id="2290" w:author="Terje Kolderup" w:date="2020-01-29T10:02:00Z">
            <w:rPr/>
          </w:rPrChange>
        </w:rPr>
        <w:t xml:space="preserve"> </w:t>
      </w:r>
      <w:proofErr w:type="spellStart"/>
      <w:r w:rsidRPr="00D148A9">
        <w:rPr>
          <w:lang w:val="en-US"/>
          <w:rPrChange w:id="2291" w:author="Terje Kolderup" w:date="2020-01-29T10:02:00Z">
            <w:rPr/>
          </w:rPrChange>
        </w:rPr>
        <w:t>forenklet</w:t>
      </w:r>
      <w:proofErr w:type="spellEnd"/>
      <w:r w:rsidRPr="00D148A9">
        <w:rPr>
          <w:lang w:val="en-US"/>
          <w:rPrChange w:id="2292" w:author="Terje Kolderup" w:date="2020-01-29T10:02:00Z">
            <w:rPr/>
          </w:rPrChange>
        </w:rPr>
        <w:t xml:space="preserve"> </w:t>
      </w:r>
      <w:proofErr w:type="spellStart"/>
      <w:r w:rsidRPr="00D148A9">
        <w:rPr>
          <w:lang w:val="en-US"/>
          <w:rPrChange w:id="2293" w:author="Terje Kolderup" w:date="2020-01-29T10:02:00Z">
            <w:rPr/>
          </w:rPrChange>
        </w:rPr>
        <w:t>versjon</w:t>
      </w:r>
      <w:proofErr w:type="spellEnd"/>
      <w:r w:rsidRPr="00D148A9">
        <w:rPr>
          <w:lang w:val="en-US"/>
          <w:rPrChange w:id="2294" w:author="Terje Kolderup" w:date="2020-01-29T10:02:00Z">
            <w:rPr/>
          </w:rPrChange>
        </w:rPr>
        <w:t xml:space="preserve"> av teller-</w:t>
      </w:r>
      <w:proofErr w:type="spellStart"/>
      <w:r w:rsidRPr="00D148A9">
        <w:rPr>
          <w:lang w:val="en-US"/>
          <w:rPrChange w:id="2295" w:author="Terje Kolderup" w:date="2020-01-29T10:02:00Z">
            <w:rPr/>
          </w:rPrChange>
        </w:rPr>
        <w:t>applikasjonen</w:t>
      </w:r>
      <w:proofErr w:type="spellEnd"/>
      <w:r w:rsidRPr="00D148A9">
        <w:rPr>
          <w:lang w:val="en-US"/>
          <w:rPrChange w:id="2296" w:author="Terje Kolderup" w:date="2020-01-29T10:02:00Z">
            <w:rPr/>
          </w:rPrChange>
        </w:rPr>
        <w:t xml:space="preserve"> </w:t>
      </w:r>
      <w:proofErr w:type="spellStart"/>
      <w:r w:rsidRPr="00D148A9">
        <w:rPr>
          <w:lang w:val="en-US"/>
          <w:rPrChange w:id="2297" w:author="Terje Kolderup" w:date="2020-01-29T10:02:00Z">
            <w:rPr/>
          </w:rPrChange>
        </w:rPr>
        <w:t>som</w:t>
      </w:r>
      <w:proofErr w:type="spellEnd"/>
      <w:r w:rsidRPr="00D148A9">
        <w:rPr>
          <w:lang w:val="en-US"/>
          <w:rPrChange w:id="2298" w:author="Terje Kolderup" w:date="2020-01-29T10:02:00Z">
            <w:rPr/>
          </w:rPrChange>
        </w:rPr>
        <w:t xml:space="preserve"> bare </w:t>
      </w:r>
      <w:proofErr w:type="spellStart"/>
      <w:r w:rsidRPr="00D148A9">
        <w:rPr>
          <w:lang w:val="en-US"/>
          <w:rPrChange w:id="2299" w:author="Terje Kolderup" w:date="2020-01-29T10:02:00Z">
            <w:rPr/>
          </w:rPrChange>
        </w:rPr>
        <w:t>kan</w:t>
      </w:r>
      <w:proofErr w:type="spellEnd"/>
      <w:r w:rsidRPr="00D148A9">
        <w:rPr>
          <w:lang w:val="en-US"/>
          <w:rPrChange w:id="2300" w:author="Terje Kolderup" w:date="2020-01-29T10:02:00Z">
            <w:rPr/>
          </w:rPrChange>
        </w:rPr>
        <w:t xml:space="preserve"> </w:t>
      </w:r>
      <w:proofErr w:type="spellStart"/>
      <w:r w:rsidRPr="00D148A9">
        <w:rPr>
          <w:lang w:val="en-US"/>
          <w:rPrChange w:id="2301" w:author="Terje Kolderup" w:date="2020-01-29T10:02:00Z">
            <w:rPr/>
          </w:rPrChange>
        </w:rPr>
        <w:t>telle</w:t>
      </w:r>
      <w:proofErr w:type="spellEnd"/>
      <w:r w:rsidRPr="00D148A9">
        <w:rPr>
          <w:lang w:val="en-US"/>
          <w:rPrChange w:id="2302" w:author="Terje Kolderup" w:date="2020-01-29T10:02:00Z">
            <w:rPr/>
          </w:rPrChange>
        </w:rPr>
        <w:t xml:space="preserve"> </w:t>
      </w:r>
      <w:proofErr w:type="spellStart"/>
      <w:r w:rsidRPr="00D148A9">
        <w:rPr>
          <w:lang w:val="en-US"/>
          <w:rPrChange w:id="2303" w:author="Terje Kolderup" w:date="2020-01-29T10:02:00Z">
            <w:rPr/>
          </w:rPrChange>
        </w:rPr>
        <w:t>oppover</w:t>
      </w:r>
      <w:proofErr w:type="spellEnd"/>
      <w:r w:rsidRPr="00D148A9">
        <w:rPr>
          <w:lang w:val="en-US"/>
          <w:rPrChange w:id="2304" w:author="Terje Kolderup" w:date="2020-01-29T10:02:00Z">
            <w:rPr/>
          </w:rPrChange>
        </w:rPr>
        <w:t>:</w:t>
      </w:r>
    </w:p>
    <w:p w14:paraId="5D0DD1A0" w14:textId="77777777" w:rsidR="00291DB3" w:rsidRPr="00017038" w:rsidRDefault="007B48DD" w:rsidP="00EF36C2">
      <w:pPr>
        <w:pStyle w:val="eks1aff"/>
        <w:rPr>
          <w:rFonts w:ascii="Consolas" w:hAnsi="Consolas"/>
          <w:rPrChange w:id="2305" w:author="Terje Kolderup" w:date="2020-01-29T10:02:00Z">
            <w:rPr>
              <w:lang w:val="nb-NO"/>
            </w:rPr>
          </w:rPrChange>
        </w:rPr>
      </w:pPr>
      <w:r w:rsidRPr="00D148A9">
        <w:rPr>
          <w:rStyle w:val="LS2Tag"/>
          <w:rPrChange w:id="2306" w:author="Terje Kolderup" w:date="2020-01-29T10:02:00Z">
            <w:rPr>
              <w:rStyle w:val="LS2Tag"/>
              <w:lang w:val="nb-NO"/>
            </w:rPr>
          </w:rPrChange>
        </w:rPr>
        <w:t>&lt;div</w:t>
      </w:r>
      <w:r w:rsidRPr="00D148A9">
        <w:rPr>
          <w:rStyle w:val="LS2Attribute"/>
          <w:rPrChange w:id="2307" w:author="Terje Kolderup" w:date="2020-01-29T10:02:00Z">
            <w:rPr>
              <w:rStyle w:val="LS2Attribute"/>
              <w:lang w:val="nb-NO"/>
            </w:rPr>
          </w:rPrChange>
        </w:rPr>
        <w:t xml:space="preserve"> id=</w:t>
      </w:r>
      <w:r w:rsidRPr="00D148A9">
        <w:rPr>
          <w:rStyle w:val="LS2String"/>
          <w:rPrChange w:id="2308" w:author="Terje Kolderup" w:date="2020-01-29T10:02:00Z">
            <w:rPr>
              <w:rStyle w:val="LS2String"/>
              <w:lang w:val="nb-NO"/>
            </w:rPr>
          </w:rPrChange>
        </w:rPr>
        <w:t>"app"</w:t>
      </w:r>
      <w:r w:rsidRPr="00D148A9">
        <w:rPr>
          <w:rStyle w:val="LS2Tag"/>
          <w:rPrChange w:id="2309" w:author="Terje Kolderup" w:date="2020-01-29T10:02:00Z">
            <w:rPr>
              <w:rStyle w:val="LS2Tag"/>
              <w:lang w:val="nb-NO"/>
            </w:rPr>
          </w:rPrChange>
        </w:rPr>
        <w:t>&gt;</w:t>
      </w:r>
      <w:r w:rsidRPr="00017038">
        <w:rPr>
          <w:rFonts w:ascii="Consolas" w:hAnsi="Consolas"/>
          <w:rPrChange w:id="2310" w:author="Terje Kolderup" w:date="2020-01-29T10:02:00Z">
            <w:rPr>
              <w:lang w:val="nb-NO"/>
            </w:rPr>
          </w:rPrChange>
        </w:rPr>
        <w:br/>
        <w:t xml:space="preserve">    </w:t>
      </w:r>
      <w:r w:rsidRPr="00D148A9">
        <w:rPr>
          <w:rStyle w:val="LS2Tag"/>
          <w:rPrChange w:id="2311" w:author="Terje Kolderup" w:date="2020-01-29T10:02:00Z">
            <w:rPr>
              <w:rStyle w:val="LS2Tag"/>
              <w:lang w:val="nb-NO"/>
            </w:rPr>
          </w:rPrChange>
        </w:rPr>
        <w:t>&lt;div</w:t>
      </w:r>
      <w:r w:rsidRPr="00D148A9">
        <w:rPr>
          <w:rStyle w:val="LS2Attribute"/>
          <w:rPrChange w:id="2312" w:author="Terje Kolderup" w:date="2020-01-29T10:02:00Z">
            <w:rPr>
              <w:rStyle w:val="LS2Attribute"/>
              <w:lang w:val="nb-NO"/>
            </w:rPr>
          </w:rPrChange>
        </w:rPr>
        <w:t xml:space="preserve"> id=</w:t>
      </w:r>
      <w:r w:rsidRPr="00D148A9">
        <w:rPr>
          <w:rStyle w:val="LS2String"/>
          <w:rPrChange w:id="2313" w:author="Terje Kolderup" w:date="2020-01-29T10:02:00Z">
            <w:rPr>
              <w:rStyle w:val="LS2String"/>
              <w:lang w:val="nb-NO"/>
            </w:rPr>
          </w:rPrChange>
        </w:rPr>
        <w:t>"teller"</w:t>
      </w:r>
      <w:r w:rsidRPr="00D148A9">
        <w:rPr>
          <w:rStyle w:val="LS2Tag"/>
          <w:rPrChange w:id="2314" w:author="Terje Kolderup" w:date="2020-01-29T10:02:00Z">
            <w:rPr>
              <w:rStyle w:val="LS2Tag"/>
              <w:lang w:val="nb-NO"/>
            </w:rPr>
          </w:rPrChange>
        </w:rPr>
        <w:t>&gt;</w:t>
      </w:r>
      <w:r w:rsidRPr="00017038">
        <w:rPr>
          <w:rFonts w:ascii="Consolas" w:hAnsi="Consolas"/>
          <w:rPrChange w:id="2315" w:author="Terje Kolderup" w:date="2020-01-29T10:02:00Z">
            <w:rPr>
              <w:lang w:val="nb-NO"/>
            </w:rPr>
          </w:rPrChange>
        </w:rPr>
        <w:t>{{ teller }}</w:t>
      </w:r>
      <w:r w:rsidRPr="00D148A9">
        <w:rPr>
          <w:rStyle w:val="LS2Tag"/>
          <w:rPrChange w:id="2316" w:author="Terje Kolderup" w:date="2020-01-29T10:02:00Z">
            <w:rPr>
              <w:rStyle w:val="LS2Tag"/>
              <w:lang w:val="nb-NO"/>
            </w:rPr>
          </w:rPrChange>
        </w:rPr>
        <w:t>&lt;/div&gt;</w:t>
      </w:r>
      <w:r w:rsidRPr="00017038">
        <w:rPr>
          <w:rFonts w:ascii="Consolas" w:hAnsi="Consolas"/>
          <w:rPrChange w:id="2317" w:author="Terje Kolderup" w:date="2020-01-29T10:02:00Z">
            <w:rPr>
              <w:lang w:val="nb-NO"/>
            </w:rPr>
          </w:rPrChange>
        </w:rPr>
        <w:br/>
        <w:t xml:space="preserve">    </w:t>
      </w:r>
      <w:r w:rsidRPr="00D148A9">
        <w:rPr>
          <w:rStyle w:val="LS2Tag"/>
          <w:rPrChange w:id="2318" w:author="Terje Kolderup" w:date="2020-01-29T10:02:00Z">
            <w:rPr>
              <w:rStyle w:val="LS2Tag"/>
              <w:lang w:val="nb-NO"/>
            </w:rPr>
          </w:rPrChange>
        </w:rPr>
        <w:t>&lt;button</w:t>
      </w:r>
      <w:r w:rsidRPr="00017038">
        <w:rPr>
          <w:rFonts w:ascii="Consolas" w:hAnsi="Consolas"/>
          <w:rPrChange w:id="2319" w:author="Terje Kolderup" w:date="2020-01-29T10:02:00Z">
            <w:rPr>
              <w:lang w:val="nb-NO"/>
            </w:rPr>
          </w:rPrChange>
        </w:rPr>
        <w:t xml:space="preserve"> </w:t>
      </w:r>
      <w:r w:rsidRPr="00D148A9">
        <w:rPr>
          <w:rStyle w:val="LS2Attribute"/>
          <w:rPrChange w:id="2320" w:author="Terje Kolderup" w:date="2020-01-29T10:02:00Z">
            <w:rPr>
              <w:rStyle w:val="LS2Attribute"/>
              <w:lang w:val="nb-NO"/>
            </w:rPr>
          </w:rPrChange>
        </w:rPr>
        <w:t>@click=</w:t>
      </w:r>
      <w:r w:rsidRPr="00D148A9">
        <w:rPr>
          <w:rStyle w:val="LS2String"/>
          <w:rPrChange w:id="2321" w:author="Terje Kolderup" w:date="2020-01-29T10:02:00Z">
            <w:rPr>
              <w:rStyle w:val="LS2String"/>
              <w:lang w:val="nb-NO"/>
            </w:rPr>
          </w:rPrChange>
        </w:rPr>
        <w:t>"teller++"</w:t>
      </w:r>
      <w:r w:rsidRPr="00D148A9">
        <w:rPr>
          <w:rStyle w:val="LS2Tag"/>
          <w:rPrChange w:id="2322" w:author="Terje Kolderup" w:date="2020-01-29T10:02:00Z">
            <w:rPr>
              <w:rStyle w:val="LS2Tag"/>
              <w:lang w:val="nb-NO"/>
            </w:rPr>
          </w:rPrChange>
        </w:rPr>
        <w:t>&gt;</w:t>
      </w:r>
      <w:r w:rsidRPr="00017038">
        <w:rPr>
          <w:rFonts w:ascii="Consolas" w:hAnsi="Consolas"/>
          <w:rPrChange w:id="2323" w:author="Terje Kolderup" w:date="2020-01-29T10:02:00Z">
            <w:rPr>
              <w:lang w:val="nb-NO"/>
            </w:rPr>
          </w:rPrChange>
        </w:rPr>
        <w:t>+</w:t>
      </w:r>
      <w:r w:rsidRPr="00D148A9">
        <w:rPr>
          <w:rStyle w:val="LS2Tag"/>
          <w:rPrChange w:id="2324" w:author="Terje Kolderup" w:date="2020-01-29T10:02:00Z">
            <w:rPr>
              <w:rStyle w:val="LS2Tag"/>
              <w:lang w:val="nb-NO"/>
            </w:rPr>
          </w:rPrChange>
        </w:rPr>
        <w:t>&lt;/button&gt;</w:t>
      </w:r>
      <w:r w:rsidRPr="00017038">
        <w:rPr>
          <w:rFonts w:ascii="Consolas" w:hAnsi="Consolas"/>
          <w:rPrChange w:id="2325" w:author="Terje Kolderup" w:date="2020-01-29T10:02:00Z">
            <w:rPr>
              <w:lang w:val="nb-NO"/>
            </w:rPr>
          </w:rPrChange>
        </w:rPr>
        <w:br/>
      </w:r>
      <w:r w:rsidRPr="00D148A9">
        <w:rPr>
          <w:rStyle w:val="LS2Tag"/>
          <w:rPrChange w:id="2326" w:author="Terje Kolderup" w:date="2020-01-29T10:02:00Z">
            <w:rPr>
              <w:rStyle w:val="LS2Tag"/>
              <w:lang w:val="nb-NO"/>
            </w:rPr>
          </w:rPrChange>
        </w:rPr>
        <w:t>&lt;/div&gt;</w:t>
      </w:r>
      <w:r w:rsidRPr="00017038">
        <w:rPr>
          <w:rFonts w:ascii="Consolas" w:hAnsi="Consolas"/>
          <w:rPrChange w:id="2327" w:author="Terje Kolderup" w:date="2020-01-29T10:02:00Z">
            <w:rPr>
              <w:lang w:val="nb-NO"/>
            </w:rPr>
          </w:rPrChange>
        </w:rPr>
        <w:br/>
      </w:r>
      <w:r w:rsidRPr="00D148A9">
        <w:rPr>
          <w:rStyle w:val="LS2Tag"/>
          <w:rPrChange w:id="2328" w:author="Terje Kolderup" w:date="2020-01-29T10:02:00Z">
            <w:rPr>
              <w:rStyle w:val="LS2Tag"/>
              <w:lang w:val="nb-NO"/>
            </w:rPr>
          </w:rPrChange>
        </w:rPr>
        <w:t>&lt;script&gt;</w:t>
      </w:r>
      <w:r w:rsidRPr="00017038">
        <w:rPr>
          <w:rFonts w:ascii="Consolas" w:hAnsi="Consolas"/>
          <w:rPrChange w:id="2329" w:author="Terje Kolderup" w:date="2020-01-29T10:02:00Z">
            <w:rPr>
              <w:lang w:val="nb-NO"/>
            </w:rPr>
          </w:rPrChange>
        </w:rPr>
        <w:br/>
        <w:t xml:space="preserve">    </w:t>
      </w:r>
      <w:r w:rsidRPr="00D148A9">
        <w:rPr>
          <w:rStyle w:val="LS2Keyword"/>
          <w:rPrChange w:id="2330" w:author="Terje Kolderup" w:date="2020-01-29T10:02:00Z">
            <w:rPr>
              <w:rStyle w:val="LS2Keyword"/>
              <w:lang w:val="nb-NO"/>
            </w:rPr>
          </w:rPrChange>
        </w:rPr>
        <w:t>var</w:t>
      </w:r>
      <w:r w:rsidRPr="00017038">
        <w:rPr>
          <w:rFonts w:ascii="Consolas" w:hAnsi="Consolas"/>
          <w:rPrChange w:id="2331" w:author="Terje Kolderup" w:date="2020-01-29T10:02:00Z">
            <w:rPr>
              <w:lang w:val="nb-NO"/>
            </w:rPr>
          </w:rPrChange>
        </w:rPr>
        <w:t xml:space="preserve"> app </w:t>
      </w:r>
      <w:r w:rsidRPr="00D148A9">
        <w:rPr>
          <w:rStyle w:val="LS2Operator"/>
          <w:rPrChange w:id="2332" w:author="Terje Kolderup" w:date="2020-01-29T10:02:00Z">
            <w:rPr>
              <w:rStyle w:val="LS2Operator"/>
              <w:lang w:val="nb-NO"/>
            </w:rPr>
          </w:rPrChange>
        </w:rPr>
        <w:t>=</w:t>
      </w:r>
      <w:r w:rsidRPr="00017038">
        <w:rPr>
          <w:rFonts w:ascii="Consolas" w:hAnsi="Consolas"/>
          <w:rPrChange w:id="2333" w:author="Terje Kolderup" w:date="2020-01-29T10:02:00Z">
            <w:rPr>
              <w:lang w:val="nb-NO"/>
            </w:rPr>
          </w:rPrChange>
        </w:rPr>
        <w:t xml:space="preserve"> </w:t>
      </w:r>
      <w:r w:rsidRPr="00D148A9">
        <w:rPr>
          <w:rStyle w:val="LS2Keyword"/>
          <w:rPrChange w:id="2334" w:author="Terje Kolderup" w:date="2020-01-29T10:02:00Z">
            <w:rPr>
              <w:rStyle w:val="LS2Keyword"/>
              <w:lang w:val="nb-NO"/>
            </w:rPr>
          </w:rPrChange>
        </w:rPr>
        <w:t>new</w:t>
      </w:r>
      <w:r w:rsidRPr="00017038">
        <w:rPr>
          <w:rFonts w:ascii="Consolas" w:hAnsi="Consolas"/>
          <w:rPrChange w:id="2335" w:author="Terje Kolderup" w:date="2020-01-29T10:02:00Z">
            <w:rPr>
              <w:lang w:val="nb-NO"/>
            </w:rPr>
          </w:rPrChange>
        </w:rPr>
        <w:t xml:space="preserve"> Vue({</w:t>
      </w:r>
      <w:r w:rsidRPr="00017038">
        <w:rPr>
          <w:rFonts w:ascii="Consolas" w:hAnsi="Consolas"/>
          <w:rPrChange w:id="2336" w:author="Terje Kolderup" w:date="2020-01-29T10:02:00Z">
            <w:rPr>
              <w:lang w:val="nb-NO"/>
            </w:rPr>
          </w:rPrChange>
        </w:rPr>
        <w:br/>
        <w:t xml:space="preserve">        </w:t>
      </w:r>
      <w:r w:rsidRPr="00D148A9">
        <w:rPr>
          <w:rStyle w:val="LS2Attribute"/>
          <w:rPrChange w:id="2337" w:author="Terje Kolderup" w:date="2020-01-29T10:02:00Z">
            <w:rPr>
              <w:rStyle w:val="LS2Attribute"/>
              <w:lang w:val="nb-NO"/>
            </w:rPr>
          </w:rPrChange>
        </w:rPr>
        <w:t>el</w:t>
      </w:r>
      <w:r w:rsidRPr="00017038">
        <w:rPr>
          <w:rFonts w:ascii="Consolas" w:hAnsi="Consolas"/>
          <w:rPrChange w:id="2338" w:author="Terje Kolderup" w:date="2020-01-29T10:02:00Z">
            <w:rPr>
              <w:lang w:val="nb-NO"/>
            </w:rPr>
          </w:rPrChange>
        </w:rPr>
        <w:t>: '</w:t>
      </w:r>
      <w:r w:rsidRPr="00D148A9">
        <w:rPr>
          <w:rStyle w:val="LS2String"/>
          <w:rPrChange w:id="2339" w:author="Terje Kolderup" w:date="2020-01-29T10:02:00Z">
            <w:rPr>
              <w:rStyle w:val="LS2String"/>
              <w:lang w:val="nb-NO"/>
            </w:rPr>
          </w:rPrChange>
        </w:rPr>
        <w:t>#app</w:t>
      </w:r>
      <w:r w:rsidRPr="00017038">
        <w:rPr>
          <w:rFonts w:ascii="Consolas" w:hAnsi="Consolas"/>
          <w:rPrChange w:id="2340" w:author="Terje Kolderup" w:date="2020-01-29T10:02:00Z">
            <w:rPr>
              <w:lang w:val="nb-NO"/>
            </w:rPr>
          </w:rPrChange>
        </w:rPr>
        <w:t>',</w:t>
      </w:r>
      <w:r w:rsidRPr="00017038">
        <w:rPr>
          <w:rFonts w:ascii="Consolas" w:hAnsi="Consolas"/>
          <w:rPrChange w:id="2341" w:author="Terje Kolderup" w:date="2020-01-29T10:02:00Z">
            <w:rPr>
              <w:lang w:val="nb-NO"/>
            </w:rPr>
          </w:rPrChange>
        </w:rPr>
        <w:br/>
        <w:t xml:space="preserve">        </w:t>
      </w:r>
      <w:r w:rsidRPr="00D148A9">
        <w:rPr>
          <w:rStyle w:val="LS2Attribute"/>
          <w:rPrChange w:id="2342" w:author="Terje Kolderup" w:date="2020-01-29T10:02:00Z">
            <w:rPr>
              <w:rStyle w:val="LS2Attribute"/>
              <w:lang w:val="nb-NO"/>
            </w:rPr>
          </w:rPrChange>
        </w:rPr>
        <w:t>data</w:t>
      </w:r>
      <w:r w:rsidRPr="00017038">
        <w:rPr>
          <w:rFonts w:ascii="Consolas" w:hAnsi="Consolas"/>
          <w:rPrChange w:id="2343" w:author="Terje Kolderup" w:date="2020-01-29T10:02:00Z">
            <w:rPr>
              <w:lang w:val="nb-NO"/>
            </w:rPr>
          </w:rPrChange>
        </w:rPr>
        <w:t>: {</w:t>
      </w:r>
      <w:r w:rsidRPr="00017038">
        <w:rPr>
          <w:rFonts w:ascii="Consolas" w:hAnsi="Consolas"/>
          <w:rPrChange w:id="2344" w:author="Terje Kolderup" w:date="2020-01-29T10:02:00Z">
            <w:rPr>
              <w:lang w:val="nb-NO"/>
            </w:rPr>
          </w:rPrChange>
        </w:rPr>
        <w:br/>
        <w:t xml:space="preserve">            </w:t>
      </w:r>
      <w:r w:rsidRPr="00D148A9">
        <w:rPr>
          <w:rStyle w:val="LS2Attribute"/>
          <w:rPrChange w:id="2345" w:author="Terje Kolderup" w:date="2020-01-29T10:02:00Z">
            <w:rPr>
              <w:rStyle w:val="LS2Attribute"/>
              <w:lang w:val="nb-NO"/>
            </w:rPr>
          </w:rPrChange>
        </w:rPr>
        <w:t>teller</w:t>
      </w:r>
      <w:r w:rsidRPr="00017038">
        <w:rPr>
          <w:rFonts w:ascii="Consolas" w:hAnsi="Consolas"/>
          <w:rPrChange w:id="2346" w:author="Terje Kolderup" w:date="2020-01-29T10:02:00Z">
            <w:rPr>
              <w:lang w:val="nb-NO"/>
            </w:rPr>
          </w:rPrChange>
        </w:rPr>
        <w:t xml:space="preserve">: </w:t>
      </w:r>
      <w:r w:rsidRPr="00D148A9">
        <w:rPr>
          <w:rStyle w:val="LS2NumVal"/>
          <w:rPrChange w:id="2347" w:author="Terje Kolderup" w:date="2020-01-29T10:02:00Z">
            <w:rPr>
              <w:rStyle w:val="LS2NumVal"/>
              <w:lang w:val="nb-NO"/>
            </w:rPr>
          </w:rPrChange>
        </w:rPr>
        <w:t>0</w:t>
      </w:r>
      <w:r w:rsidRPr="00017038">
        <w:rPr>
          <w:rFonts w:ascii="Consolas" w:hAnsi="Consolas"/>
          <w:rPrChange w:id="2348" w:author="Terje Kolderup" w:date="2020-01-29T10:02:00Z">
            <w:rPr>
              <w:lang w:val="nb-NO"/>
            </w:rPr>
          </w:rPrChange>
        </w:rPr>
        <w:br/>
        <w:t xml:space="preserve">        }</w:t>
      </w:r>
      <w:r w:rsidRPr="00017038">
        <w:rPr>
          <w:rFonts w:ascii="Consolas" w:hAnsi="Consolas"/>
          <w:rPrChange w:id="2349" w:author="Terje Kolderup" w:date="2020-01-29T10:02:00Z">
            <w:rPr>
              <w:lang w:val="nb-NO"/>
            </w:rPr>
          </w:rPrChange>
        </w:rPr>
        <w:br/>
        <w:t xml:space="preserve">    })</w:t>
      </w:r>
      <w:r w:rsidRPr="00017038">
        <w:rPr>
          <w:rFonts w:ascii="Consolas" w:hAnsi="Consolas"/>
          <w:rPrChange w:id="2350" w:author="Terje Kolderup" w:date="2020-01-29T10:02:00Z">
            <w:rPr>
              <w:lang w:val="nb-NO"/>
            </w:rPr>
          </w:rPrChange>
        </w:rPr>
        <w:br/>
      </w:r>
      <w:r w:rsidRPr="00D148A9">
        <w:rPr>
          <w:rStyle w:val="LS2Tag"/>
          <w:rPrChange w:id="2351" w:author="Terje Kolderup" w:date="2020-01-29T10:02:00Z">
            <w:rPr>
              <w:rStyle w:val="LS2Tag"/>
              <w:lang w:val="nb-NO"/>
            </w:rPr>
          </w:rPrChange>
        </w:rPr>
        <w:t>&lt;/script&gt;</w:t>
      </w:r>
    </w:p>
    <w:p w14:paraId="762FE0BB" w14:textId="228FB2FF" w:rsidR="00291DB3" w:rsidRPr="00D148A9" w:rsidRDefault="007B48DD" w:rsidP="00EF36C2">
      <w:pPr>
        <w:pStyle w:val="b1aff"/>
        <w:rPr>
          <w:lang w:val="en-US"/>
          <w:rPrChange w:id="2352" w:author="Terje Kolderup" w:date="2020-01-29T10:02:00Z">
            <w:rPr/>
          </w:rPrChange>
        </w:rPr>
      </w:pPr>
      <w:proofErr w:type="spellStart"/>
      <w:r w:rsidRPr="00D148A9">
        <w:rPr>
          <w:lang w:val="en-US"/>
          <w:rPrChange w:id="2353" w:author="Terje Kolderup" w:date="2020-01-29T10:02:00Z">
            <w:rPr/>
          </w:rPrChange>
        </w:rPr>
        <w:t>Hvis</w:t>
      </w:r>
      <w:proofErr w:type="spellEnd"/>
      <w:r w:rsidRPr="00D148A9">
        <w:rPr>
          <w:lang w:val="en-US"/>
          <w:rPrChange w:id="2354" w:author="Terje Kolderup" w:date="2020-01-29T10:02:00Z">
            <w:rPr/>
          </w:rPrChange>
        </w:rPr>
        <w:t xml:space="preserve"> vi </w:t>
      </w:r>
      <w:proofErr w:type="spellStart"/>
      <w:r w:rsidRPr="00D148A9">
        <w:rPr>
          <w:lang w:val="en-US"/>
          <w:rPrChange w:id="2355" w:author="Terje Kolderup" w:date="2020-01-29T10:02:00Z">
            <w:rPr/>
          </w:rPrChange>
        </w:rPr>
        <w:t>nå</w:t>
      </w:r>
      <w:proofErr w:type="spellEnd"/>
      <w:r w:rsidRPr="00D148A9">
        <w:rPr>
          <w:lang w:val="en-US"/>
          <w:rPrChange w:id="2356" w:author="Terje Kolderup" w:date="2020-01-29T10:02:00Z">
            <w:rPr/>
          </w:rPrChange>
        </w:rPr>
        <w:t xml:space="preserve"> </w:t>
      </w:r>
      <w:proofErr w:type="spellStart"/>
      <w:r w:rsidRPr="00D148A9">
        <w:rPr>
          <w:lang w:val="en-US"/>
          <w:rPrChange w:id="2357" w:author="Terje Kolderup" w:date="2020-01-29T10:02:00Z">
            <w:rPr/>
          </w:rPrChange>
        </w:rPr>
        <w:t>ønsker</w:t>
      </w:r>
      <w:proofErr w:type="spellEnd"/>
      <w:r w:rsidRPr="00D148A9">
        <w:rPr>
          <w:lang w:val="en-US"/>
          <w:rPrChange w:id="2358" w:author="Terje Kolderup" w:date="2020-01-29T10:02:00Z">
            <w:rPr/>
          </w:rPrChange>
        </w:rPr>
        <w:t xml:space="preserve"> </w:t>
      </w:r>
      <w:proofErr w:type="spellStart"/>
      <w:r w:rsidRPr="00D148A9">
        <w:rPr>
          <w:lang w:val="en-US"/>
          <w:rPrChange w:id="2359" w:author="Terje Kolderup" w:date="2020-01-29T10:02:00Z">
            <w:rPr/>
          </w:rPrChange>
        </w:rPr>
        <w:t>flere</w:t>
      </w:r>
      <w:proofErr w:type="spellEnd"/>
      <w:r w:rsidRPr="00D148A9">
        <w:rPr>
          <w:lang w:val="en-US"/>
          <w:rPrChange w:id="2360" w:author="Terje Kolderup" w:date="2020-01-29T10:02:00Z">
            <w:rPr/>
          </w:rPrChange>
        </w:rPr>
        <w:t xml:space="preserve"> </w:t>
      </w:r>
      <w:proofErr w:type="spellStart"/>
      <w:r w:rsidRPr="00D148A9">
        <w:rPr>
          <w:lang w:val="en-US"/>
          <w:rPrChange w:id="2361" w:author="Terje Kolderup" w:date="2020-01-29T10:02:00Z">
            <w:rPr/>
          </w:rPrChange>
        </w:rPr>
        <w:t>tellere</w:t>
      </w:r>
      <w:proofErr w:type="spellEnd"/>
      <w:r w:rsidRPr="00D148A9">
        <w:rPr>
          <w:lang w:val="en-US"/>
          <w:rPrChange w:id="2362" w:author="Terje Kolderup" w:date="2020-01-29T10:02:00Z">
            <w:rPr/>
          </w:rPrChange>
        </w:rPr>
        <w:t xml:space="preserve"> </w:t>
      </w:r>
      <w:proofErr w:type="spellStart"/>
      <w:r w:rsidRPr="00D148A9">
        <w:rPr>
          <w:lang w:val="en-US"/>
          <w:rPrChange w:id="2363" w:author="Terje Kolderup" w:date="2020-01-29T10:02:00Z">
            <w:rPr/>
          </w:rPrChange>
        </w:rPr>
        <w:t>på</w:t>
      </w:r>
      <w:proofErr w:type="spellEnd"/>
      <w:r w:rsidRPr="00D148A9">
        <w:rPr>
          <w:lang w:val="en-US"/>
          <w:rPrChange w:id="2364" w:author="Terje Kolderup" w:date="2020-01-29T10:02:00Z">
            <w:rPr/>
          </w:rPrChange>
        </w:rPr>
        <w:t xml:space="preserve"> </w:t>
      </w:r>
      <w:proofErr w:type="spellStart"/>
      <w:r w:rsidRPr="00D148A9">
        <w:rPr>
          <w:lang w:val="en-US"/>
          <w:rPrChange w:id="2365" w:author="Terje Kolderup" w:date="2020-01-29T10:02:00Z">
            <w:rPr/>
          </w:rPrChange>
        </w:rPr>
        <w:t>samme</w:t>
      </w:r>
      <w:proofErr w:type="spellEnd"/>
      <w:r w:rsidRPr="00D148A9">
        <w:rPr>
          <w:lang w:val="en-US"/>
          <w:rPrChange w:id="2366" w:author="Terje Kolderup" w:date="2020-01-29T10:02:00Z">
            <w:rPr/>
          </w:rPrChange>
        </w:rPr>
        <w:t xml:space="preserve"> </w:t>
      </w:r>
      <w:proofErr w:type="spellStart"/>
      <w:r w:rsidR="00C70A65" w:rsidRPr="00D148A9">
        <w:rPr>
          <w:lang w:val="en-US"/>
          <w:rPrChange w:id="2367" w:author="Terje Kolderup" w:date="2020-01-29T10:02:00Z">
            <w:rPr/>
          </w:rPrChange>
        </w:rPr>
        <w:t>nettside</w:t>
      </w:r>
      <w:proofErr w:type="spellEnd"/>
      <w:r w:rsidRPr="00D148A9">
        <w:rPr>
          <w:lang w:val="en-US"/>
          <w:rPrChange w:id="2368" w:author="Terje Kolderup" w:date="2020-01-29T10:02:00Z">
            <w:rPr/>
          </w:rPrChange>
        </w:rPr>
        <w:t xml:space="preserve">, </w:t>
      </w:r>
      <w:proofErr w:type="spellStart"/>
      <w:r w:rsidRPr="00D148A9">
        <w:rPr>
          <w:lang w:val="en-US"/>
          <w:rPrChange w:id="2369" w:author="Terje Kolderup" w:date="2020-01-29T10:02:00Z">
            <w:rPr/>
          </w:rPrChange>
        </w:rPr>
        <w:t>er</w:t>
      </w:r>
      <w:proofErr w:type="spellEnd"/>
      <w:r w:rsidRPr="00D148A9">
        <w:rPr>
          <w:lang w:val="en-US"/>
          <w:rPrChange w:id="2370" w:author="Terje Kolderup" w:date="2020-01-29T10:02:00Z">
            <w:rPr/>
          </w:rPrChange>
        </w:rPr>
        <w:t xml:space="preserve"> </w:t>
      </w:r>
      <w:proofErr w:type="spellStart"/>
      <w:r w:rsidRPr="00D148A9">
        <w:rPr>
          <w:lang w:val="en-US"/>
          <w:rPrChange w:id="2371" w:author="Terje Kolderup" w:date="2020-01-29T10:02:00Z">
            <w:rPr/>
          </w:rPrChange>
        </w:rPr>
        <w:t>enkleste</w:t>
      </w:r>
      <w:proofErr w:type="spellEnd"/>
      <w:r w:rsidRPr="00D148A9">
        <w:rPr>
          <w:lang w:val="en-US"/>
          <w:rPrChange w:id="2372" w:author="Terje Kolderup" w:date="2020-01-29T10:02:00Z">
            <w:rPr/>
          </w:rPrChange>
        </w:rPr>
        <w:t xml:space="preserve"> </w:t>
      </w:r>
      <w:proofErr w:type="spellStart"/>
      <w:r w:rsidRPr="00D148A9">
        <w:rPr>
          <w:lang w:val="en-US"/>
          <w:rPrChange w:id="2373" w:author="Terje Kolderup" w:date="2020-01-29T10:02:00Z">
            <w:rPr/>
          </w:rPrChange>
        </w:rPr>
        <w:t>måte</w:t>
      </w:r>
      <w:proofErr w:type="spellEnd"/>
      <w:r w:rsidRPr="00D148A9">
        <w:rPr>
          <w:lang w:val="en-US"/>
          <w:rPrChange w:id="2374" w:author="Terje Kolderup" w:date="2020-01-29T10:02:00Z">
            <w:rPr/>
          </w:rPrChange>
        </w:rPr>
        <w:t xml:space="preserve"> å ta </w:t>
      </w:r>
      <w:proofErr w:type="spellStart"/>
      <w:r w:rsidRPr="00D148A9">
        <w:rPr>
          <w:lang w:val="en-US"/>
          <w:rPrChange w:id="2375" w:author="Terje Kolderup" w:date="2020-01-29T10:02:00Z">
            <w:rPr/>
          </w:rPrChange>
        </w:rPr>
        <w:t>i</w:t>
      </w:r>
      <w:proofErr w:type="spellEnd"/>
      <w:r w:rsidRPr="00D148A9">
        <w:rPr>
          <w:lang w:val="en-US"/>
          <w:rPrChange w:id="2376" w:author="Terje Kolderup" w:date="2020-01-29T10:02:00Z">
            <w:rPr/>
          </w:rPrChange>
        </w:rPr>
        <w:t xml:space="preserve"> </w:t>
      </w:r>
      <w:proofErr w:type="spellStart"/>
      <w:r w:rsidRPr="00D148A9">
        <w:rPr>
          <w:lang w:val="en-US"/>
          <w:rPrChange w:id="2377" w:author="Terje Kolderup" w:date="2020-01-29T10:02:00Z">
            <w:rPr/>
          </w:rPrChange>
        </w:rPr>
        <w:t>bruk</w:t>
      </w:r>
      <w:proofErr w:type="spellEnd"/>
      <w:r w:rsidRPr="00D148A9">
        <w:rPr>
          <w:lang w:val="en-US"/>
          <w:rPrChange w:id="2378" w:author="Terje Kolderup" w:date="2020-01-29T10:02:00Z">
            <w:rPr/>
          </w:rPrChange>
        </w:rPr>
        <w:t xml:space="preserve"> </w:t>
      </w:r>
      <w:proofErr w:type="spellStart"/>
      <w:r w:rsidRPr="00D148A9">
        <w:rPr>
          <w:rStyle w:val="LS2Kursiv"/>
          <w:lang w:val="en-US"/>
          <w:rPrChange w:id="2379" w:author="Terje Kolderup" w:date="2020-01-29T10:02:00Z">
            <w:rPr>
              <w:rStyle w:val="LS2Kursiv"/>
            </w:rPr>
          </w:rPrChange>
        </w:rPr>
        <w:t>komponenter</w:t>
      </w:r>
      <w:proofErr w:type="spellEnd"/>
      <w:r w:rsidRPr="00D148A9">
        <w:rPr>
          <w:lang w:val="en-US"/>
          <w:rPrChange w:id="2380" w:author="Terje Kolderup" w:date="2020-01-29T10:02:00Z">
            <w:rPr/>
          </w:rPrChange>
        </w:rPr>
        <w:t xml:space="preserve">. </w:t>
      </w:r>
      <w:proofErr w:type="spellStart"/>
      <w:r w:rsidRPr="00D148A9">
        <w:rPr>
          <w:lang w:val="en-US"/>
          <w:rPrChange w:id="2381" w:author="Terje Kolderup" w:date="2020-01-29T10:02:00Z">
            <w:rPr/>
          </w:rPrChange>
        </w:rPr>
        <w:t>Uten</w:t>
      </w:r>
      <w:proofErr w:type="spellEnd"/>
      <w:r w:rsidRPr="00D148A9">
        <w:rPr>
          <w:lang w:val="en-US"/>
          <w:rPrChange w:id="2382" w:author="Terje Kolderup" w:date="2020-01-29T10:02:00Z">
            <w:rPr/>
          </w:rPrChange>
        </w:rPr>
        <w:t xml:space="preserve"> dem </w:t>
      </w:r>
      <w:proofErr w:type="spellStart"/>
      <w:r w:rsidRPr="00D148A9">
        <w:rPr>
          <w:lang w:val="en-US"/>
          <w:rPrChange w:id="2383" w:author="Terje Kolderup" w:date="2020-01-29T10:02:00Z">
            <w:rPr/>
          </w:rPrChange>
        </w:rPr>
        <w:t>må</w:t>
      </w:r>
      <w:proofErr w:type="spellEnd"/>
      <w:r w:rsidRPr="00D148A9">
        <w:rPr>
          <w:lang w:val="en-US"/>
          <w:rPrChange w:id="2384" w:author="Terje Kolderup" w:date="2020-01-29T10:02:00Z">
            <w:rPr/>
          </w:rPrChange>
        </w:rPr>
        <w:t xml:space="preserve"> vi </w:t>
      </w:r>
      <w:proofErr w:type="spellStart"/>
      <w:r w:rsidRPr="00D148A9">
        <w:rPr>
          <w:lang w:val="en-US"/>
          <w:rPrChange w:id="2385" w:author="Terje Kolderup" w:date="2020-01-29T10:02:00Z">
            <w:rPr/>
          </w:rPrChange>
        </w:rPr>
        <w:t>gjenta</w:t>
      </w:r>
      <w:proofErr w:type="spellEnd"/>
      <w:r w:rsidRPr="00D148A9">
        <w:rPr>
          <w:lang w:val="en-US"/>
          <w:rPrChange w:id="2386" w:author="Terje Kolderup" w:date="2020-01-29T10:02:00Z">
            <w:rPr/>
          </w:rPrChange>
        </w:rPr>
        <w:t xml:space="preserve"> </w:t>
      </w:r>
      <w:proofErr w:type="spellStart"/>
      <w:r w:rsidRPr="00D148A9">
        <w:rPr>
          <w:lang w:val="en-US"/>
          <w:rPrChange w:id="2387" w:author="Terje Kolderup" w:date="2020-01-29T10:02:00Z">
            <w:rPr/>
          </w:rPrChange>
        </w:rPr>
        <w:t>mye</w:t>
      </w:r>
      <w:proofErr w:type="spellEnd"/>
      <w:r w:rsidRPr="00D148A9">
        <w:rPr>
          <w:lang w:val="en-US"/>
          <w:rPrChange w:id="2388" w:author="Terje Kolderup" w:date="2020-01-29T10:02:00Z">
            <w:rPr/>
          </w:rPrChange>
        </w:rPr>
        <w:t xml:space="preserve"> </w:t>
      </w:r>
      <w:proofErr w:type="spellStart"/>
      <w:r w:rsidRPr="00D148A9">
        <w:rPr>
          <w:lang w:val="en-US"/>
          <w:rPrChange w:id="2389" w:author="Terje Kolderup" w:date="2020-01-29T10:02:00Z">
            <w:rPr/>
          </w:rPrChange>
        </w:rPr>
        <w:t>kode</w:t>
      </w:r>
      <w:proofErr w:type="spellEnd"/>
      <w:r w:rsidRPr="00D148A9">
        <w:rPr>
          <w:lang w:val="en-US"/>
          <w:rPrChange w:id="2390" w:author="Terje Kolderup" w:date="2020-01-29T10:02:00Z">
            <w:rPr/>
          </w:rPrChange>
        </w:rPr>
        <w:t xml:space="preserve">. Under </w:t>
      </w:r>
      <w:proofErr w:type="spellStart"/>
      <w:r w:rsidRPr="00D148A9">
        <w:rPr>
          <w:lang w:val="en-US"/>
          <w:rPrChange w:id="2391" w:author="Terje Kolderup" w:date="2020-01-29T10:02:00Z">
            <w:rPr/>
          </w:rPrChange>
        </w:rPr>
        <w:t>er</w:t>
      </w:r>
      <w:proofErr w:type="spellEnd"/>
      <w:r w:rsidRPr="00D148A9">
        <w:rPr>
          <w:lang w:val="en-US"/>
          <w:rPrChange w:id="2392" w:author="Terje Kolderup" w:date="2020-01-29T10:02:00Z">
            <w:rPr/>
          </w:rPrChange>
        </w:rPr>
        <w:t xml:space="preserve"> et </w:t>
      </w:r>
      <w:proofErr w:type="spellStart"/>
      <w:r w:rsidRPr="00D148A9">
        <w:rPr>
          <w:lang w:val="en-US"/>
          <w:rPrChange w:id="2393" w:author="Terje Kolderup" w:date="2020-01-29T10:02:00Z">
            <w:rPr/>
          </w:rPrChange>
        </w:rPr>
        <w:t>eksempel</w:t>
      </w:r>
      <w:proofErr w:type="spellEnd"/>
      <w:r w:rsidRPr="00D148A9">
        <w:rPr>
          <w:lang w:val="en-US"/>
          <w:rPrChange w:id="2394" w:author="Terje Kolderup" w:date="2020-01-29T10:02:00Z">
            <w:rPr/>
          </w:rPrChange>
        </w:rPr>
        <w:t xml:space="preserve"> </w:t>
      </w:r>
      <w:proofErr w:type="spellStart"/>
      <w:r w:rsidRPr="00D148A9">
        <w:rPr>
          <w:lang w:val="en-US"/>
          <w:rPrChange w:id="2395" w:author="Terje Kolderup" w:date="2020-01-29T10:02:00Z">
            <w:rPr/>
          </w:rPrChange>
        </w:rPr>
        <w:t>på</w:t>
      </w:r>
      <w:proofErr w:type="spellEnd"/>
      <w:r w:rsidRPr="00D148A9">
        <w:rPr>
          <w:lang w:val="en-US"/>
          <w:rPrChange w:id="2396" w:author="Terje Kolderup" w:date="2020-01-29T10:02:00Z">
            <w:rPr/>
          </w:rPrChange>
        </w:rPr>
        <w:t xml:space="preserve"> </w:t>
      </w:r>
      <w:proofErr w:type="spellStart"/>
      <w:r w:rsidRPr="00D148A9">
        <w:rPr>
          <w:lang w:val="en-US"/>
          <w:rPrChange w:id="2397" w:author="Terje Kolderup" w:date="2020-01-29T10:02:00Z">
            <w:rPr/>
          </w:rPrChange>
        </w:rPr>
        <w:t>hvordan</w:t>
      </w:r>
      <w:proofErr w:type="spellEnd"/>
      <w:r w:rsidRPr="00D148A9">
        <w:rPr>
          <w:lang w:val="en-US"/>
          <w:rPrChange w:id="2398" w:author="Terje Kolderup" w:date="2020-01-29T10:02:00Z">
            <w:rPr/>
          </w:rPrChange>
        </w:rPr>
        <w:t xml:space="preserve"> vi </w:t>
      </w:r>
      <w:proofErr w:type="spellStart"/>
      <w:r w:rsidRPr="00D148A9">
        <w:rPr>
          <w:lang w:val="en-US"/>
          <w:rPrChange w:id="2399" w:author="Terje Kolderup" w:date="2020-01-29T10:02:00Z">
            <w:rPr/>
          </w:rPrChange>
        </w:rPr>
        <w:t>definerer</w:t>
      </w:r>
      <w:proofErr w:type="spellEnd"/>
      <w:r w:rsidRPr="00D148A9">
        <w:rPr>
          <w:lang w:val="en-US"/>
          <w:rPrChange w:id="2400" w:author="Terje Kolderup" w:date="2020-01-29T10:02:00Z">
            <w:rPr/>
          </w:rPrChange>
        </w:rPr>
        <w:t xml:space="preserve"> </w:t>
      </w:r>
      <w:proofErr w:type="spellStart"/>
      <w:r w:rsidRPr="00D148A9">
        <w:rPr>
          <w:lang w:val="en-US"/>
          <w:rPrChange w:id="2401" w:author="Terje Kolderup" w:date="2020-01-29T10:02:00Z">
            <w:rPr/>
          </w:rPrChange>
        </w:rPr>
        <w:t>en</w:t>
      </w:r>
      <w:proofErr w:type="spellEnd"/>
      <w:r w:rsidRPr="00D148A9">
        <w:rPr>
          <w:lang w:val="en-US"/>
          <w:rPrChange w:id="2402" w:author="Terje Kolderup" w:date="2020-01-29T10:02:00Z">
            <w:rPr/>
          </w:rPrChange>
        </w:rPr>
        <w:t xml:space="preserve"> </w:t>
      </w:r>
      <w:proofErr w:type="spellStart"/>
      <w:r w:rsidRPr="00D148A9">
        <w:rPr>
          <w:lang w:val="en-US"/>
          <w:rPrChange w:id="2403" w:author="Terje Kolderup" w:date="2020-01-29T10:02:00Z">
            <w:rPr/>
          </w:rPrChange>
        </w:rPr>
        <w:t>komponent</w:t>
      </w:r>
      <w:proofErr w:type="spellEnd"/>
      <w:r w:rsidR="00ED5E2D" w:rsidRPr="00D148A9">
        <w:rPr>
          <w:lang w:val="en-US"/>
          <w:rPrChange w:id="2404" w:author="Terje Kolderup" w:date="2020-01-29T10:02:00Z">
            <w:rPr/>
          </w:rPrChange>
        </w:rPr>
        <w:t xml:space="preserve"> – </w:t>
      </w:r>
      <w:proofErr w:type="spellStart"/>
      <w:r w:rsidRPr="00D148A9">
        <w:rPr>
          <w:lang w:val="en-US"/>
          <w:rPrChange w:id="2405" w:author="Terje Kolderup" w:date="2020-01-29T10:02:00Z">
            <w:rPr/>
          </w:rPrChange>
        </w:rPr>
        <w:t>og</w:t>
      </w:r>
      <w:proofErr w:type="spellEnd"/>
      <w:r w:rsidRPr="00D148A9">
        <w:rPr>
          <w:lang w:val="en-US"/>
          <w:rPrChange w:id="2406" w:author="Terje Kolderup" w:date="2020-01-29T10:02:00Z">
            <w:rPr/>
          </w:rPrChange>
        </w:rPr>
        <w:t xml:space="preserve"> </w:t>
      </w:r>
      <w:proofErr w:type="spellStart"/>
      <w:r w:rsidRPr="00D148A9">
        <w:rPr>
          <w:lang w:val="en-US"/>
          <w:rPrChange w:id="2407" w:author="Terje Kolderup" w:date="2020-01-29T10:02:00Z">
            <w:rPr/>
          </w:rPrChange>
        </w:rPr>
        <w:t>bruker</w:t>
      </w:r>
      <w:proofErr w:type="spellEnd"/>
      <w:r w:rsidRPr="00D148A9">
        <w:rPr>
          <w:lang w:val="en-US"/>
          <w:rPrChange w:id="2408" w:author="Terje Kolderup" w:date="2020-01-29T10:02:00Z">
            <w:rPr/>
          </w:rPrChange>
        </w:rPr>
        <w:t xml:space="preserve"> den to ganger:</w:t>
      </w:r>
    </w:p>
    <w:p w14:paraId="25CD5E92" w14:textId="77777777" w:rsidR="00291DB3" w:rsidRPr="00017038" w:rsidRDefault="007B48DD" w:rsidP="00EF36C2">
      <w:pPr>
        <w:pStyle w:val="eks1aff"/>
        <w:rPr>
          <w:rFonts w:ascii="Consolas" w:hAnsi="Consolas"/>
          <w:rPrChange w:id="2409" w:author="Terje Kolderup" w:date="2020-01-29T10:02:00Z">
            <w:rPr>
              <w:lang w:val="nb-NO"/>
            </w:rPr>
          </w:rPrChange>
        </w:rPr>
      </w:pPr>
      <w:r w:rsidRPr="00D148A9">
        <w:rPr>
          <w:rStyle w:val="LS2Tag"/>
          <w:rPrChange w:id="2410" w:author="Terje Kolderup" w:date="2020-01-29T10:02:00Z">
            <w:rPr>
              <w:rStyle w:val="LS2Tag"/>
              <w:lang w:val="nb-NO"/>
            </w:rPr>
          </w:rPrChange>
        </w:rPr>
        <w:t>&lt;div</w:t>
      </w:r>
      <w:r w:rsidRPr="00D148A9">
        <w:rPr>
          <w:rStyle w:val="LS2Attribute"/>
          <w:rPrChange w:id="2411" w:author="Terje Kolderup" w:date="2020-01-29T10:02:00Z">
            <w:rPr>
              <w:rStyle w:val="LS2Attribute"/>
              <w:lang w:val="nb-NO"/>
            </w:rPr>
          </w:rPrChange>
        </w:rPr>
        <w:t xml:space="preserve"> id=</w:t>
      </w:r>
      <w:r w:rsidRPr="00D148A9">
        <w:rPr>
          <w:rStyle w:val="LS2String"/>
          <w:rPrChange w:id="2412" w:author="Terje Kolderup" w:date="2020-01-29T10:02:00Z">
            <w:rPr>
              <w:rStyle w:val="LS2String"/>
              <w:lang w:val="nb-NO"/>
            </w:rPr>
          </w:rPrChange>
        </w:rPr>
        <w:t>"app"</w:t>
      </w:r>
      <w:r w:rsidRPr="00D148A9">
        <w:rPr>
          <w:rStyle w:val="LS2Tag"/>
          <w:rPrChange w:id="2413" w:author="Terje Kolderup" w:date="2020-01-29T10:02:00Z">
            <w:rPr>
              <w:rStyle w:val="LS2Tag"/>
              <w:lang w:val="nb-NO"/>
            </w:rPr>
          </w:rPrChange>
        </w:rPr>
        <w:t>&gt;</w:t>
      </w:r>
      <w:r w:rsidRPr="00017038">
        <w:rPr>
          <w:rFonts w:ascii="Consolas" w:hAnsi="Consolas"/>
          <w:rPrChange w:id="2414" w:author="Terje Kolderup" w:date="2020-01-29T10:02:00Z">
            <w:rPr>
              <w:lang w:val="nb-NO"/>
            </w:rPr>
          </w:rPrChange>
        </w:rPr>
        <w:br/>
        <w:t xml:space="preserve">    </w:t>
      </w:r>
      <w:r w:rsidRPr="00D148A9">
        <w:rPr>
          <w:rStyle w:val="LS2Tag"/>
          <w:rPrChange w:id="2415" w:author="Terje Kolderup" w:date="2020-01-29T10:02:00Z">
            <w:rPr>
              <w:rStyle w:val="LS2Tag"/>
              <w:lang w:val="nb-NO"/>
            </w:rPr>
          </w:rPrChange>
        </w:rPr>
        <w:t>&lt;super-teller&gt;&lt;/super-teller&gt;</w:t>
      </w:r>
      <w:r w:rsidRPr="00017038">
        <w:rPr>
          <w:rFonts w:ascii="Consolas" w:hAnsi="Consolas"/>
          <w:rPrChange w:id="2416" w:author="Terje Kolderup" w:date="2020-01-29T10:02:00Z">
            <w:rPr>
              <w:lang w:val="nb-NO"/>
            </w:rPr>
          </w:rPrChange>
        </w:rPr>
        <w:br/>
        <w:t xml:space="preserve">    </w:t>
      </w:r>
      <w:r w:rsidRPr="00D148A9">
        <w:rPr>
          <w:rStyle w:val="LS2Tag"/>
          <w:rPrChange w:id="2417" w:author="Terje Kolderup" w:date="2020-01-29T10:02:00Z">
            <w:rPr>
              <w:rStyle w:val="LS2Tag"/>
              <w:lang w:val="nb-NO"/>
            </w:rPr>
          </w:rPrChange>
        </w:rPr>
        <w:t>&lt;super-teller&gt;&lt;/super-teller&gt;</w:t>
      </w:r>
      <w:r w:rsidRPr="00017038">
        <w:rPr>
          <w:rFonts w:ascii="Consolas" w:hAnsi="Consolas"/>
          <w:rPrChange w:id="2418" w:author="Terje Kolderup" w:date="2020-01-29T10:02:00Z">
            <w:rPr>
              <w:lang w:val="nb-NO"/>
            </w:rPr>
          </w:rPrChange>
        </w:rPr>
        <w:br/>
      </w:r>
      <w:r w:rsidRPr="00D148A9">
        <w:rPr>
          <w:rStyle w:val="LS2Tag"/>
          <w:rPrChange w:id="2419" w:author="Terje Kolderup" w:date="2020-01-29T10:02:00Z">
            <w:rPr>
              <w:rStyle w:val="LS2Tag"/>
              <w:lang w:val="nb-NO"/>
            </w:rPr>
          </w:rPrChange>
        </w:rPr>
        <w:t>&lt;/div&gt;</w:t>
      </w:r>
      <w:r w:rsidRPr="00017038">
        <w:rPr>
          <w:rFonts w:ascii="Consolas" w:hAnsi="Consolas"/>
          <w:rPrChange w:id="2420" w:author="Terje Kolderup" w:date="2020-01-29T10:02:00Z">
            <w:rPr>
              <w:lang w:val="nb-NO"/>
            </w:rPr>
          </w:rPrChange>
        </w:rPr>
        <w:br/>
      </w:r>
      <w:r w:rsidRPr="00D148A9">
        <w:rPr>
          <w:rStyle w:val="LS2Tag"/>
          <w:rPrChange w:id="2421" w:author="Terje Kolderup" w:date="2020-01-29T10:02:00Z">
            <w:rPr>
              <w:rStyle w:val="LS2Tag"/>
              <w:lang w:val="nb-NO"/>
            </w:rPr>
          </w:rPrChange>
        </w:rPr>
        <w:t>&lt;script&gt;</w:t>
      </w:r>
      <w:r w:rsidRPr="00017038">
        <w:rPr>
          <w:rFonts w:ascii="Consolas" w:hAnsi="Consolas"/>
          <w:rPrChange w:id="2422" w:author="Terje Kolderup" w:date="2020-01-29T10:02:00Z">
            <w:rPr>
              <w:lang w:val="nb-NO"/>
            </w:rPr>
          </w:rPrChange>
        </w:rPr>
        <w:br/>
        <w:t xml:space="preserve">    </w:t>
      </w:r>
      <w:proofErr w:type="spellStart"/>
      <w:r w:rsidRPr="00017038">
        <w:rPr>
          <w:rFonts w:ascii="Consolas" w:hAnsi="Consolas"/>
          <w:rPrChange w:id="2423" w:author="Terje Kolderup" w:date="2020-01-29T10:02:00Z">
            <w:rPr>
              <w:lang w:val="nb-NO"/>
            </w:rPr>
          </w:rPrChange>
        </w:rPr>
        <w:t>Vue.component</w:t>
      </w:r>
      <w:proofErr w:type="spellEnd"/>
      <w:r w:rsidRPr="00017038">
        <w:rPr>
          <w:rFonts w:ascii="Consolas" w:hAnsi="Consolas"/>
          <w:rPrChange w:id="2424" w:author="Terje Kolderup" w:date="2020-01-29T10:02:00Z">
            <w:rPr>
              <w:lang w:val="nb-NO"/>
            </w:rPr>
          </w:rPrChange>
        </w:rPr>
        <w:t>('</w:t>
      </w:r>
      <w:r w:rsidRPr="00D148A9">
        <w:rPr>
          <w:rStyle w:val="LS2String"/>
          <w:rPrChange w:id="2425" w:author="Terje Kolderup" w:date="2020-01-29T10:02:00Z">
            <w:rPr>
              <w:rStyle w:val="LS2String"/>
              <w:lang w:val="nb-NO"/>
            </w:rPr>
          </w:rPrChange>
        </w:rPr>
        <w:t>super-teller</w:t>
      </w:r>
      <w:r w:rsidRPr="00017038">
        <w:rPr>
          <w:rFonts w:ascii="Consolas" w:hAnsi="Consolas"/>
          <w:rPrChange w:id="2426" w:author="Terje Kolderup" w:date="2020-01-29T10:02:00Z">
            <w:rPr>
              <w:lang w:val="nb-NO"/>
            </w:rPr>
          </w:rPrChange>
        </w:rPr>
        <w:t>', {</w:t>
      </w:r>
      <w:r w:rsidRPr="00017038">
        <w:rPr>
          <w:rFonts w:ascii="Consolas" w:hAnsi="Consolas"/>
          <w:rPrChange w:id="2427" w:author="Terje Kolderup" w:date="2020-01-29T10:02:00Z">
            <w:rPr>
              <w:lang w:val="nb-NO"/>
            </w:rPr>
          </w:rPrChange>
        </w:rPr>
        <w:br/>
        <w:t xml:space="preserve">        </w:t>
      </w:r>
      <w:r w:rsidRPr="00D148A9">
        <w:rPr>
          <w:rStyle w:val="LS2Attribute"/>
          <w:rPrChange w:id="2428" w:author="Terje Kolderup" w:date="2020-01-29T10:02:00Z">
            <w:rPr>
              <w:lang w:val="nb-NO"/>
            </w:rPr>
          </w:rPrChange>
        </w:rPr>
        <w:t>data</w:t>
      </w:r>
      <w:r w:rsidRPr="00017038">
        <w:rPr>
          <w:rFonts w:ascii="Consolas" w:hAnsi="Consolas"/>
          <w:rPrChange w:id="2429" w:author="Terje Kolderup" w:date="2020-01-29T10:02:00Z">
            <w:rPr>
              <w:lang w:val="nb-NO"/>
            </w:rPr>
          </w:rPrChange>
        </w:rPr>
        <w:t>() {</w:t>
      </w:r>
      <w:r w:rsidRPr="00017038">
        <w:rPr>
          <w:rFonts w:ascii="Consolas" w:hAnsi="Consolas"/>
          <w:rPrChange w:id="2430" w:author="Terje Kolderup" w:date="2020-01-29T10:02:00Z">
            <w:rPr>
              <w:lang w:val="nb-NO"/>
            </w:rPr>
          </w:rPrChange>
        </w:rPr>
        <w:br/>
        <w:t xml:space="preserve">            </w:t>
      </w:r>
      <w:r w:rsidRPr="00D148A9">
        <w:rPr>
          <w:rStyle w:val="LS2Keyword"/>
          <w:rPrChange w:id="2431" w:author="Terje Kolderup" w:date="2020-01-29T10:02:00Z">
            <w:rPr>
              <w:rStyle w:val="LS2Keyword"/>
              <w:lang w:val="nb-NO"/>
            </w:rPr>
          </w:rPrChange>
        </w:rPr>
        <w:t>return</w:t>
      </w:r>
      <w:r w:rsidRPr="00017038">
        <w:rPr>
          <w:rFonts w:ascii="Consolas" w:hAnsi="Consolas"/>
          <w:rPrChange w:id="2432" w:author="Terje Kolderup" w:date="2020-01-29T10:02:00Z">
            <w:rPr>
              <w:lang w:val="nb-NO"/>
            </w:rPr>
          </w:rPrChange>
        </w:rPr>
        <w:t xml:space="preserve"> {</w:t>
      </w:r>
      <w:r w:rsidRPr="00017038">
        <w:rPr>
          <w:rFonts w:ascii="Consolas" w:hAnsi="Consolas"/>
          <w:rPrChange w:id="2433" w:author="Terje Kolderup" w:date="2020-01-29T10:02:00Z">
            <w:rPr>
              <w:lang w:val="nb-NO"/>
            </w:rPr>
          </w:rPrChange>
        </w:rPr>
        <w:br/>
        <w:t xml:space="preserve">                </w:t>
      </w:r>
      <w:r w:rsidRPr="00D148A9">
        <w:rPr>
          <w:rStyle w:val="LS2Attribute"/>
          <w:rPrChange w:id="2434" w:author="Terje Kolderup" w:date="2020-01-29T10:02:00Z">
            <w:rPr>
              <w:rStyle w:val="LS2Attribute"/>
              <w:lang w:val="nb-NO"/>
            </w:rPr>
          </w:rPrChange>
        </w:rPr>
        <w:t>teller</w:t>
      </w:r>
      <w:r w:rsidRPr="00017038">
        <w:rPr>
          <w:rFonts w:ascii="Consolas" w:hAnsi="Consolas"/>
          <w:rPrChange w:id="2435" w:author="Terje Kolderup" w:date="2020-01-29T10:02:00Z">
            <w:rPr>
              <w:lang w:val="nb-NO"/>
            </w:rPr>
          </w:rPrChange>
        </w:rPr>
        <w:t xml:space="preserve">: </w:t>
      </w:r>
      <w:r w:rsidRPr="00D148A9">
        <w:rPr>
          <w:rStyle w:val="LS2NumVal"/>
          <w:rPrChange w:id="2436" w:author="Terje Kolderup" w:date="2020-01-29T10:02:00Z">
            <w:rPr>
              <w:rStyle w:val="LS2NumVal"/>
              <w:lang w:val="nb-NO"/>
            </w:rPr>
          </w:rPrChange>
        </w:rPr>
        <w:t>0</w:t>
      </w:r>
      <w:r w:rsidRPr="00017038">
        <w:rPr>
          <w:rFonts w:ascii="Consolas" w:hAnsi="Consolas"/>
          <w:rPrChange w:id="2437" w:author="Terje Kolderup" w:date="2020-01-29T10:02:00Z">
            <w:rPr>
              <w:lang w:val="nb-NO"/>
            </w:rPr>
          </w:rPrChange>
        </w:rPr>
        <w:br/>
        <w:t xml:space="preserve">            };</w:t>
      </w:r>
      <w:r w:rsidRPr="00017038">
        <w:rPr>
          <w:rFonts w:ascii="Consolas" w:hAnsi="Consolas"/>
          <w:rPrChange w:id="2438" w:author="Terje Kolderup" w:date="2020-01-29T10:02:00Z">
            <w:rPr>
              <w:lang w:val="nb-NO"/>
            </w:rPr>
          </w:rPrChange>
        </w:rPr>
        <w:br/>
        <w:t xml:space="preserve">        },</w:t>
      </w:r>
      <w:r w:rsidRPr="00017038">
        <w:rPr>
          <w:rFonts w:ascii="Consolas" w:hAnsi="Consolas"/>
          <w:rPrChange w:id="2439" w:author="Terje Kolderup" w:date="2020-01-29T10:02:00Z">
            <w:rPr>
              <w:lang w:val="nb-NO"/>
            </w:rPr>
          </w:rPrChange>
        </w:rPr>
        <w:br/>
        <w:t xml:space="preserve">        </w:t>
      </w:r>
      <w:r w:rsidRPr="00D148A9">
        <w:rPr>
          <w:rStyle w:val="LS2Attribute"/>
          <w:rPrChange w:id="2440" w:author="Terje Kolderup" w:date="2020-01-29T10:02:00Z">
            <w:rPr>
              <w:rStyle w:val="LS2Attribute"/>
              <w:lang w:val="nb-NO"/>
            </w:rPr>
          </w:rPrChange>
        </w:rPr>
        <w:t>template</w:t>
      </w:r>
      <w:r w:rsidRPr="00017038">
        <w:rPr>
          <w:rFonts w:ascii="Consolas" w:hAnsi="Consolas"/>
          <w:rPrChange w:id="2441" w:author="Terje Kolderup" w:date="2020-01-29T10:02:00Z">
            <w:rPr>
              <w:lang w:val="nb-NO"/>
            </w:rPr>
          </w:rPrChange>
        </w:rPr>
        <w:t xml:space="preserve">: </w:t>
      </w:r>
      <w:r w:rsidRPr="00017038">
        <w:rPr>
          <w:rFonts w:ascii="Consolas" w:hAnsi="Consolas"/>
          <w:rPrChange w:id="2442" w:author="Terje Kolderup" w:date="2020-01-29T10:02:00Z">
            <w:rPr>
              <w:lang w:val="nb-NO"/>
            </w:rPr>
          </w:rPrChange>
        </w:rPr>
        <w:br/>
        <w:t xml:space="preserve">            </w:t>
      </w:r>
      <w:r w:rsidRPr="00D148A9">
        <w:rPr>
          <w:rStyle w:val="LS2String"/>
          <w:rPrChange w:id="2443" w:author="Terje Kolderup" w:date="2020-01-29T10:02:00Z">
            <w:rPr>
              <w:rStyle w:val="LS2String"/>
              <w:lang w:val="nb-NO"/>
            </w:rPr>
          </w:rPrChange>
        </w:rPr>
        <w:t>`&lt;div&gt;</w:t>
      </w:r>
      <w:r w:rsidRPr="00017038">
        <w:rPr>
          <w:rFonts w:ascii="Consolas" w:hAnsi="Consolas"/>
          <w:rPrChange w:id="2444" w:author="Terje Kolderup" w:date="2020-01-29T10:02:00Z">
            <w:rPr>
              <w:lang w:val="nb-NO"/>
            </w:rPr>
          </w:rPrChange>
        </w:rPr>
        <w:br/>
      </w:r>
      <w:r w:rsidRPr="00D148A9">
        <w:rPr>
          <w:rStyle w:val="LS2String"/>
          <w:rPrChange w:id="2445" w:author="Terje Kolderup" w:date="2020-01-29T10:02:00Z">
            <w:rPr>
              <w:rStyle w:val="LS2String"/>
              <w:lang w:val="nb-NO"/>
            </w:rPr>
          </w:rPrChange>
        </w:rPr>
        <w:t xml:space="preserve">                &lt;div id="teller"&gt;{{ teller }}&lt;/div&gt;</w:t>
      </w:r>
      <w:r w:rsidRPr="00017038">
        <w:rPr>
          <w:rFonts w:ascii="Consolas" w:hAnsi="Consolas"/>
          <w:rPrChange w:id="2446" w:author="Terje Kolderup" w:date="2020-01-29T10:02:00Z">
            <w:rPr>
              <w:lang w:val="nb-NO"/>
            </w:rPr>
          </w:rPrChange>
        </w:rPr>
        <w:br/>
      </w:r>
      <w:r w:rsidRPr="00D148A9">
        <w:rPr>
          <w:rStyle w:val="LS2String"/>
          <w:rPrChange w:id="2447" w:author="Terje Kolderup" w:date="2020-01-29T10:02:00Z">
            <w:rPr>
              <w:rStyle w:val="LS2String"/>
              <w:lang w:val="nb-NO"/>
            </w:rPr>
          </w:rPrChange>
        </w:rPr>
        <w:t xml:space="preserve">                &lt;button @click="teller++"&gt;+&lt;/button&gt;</w:t>
      </w:r>
      <w:r w:rsidRPr="00017038">
        <w:rPr>
          <w:rFonts w:ascii="Consolas" w:hAnsi="Consolas"/>
          <w:rPrChange w:id="2448" w:author="Terje Kolderup" w:date="2020-01-29T10:02:00Z">
            <w:rPr>
              <w:lang w:val="nb-NO"/>
            </w:rPr>
          </w:rPrChange>
        </w:rPr>
        <w:br/>
      </w:r>
      <w:r w:rsidRPr="00D148A9">
        <w:rPr>
          <w:rStyle w:val="LS2String"/>
          <w:rPrChange w:id="2449" w:author="Terje Kolderup" w:date="2020-01-29T10:02:00Z">
            <w:rPr>
              <w:rStyle w:val="LS2String"/>
              <w:lang w:val="nb-NO"/>
            </w:rPr>
          </w:rPrChange>
        </w:rPr>
        <w:lastRenderedPageBreak/>
        <w:t xml:space="preserve">            &lt;/div&gt;`</w:t>
      </w:r>
      <w:r w:rsidRPr="00017038">
        <w:rPr>
          <w:rFonts w:ascii="Consolas" w:hAnsi="Consolas"/>
          <w:rPrChange w:id="2450" w:author="Terje Kolderup" w:date="2020-01-29T10:02:00Z">
            <w:rPr>
              <w:lang w:val="nb-NO"/>
            </w:rPr>
          </w:rPrChange>
        </w:rPr>
        <w:br/>
        <w:t xml:space="preserve">    });</w:t>
      </w:r>
      <w:r w:rsidRPr="00017038">
        <w:rPr>
          <w:rFonts w:ascii="Consolas" w:hAnsi="Consolas"/>
          <w:rPrChange w:id="2451" w:author="Terje Kolderup" w:date="2020-01-29T10:02:00Z">
            <w:rPr>
              <w:lang w:val="nb-NO"/>
            </w:rPr>
          </w:rPrChange>
        </w:rPr>
        <w:br/>
        <w:t xml:space="preserve">    </w:t>
      </w:r>
      <w:r w:rsidRPr="00D148A9">
        <w:rPr>
          <w:rStyle w:val="LS2Keyword"/>
          <w:rPrChange w:id="2452" w:author="Terje Kolderup" w:date="2020-01-29T10:02:00Z">
            <w:rPr>
              <w:rStyle w:val="LS2Keyword"/>
              <w:lang w:val="nb-NO"/>
            </w:rPr>
          </w:rPrChange>
        </w:rPr>
        <w:t>var</w:t>
      </w:r>
      <w:r w:rsidRPr="00017038">
        <w:rPr>
          <w:rFonts w:ascii="Consolas" w:hAnsi="Consolas"/>
          <w:rPrChange w:id="2453" w:author="Terje Kolderup" w:date="2020-01-29T10:02:00Z">
            <w:rPr>
              <w:lang w:val="nb-NO"/>
            </w:rPr>
          </w:rPrChange>
        </w:rPr>
        <w:t xml:space="preserve"> app </w:t>
      </w:r>
      <w:r w:rsidRPr="00D148A9">
        <w:rPr>
          <w:rStyle w:val="LS2Operator"/>
          <w:rPrChange w:id="2454" w:author="Terje Kolderup" w:date="2020-01-29T10:02:00Z">
            <w:rPr>
              <w:rStyle w:val="LS2Operator"/>
              <w:lang w:val="nb-NO"/>
            </w:rPr>
          </w:rPrChange>
        </w:rPr>
        <w:t>=</w:t>
      </w:r>
      <w:r w:rsidRPr="00017038">
        <w:rPr>
          <w:rFonts w:ascii="Consolas" w:hAnsi="Consolas"/>
          <w:rPrChange w:id="2455" w:author="Terje Kolderup" w:date="2020-01-29T10:02:00Z">
            <w:rPr>
              <w:lang w:val="nb-NO"/>
            </w:rPr>
          </w:rPrChange>
        </w:rPr>
        <w:t xml:space="preserve"> </w:t>
      </w:r>
      <w:r w:rsidRPr="00D148A9">
        <w:rPr>
          <w:rStyle w:val="LS2Keyword"/>
          <w:rPrChange w:id="2456" w:author="Terje Kolderup" w:date="2020-01-29T10:02:00Z">
            <w:rPr>
              <w:rStyle w:val="LS2Keyword"/>
              <w:lang w:val="nb-NO"/>
            </w:rPr>
          </w:rPrChange>
        </w:rPr>
        <w:t>new</w:t>
      </w:r>
      <w:r w:rsidRPr="00017038">
        <w:rPr>
          <w:rFonts w:ascii="Consolas" w:hAnsi="Consolas"/>
          <w:rPrChange w:id="2457" w:author="Terje Kolderup" w:date="2020-01-29T10:02:00Z">
            <w:rPr>
              <w:lang w:val="nb-NO"/>
            </w:rPr>
          </w:rPrChange>
        </w:rPr>
        <w:t xml:space="preserve"> Vue({</w:t>
      </w:r>
      <w:r w:rsidRPr="00017038">
        <w:rPr>
          <w:rFonts w:ascii="Consolas" w:hAnsi="Consolas"/>
          <w:rPrChange w:id="2458" w:author="Terje Kolderup" w:date="2020-01-29T10:02:00Z">
            <w:rPr>
              <w:lang w:val="nb-NO"/>
            </w:rPr>
          </w:rPrChange>
        </w:rPr>
        <w:br/>
        <w:t xml:space="preserve">        </w:t>
      </w:r>
      <w:r w:rsidRPr="00D148A9">
        <w:rPr>
          <w:rStyle w:val="LS2Attribute"/>
          <w:rPrChange w:id="2459" w:author="Terje Kolderup" w:date="2020-01-29T10:02:00Z">
            <w:rPr>
              <w:rStyle w:val="LS2Attribute"/>
              <w:lang w:val="nb-NO"/>
            </w:rPr>
          </w:rPrChange>
        </w:rPr>
        <w:t>el</w:t>
      </w:r>
      <w:r w:rsidRPr="00017038">
        <w:rPr>
          <w:rFonts w:ascii="Consolas" w:hAnsi="Consolas"/>
          <w:rPrChange w:id="2460" w:author="Terje Kolderup" w:date="2020-01-29T10:02:00Z">
            <w:rPr>
              <w:lang w:val="nb-NO"/>
            </w:rPr>
          </w:rPrChange>
        </w:rPr>
        <w:t>: '</w:t>
      </w:r>
      <w:r w:rsidRPr="00D148A9">
        <w:rPr>
          <w:rStyle w:val="LS2String"/>
          <w:rPrChange w:id="2461" w:author="Terje Kolderup" w:date="2020-01-29T10:02:00Z">
            <w:rPr>
              <w:rStyle w:val="LS2String"/>
              <w:lang w:val="nb-NO"/>
            </w:rPr>
          </w:rPrChange>
        </w:rPr>
        <w:t>#app</w:t>
      </w:r>
      <w:r w:rsidRPr="00017038">
        <w:rPr>
          <w:rFonts w:ascii="Consolas" w:hAnsi="Consolas"/>
          <w:rPrChange w:id="2462" w:author="Terje Kolderup" w:date="2020-01-29T10:02:00Z">
            <w:rPr>
              <w:lang w:val="nb-NO"/>
            </w:rPr>
          </w:rPrChange>
        </w:rPr>
        <w:t>'</w:t>
      </w:r>
      <w:r w:rsidRPr="00017038">
        <w:rPr>
          <w:rFonts w:ascii="Consolas" w:hAnsi="Consolas"/>
          <w:rPrChange w:id="2463" w:author="Terje Kolderup" w:date="2020-01-29T10:02:00Z">
            <w:rPr>
              <w:lang w:val="nb-NO"/>
            </w:rPr>
          </w:rPrChange>
        </w:rPr>
        <w:br/>
        <w:t xml:space="preserve">    })</w:t>
      </w:r>
    </w:p>
    <w:p w14:paraId="52B1CB99" w14:textId="507D7034" w:rsidR="00291DB3" w:rsidRPr="00211DAE" w:rsidRDefault="007B48DD" w:rsidP="00EF36C2">
      <w:pPr>
        <w:pStyle w:val="b1aff"/>
      </w:pPr>
      <w:r w:rsidRPr="00D148A9">
        <w:t xml:space="preserve">Første linje i script-taggen kaller en statisk metode </w:t>
      </w:r>
      <w:r w:rsidRPr="007F0099">
        <w:t xml:space="preserve">i </w:t>
      </w:r>
      <w:r w:rsidRPr="00017038">
        <w:rPr>
          <w:rStyle w:val="LS2CodeBodytext"/>
        </w:rPr>
        <w:t>Vue</w:t>
      </w:r>
      <w:r w:rsidRPr="00017038">
        <w:t>-klassen</w:t>
      </w:r>
      <w:r w:rsidR="00ED5E2D" w:rsidRPr="00017038">
        <w:t xml:space="preserve"> </w:t>
      </w:r>
      <w:r w:rsidRPr="00017038">
        <w:t xml:space="preserve">for å lage en </w:t>
      </w:r>
      <w:r w:rsidRPr="00211DAE">
        <w:t xml:space="preserve">ny komponent. Første parameter er navnet på komponenten. Vi finner </w:t>
      </w:r>
      <w:r w:rsidR="00D25B1C" w:rsidRPr="00211DAE">
        <w:t xml:space="preserve">igjen </w:t>
      </w:r>
      <w:r w:rsidRPr="00211DAE">
        <w:t>dette navnet i HTML-koden</w:t>
      </w:r>
      <w:r w:rsidR="00ED5E2D">
        <w:t xml:space="preserve"> </w:t>
      </w:r>
      <w:r w:rsidRPr="00211DAE">
        <w:t>som to tagger</w:t>
      </w:r>
      <w:r w:rsidR="00D25B1C">
        <w:t>. D</w:t>
      </w:r>
      <w:r w:rsidRPr="00211DAE">
        <w:t>et betyr at vi har to instanser av denne komponenten.</w:t>
      </w:r>
    </w:p>
    <w:p w14:paraId="09DC8E24" w14:textId="2D6DA52A" w:rsidR="00291DB3" w:rsidRPr="00211DAE" w:rsidRDefault="007B48DD" w:rsidP="00B179A8">
      <w:pPr>
        <w:pStyle w:val="b1af"/>
      </w:pPr>
      <w:r w:rsidRPr="00211DAE">
        <w:t xml:space="preserve">Nettopp fordi det kan være flere instanser av en komponent, må </w:t>
      </w:r>
      <w:r w:rsidRPr="00605EC9">
        <w:rPr>
          <w:rStyle w:val="LS2CodeBodytext"/>
        </w:rPr>
        <w:t>data</w:t>
      </w:r>
      <w:r w:rsidRPr="00211DAE">
        <w:t>-feltet være en funksjon som returnerer et objekt</w:t>
      </w:r>
      <w:r w:rsidR="00D25B1C">
        <w:t>,</w:t>
      </w:r>
      <w:r w:rsidR="00ED5E2D">
        <w:t xml:space="preserve"> </w:t>
      </w:r>
      <w:r w:rsidRPr="00211DAE">
        <w:t>og ikke bare direkte et objekt. Hver instans av komponenten har sitt eget dataobjekt, og hvis vi bare sendte med et objekt direkte, kan vi tenke oss at alle instansene ville dele dette objektet, og det ville jo ikke funger</w:t>
      </w:r>
      <w:r w:rsidR="00D25B1C">
        <w:t>t</w:t>
      </w:r>
      <w:r w:rsidRPr="00211DAE">
        <w:t xml:space="preserve">. Det fungerer for </w:t>
      </w:r>
      <w:r w:rsidRPr="00605EC9">
        <w:rPr>
          <w:rStyle w:val="LS2CodeBodytext"/>
        </w:rPr>
        <w:t>new Vue</w:t>
      </w:r>
      <w:r w:rsidRPr="00211DAE">
        <w:t xml:space="preserve">, for da er det bare én instans av vue på en </w:t>
      </w:r>
      <w:r w:rsidR="00C70A65">
        <w:t>nettside</w:t>
      </w:r>
      <w:r w:rsidRPr="00211DAE">
        <w:t>, men for komponenter må vi ha en funksjon som kan lage initelle objekter.</w:t>
      </w:r>
    </w:p>
    <w:p w14:paraId="6D45C195" w14:textId="77777777" w:rsidR="00291DB3" w:rsidRPr="00211DAE" w:rsidRDefault="007B48DD" w:rsidP="00B179A8">
      <w:pPr>
        <w:pStyle w:val="b1af"/>
      </w:pPr>
      <w:r w:rsidRPr="00211DAE">
        <w:t xml:space="preserve">HTML-koden til komponenten ligger i feltet </w:t>
      </w:r>
      <w:r w:rsidRPr="00605EC9">
        <w:rPr>
          <w:rStyle w:val="LS2CodeBodytext"/>
        </w:rPr>
        <w:t>template</w:t>
      </w:r>
      <w:r w:rsidRPr="00211DAE">
        <w:t xml:space="preserve">, og her er koden </w:t>
      </w:r>
      <w:r w:rsidRPr="00605EC9">
        <w:rPr>
          <w:rStyle w:val="LS2CodeBodytext"/>
        </w:rPr>
        <w:t>teller++</w:t>
      </w:r>
      <w:r w:rsidRPr="00211DAE">
        <w:t xml:space="preserve"> lagt direkte i </w:t>
      </w:r>
      <w:r w:rsidRPr="00605EC9">
        <w:rPr>
          <w:rStyle w:val="LS2CodeBodytext"/>
        </w:rPr>
        <w:t>@click</w:t>
      </w:r>
      <w:r w:rsidRPr="00211DAE">
        <w:t>. Også her kan vi trekke ut i egne metoder. Da ville det sett slik ut:</w:t>
      </w:r>
    </w:p>
    <w:p w14:paraId="28206E69" w14:textId="5B001FD4"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464"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382917">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382917">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382917">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465" w:author="Terje Kolderup" w:date="2020-01-29T09:56:00Z">
            <w:rPr>
              <w:rStyle w:val="LS2Attribute"/>
            </w:rPr>
          </w:rPrChange>
        </w:rPr>
        <w:t>tell</w:t>
      </w:r>
      <w:r w:rsidRPr="00017038">
        <w:rPr>
          <w:rFonts w:ascii="Consolas" w:hAnsi="Consolas"/>
          <w:lang w:val="nb-NO"/>
        </w:rPr>
        <w:t>() {</w:t>
      </w:r>
      <w:r w:rsidRPr="00017038">
        <w:rPr>
          <w:rFonts w:ascii="Consolas" w:hAnsi="Consolas"/>
          <w:lang w:val="nb-NO"/>
        </w:rPr>
        <w:br/>
        <w:t xml:space="preserve">            </w:t>
      </w:r>
      <w:r w:rsidRPr="00382917">
        <w:rPr>
          <w:rStyle w:val="LS2Keyword"/>
          <w:lang w:val="nb-NO"/>
        </w:rPr>
        <w:t>this</w:t>
      </w:r>
      <w:r w:rsidRPr="00017038">
        <w:rPr>
          <w:rFonts w:ascii="Consolas" w:hAnsi="Consolas"/>
          <w:lang w:val="nb-NO"/>
        </w:rPr>
        <w:t>.teller</w:t>
      </w:r>
      <w:r w:rsidRPr="00382917">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382917">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382917">
        <w:rPr>
          <w:rStyle w:val="LS2String"/>
          <w:lang w:val="nb-NO"/>
        </w:rPr>
        <w:t>`&lt;div&gt;</w:t>
      </w:r>
      <w:r w:rsidRPr="00017038">
        <w:rPr>
          <w:rFonts w:ascii="Consolas" w:hAnsi="Consolas"/>
          <w:lang w:val="nb-NO"/>
        </w:rPr>
        <w:br/>
      </w:r>
      <w:r w:rsidRPr="00382917">
        <w:rPr>
          <w:rStyle w:val="LS2String"/>
          <w:lang w:val="nb-NO"/>
        </w:rPr>
        <w:t xml:space="preserve">    </w:t>
      </w:r>
      <w:r w:rsidR="002F24A3">
        <w:rPr>
          <w:rStyle w:val="LS2String"/>
          <w:lang w:val="nb-NO"/>
        </w:rPr>
        <w:t xml:space="preserve">    </w:t>
      </w:r>
      <w:r w:rsidRPr="00382917">
        <w:rPr>
          <w:rStyle w:val="LS2String"/>
          <w:lang w:val="nb-NO"/>
        </w:rPr>
        <w:t xml:space="preserve">    &lt;div id="teller"&gt;{{ teller }}&lt;/div&gt;</w:t>
      </w:r>
      <w:r w:rsidRPr="00017038">
        <w:rPr>
          <w:rFonts w:ascii="Consolas" w:hAnsi="Consolas"/>
          <w:lang w:val="nb-NO"/>
        </w:rPr>
        <w:br/>
      </w:r>
      <w:r w:rsidRPr="00382917">
        <w:rPr>
          <w:rStyle w:val="LS2String"/>
          <w:lang w:val="nb-NO"/>
        </w:rPr>
        <w:t xml:space="preserve">        </w:t>
      </w:r>
      <w:r w:rsidR="002F24A3">
        <w:rPr>
          <w:rStyle w:val="LS2String"/>
          <w:lang w:val="nb-NO"/>
        </w:rPr>
        <w:t xml:space="preserve">    </w:t>
      </w:r>
      <w:r w:rsidRPr="00382917">
        <w:rPr>
          <w:rStyle w:val="LS2String"/>
          <w:lang w:val="nb-NO"/>
        </w:rPr>
        <w:t>&lt;button @click="tell"&gt;+&lt;/button&gt;</w:t>
      </w:r>
      <w:r w:rsidRPr="00017038">
        <w:rPr>
          <w:rFonts w:ascii="Consolas" w:hAnsi="Consolas"/>
          <w:lang w:val="nb-NO"/>
        </w:rPr>
        <w:br/>
      </w:r>
      <w:r w:rsidR="002F24A3">
        <w:rPr>
          <w:rStyle w:val="LS2String"/>
          <w:lang w:val="nb-NO"/>
        </w:rPr>
        <w:t xml:space="preserve">    </w:t>
      </w:r>
      <w:r w:rsidRPr="00382917">
        <w:rPr>
          <w:rStyle w:val="LS2String"/>
          <w:lang w:val="nb-NO"/>
        </w:rPr>
        <w:t xml:space="preserve">    &lt;/div&gt;`</w:t>
      </w:r>
      <w:r w:rsidRPr="00017038">
        <w:rPr>
          <w:rFonts w:ascii="Consolas" w:hAnsi="Consolas"/>
          <w:lang w:val="nb-NO"/>
        </w:rPr>
        <w:br/>
        <w:t>});</w:t>
      </w:r>
    </w:p>
    <w:p w14:paraId="7F388097" w14:textId="437182C0" w:rsidR="00291DB3" w:rsidRPr="00211DAE" w:rsidRDefault="00D25B1C" w:rsidP="00EF36C2">
      <w:pPr>
        <w:pStyle w:val="b1aff"/>
      </w:pPr>
      <w:r>
        <w:t>Når vi skal</w:t>
      </w:r>
      <w:r w:rsidR="007B48DD" w:rsidRPr="00211DAE">
        <w:t xml:space="preserve"> sende data inn i en komponent, bruker vi</w:t>
      </w:r>
      <w:r w:rsidR="002F24A3">
        <w:t xml:space="preserve"> egenskaper (</w:t>
      </w:r>
      <w:r w:rsidR="007B48DD" w:rsidRPr="00FE1A1D">
        <w:rPr>
          <w:rStyle w:val="LS2Kursiv"/>
        </w:rPr>
        <w:t>properties</w:t>
      </w:r>
      <w:r w:rsidR="002F24A3" w:rsidRPr="006A6FFF">
        <w:t xml:space="preserve"> på engelsk –</w:t>
      </w:r>
      <w:r w:rsidR="006A6FFF">
        <w:t xml:space="preserve"> </w:t>
      </w:r>
      <w:r w:rsidR="002F24A3" w:rsidRPr="006A6FFF">
        <w:t>og</w:t>
      </w:r>
      <w:r w:rsidR="002F24A3">
        <w:rPr>
          <w:rStyle w:val="LS2Kursiv"/>
          <w:i w:val="0"/>
          <w:iCs/>
        </w:rPr>
        <w:t xml:space="preserve"> </w:t>
      </w:r>
      <w:r w:rsidR="002F24A3" w:rsidRPr="00A03F38">
        <w:rPr>
          <w:rStyle w:val="LS2Kursiv"/>
        </w:rPr>
        <w:t>props</w:t>
      </w:r>
      <w:r w:rsidR="002F24A3" w:rsidRPr="006A6FFF">
        <w:t xml:space="preserve"> i kortform)</w:t>
      </w:r>
      <w:r w:rsidR="007B48DD" w:rsidRPr="00211DAE">
        <w:t xml:space="preserve">. </w:t>
      </w:r>
      <w:r>
        <w:t>Når vi skal</w:t>
      </w:r>
      <w:r w:rsidR="007B48DD" w:rsidRPr="00211DAE">
        <w:t xml:space="preserve"> sende data ut av en komponent, bruker vi</w:t>
      </w:r>
      <w:r w:rsidR="002F24A3">
        <w:t xml:space="preserve"> hendelser (</w:t>
      </w:r>
      <w:r w:rsidR="007B48DD" w:rsidRPr="00FE1A1D">
        <w:rPr>
          <w:rStyle w:val="LS2Kursiv"/>
        </w:rPr>
        <w:t>events</w:t>
      </w:r>
      <w:r w:rsidR="002F24A3">
        <w:rPr>
          <w:rStyle w:val="LS2Kursiv"/>
          <w:i w:val="0"/>
          <w:iCs/>
        </w:rPr>
        <w:t xml:space="preserve"> </w:t>
      </w:r>
      <w:r w:rsidR="002F24A3" w:rsidRPr="006A6FFF">
        <w:t>på engelsk)</w:t>
      </w:r>
      <w:r w:rsidR="007B48DD" w:rsidRPr="006A6FFF">
        <w:t xml:space="preserve">. </w:t>
      </w:r>
      <w:r w:rsidR="007B48DD" w:rsidRPr="00211DAE">
        <w:t xml:space="preserve">Det siste går vi gjennom senere, men la oss se på </w:t>
      </w:r>
      <w:r w:rsidR="002F24A3">
        <w:t>egenskaper</w:t>
      </w:r>
      <w:r w:rsidR="007B48DD" w:rsidRPr="00211DAE">
        <w:t xml:space="preserve"> nå.</w:t>
      </w:r>
    </w:p>
    <w:p w14:paraId="35AA27E1" w14:textId="77777777" w:rsidR="00291DB3" w:rsidRPr="00211DAE" w:rsidRDefault="007B48DD" w:rsidP="00B179A8">
      <w:pPr>
        <w:pStyle w:val="b1af"/>
      </w:pPr>
      <w:r w:rsidRPr="00211DAE">
        <w:t xml:space="preserve">Vi vil at hver instans av </w:t>
      </w:r>
      <w:r w:rsidRPr="00605EC9">
        <w:rPr>
          <w:rStyle w:val="LS2CodeBodytext"/>
        </w:rPr>
        <w:t>super-teller</w:t>
      </w:r>
      <w:r w:rsidRPr="00211DAE">
        <w:t xml:space="preserve"> skal kunne starte på et hvilken som helst tall, og vi vil kunne angi dette tallet slik:</w:t>
      </w:r>
    </w:p>
    <w:p w14:paraId="5BC8A280" w14:textId="77777777" w:rsidR="00291DB3" w:rsidRPr="00017038" w:rsidRDefault="007B48DD" w:rsidP="00EF36C2">
      <w:pPr>
        <w:pStyle w:val="eks1aff"/>
        <w:rPr>
          <w:rFonts w:ascii="Consolas" w:hAnsi="Consolas"/>
          <w:lang w:val="nb-NO"/>
        </w:rPr>
      </w:pPr>
      <w:r w:rsidRPr="00211DAE">
        <w:rPr>
          <w:rStyle w:val="LS2Tag"/>
          <w:lang w:val="nb-NO"/>
        </w:rPr>
        <w:t>&lt;super-teller</w:t>
      </w:r>
      <w:r w:rsidRPr="00211DAE">
        <w:rPr>
          <w:rStyle w:val="LS2Attribute"/>
          <w:lang w:val="nb-NO"/>
        </w:rPr>
        <w:t xml:space="preserve"> start=</w:t>
      </w:r>
      <w:r w:rsidRPr="00211DAE">
        <w:rPr>
          <w:rStyle w:val="LS2String"/>
          <w:lang w:val="nb-NO"/>
        </w:rPr>
        <w:t>"1000"</w:t>
      </w:r>
      <w:r w:rsidRPr="00211DAE">
        <w:rPr>
          <w:rStyle w:val="LS2Tag"/>
          <w:lang w:val="nb-NO"/>
        </w:rPr>
        <w:t>&gt;&lt;/super-teller&gt;</w:t>
      </w:r>
      <w:r w:rsidRPr="00017038">
        <w:rPr>
          <w:rFonts w:ascii="Consolas" w:hAnsi="Consolas"/>
          <w:lang w:val="nb-NO"/>
        </w:rPr>
        <w:br/>
      </w:r>
      <w:r w:rsidRPr="00211DAE">
        <w:rPr>
          <w:rStyle w:val="LS2Tag"/>
          <w:lang w:val="nb-NO"/>
        </w:rPr>
        <w:t>&lt;super-teller</w:t>
      </w:r>
      <w:r w:rsidRPr="00211DAE">
        <w:rPr>
          <w:rStyle w:val="LS2Attribute"/>
          <w:lang w:val="nb-NO"/>
        </w:rPr>
        <w:t xml:space="preserve"> start=</w:t>
      </w:r>
      <w:r w:rsidRPr="00211DAE">
        <w:rPr>
          <w:rStyle w:val="LS2String"/>
          <w:lang w:val="nb-NO"/>
        </w:rPr>
        <w:t>"0"</w:t>
      </w:r>
      <w:r w:rsidRPr="00211DAE">
        <w:rPr>
          <w:rStyle w:val="LS2Tag"/>
          <w:lang w:val="nb-NO"/>
        </w:rPr>
        <w:t>&gt;&lt;/super-teller&gt;</w:t>
      </w:r>
    </w:p>
    <w:p w14:paraId="3B0EF872" w14:textId="74058580" w:rsidR="00291DB3" w:rsidRPr="00211DAE" w:rsidRDefault="007B48DD" w:rsidP="00EF36C2">
      <w:pPr>
        <w:pStyle w:val="b1aff"/>
      </w:pPr>
      <w:r w:rsidRPr="00211DAE">
        <w:lastRenderedPageBreak/>
        <w:t>Her vil vi altså ha en teller som begynner på 0</w:t>
      </w:r>
      <w:r w:rsidR="006439AB">
        <w:t xml:space="preserve">, </w:t>
      </w:r>
      <w:r w:rsidRPr="00211DAE">
        <w:t>og en som begynner på 1</w:t>
      </w:r>
      <w:r w:rsidR="006439AB">
        <w:t> </w:t>
      </w:r>
      <w:r w:rsidRPr="00211DAE">
        <w:t>000.</w:t>
      </w:r>
    </w:p>
    <w:p w14:paraId="485DEF20" w14:textId="4DBA1EAB" w:rsidR="00291DB3" w:rsidRPr="00211DAE" w:rsidRDefault="007B48DD" w:rsidP="00B179A8">
      <w:pPr>
        <w:pStyle w:val="b1af"/>
      </w:pPr>
      <w:r w:rsidRPr="00211DAE">
        <w:t xml:space="preserve">I komponenten må vi registrere propertien med et eget felt som lister navnene på alle propertiene våre i en liste: </w:t>
      </w:r>
      <w:r w:rsidRPr="00605EC9">
        <w:rPr>
          <w:rStyle w:val="LS2CodeBodytext"/>
        </w:rPr>
        <w:t>props: []</w:t>
      </w:r>
      <w:r w:rsidRPr="00211DAE">
        <w:t xml:space="preserve">. Etter dette kan vi referere til propertien på samme måte som et felt i </w:t>
      </w:r>
      <w:r w:rsidRPr="00605EC9">
        <w:rPr>
          <w:rStyle w:val="LS2CodeBodytext"/>
        </w:rPr>
        <w:t>data</w:t>
      </w:r>
      <w:r w:rsidRPr="00211DAE">
        <w:t>-objektet</w:t>
      </w:r>
      <w:r w:rsidR="00ED5E2D">
        <w:t xml:space="preserve"> – </w:t>
      </w:r>
      <w:r w:rsidRPr="00211DAE">
        <w:t xml:space="preserve">med én </w:t>
      </w:r>
      <w:r w:rsidRPr="00FE1A1D">
        <w:rPr>
          <w:rStyle w:val="LS2Kursiv"/>
        </w:rPr>
        <w:t>viktig</w:t>
      </w:r>
      <w:r w:rsidRPr="00211DAE">
        <w:t xml:space="preserve"> forskjell: </w:t>
      </w:r>
      <w:r w:rsidR="002F24A3">
        <w:t>Egenskaper</w:t>
      </w:r>
      <w:r w:rsidRPr="00211DAE">
        <w:t xml:space="preserve"> er </w:t>
      </w:r>
      <w:r w:rsidRPr="00FE1A1D">
        <w:rPr>
          <w:rStyle w:val="LS2Kursiv"/>
        </w:rPr>
        <w:t>read-only</w:t>
      </w:r>
      <w:r w:rsidRPr="00211DAE">
        <w:t>, deres verdi kan aldri endres. Vi kan referere til</w:t>
      </w:r>
      <w:r w:rsidRPr="004255BC">
        <w:t xml:space="preserve"> </w:t>
      </w:r>
      <w:r w:rsidRPr="00EF34C1">
        <w:rPr>
          <w:rStyle w:val="LS2CodeBodytext"/>
        </w:rPr>
        <w:t>{</w:t>
      </w:r>
      <w:r w:rsidRPr="00605EC9">
        <w:rPr>
          <w:rStyle w:val="LS2CodeBodytext"/>
        </w:rPr>
        <w:t>{</w:t>
      </w:r>
      <w:r w:rsidR="00855299">
        <w:rPr>
          <w:rStyle w:val="LS2CodeBodytext"/>
        </w:rPr>
        <w:t> </w:t>
      </w:r>
      <w:r w:rsidRPr="00605EC9">
        <w:rPr>
          <w:rStyle w:val="LS2CodeBodytext"/>
        </w:rPr>
        <w:t>start</w:t>
      </w:r>
      <w:r w:rsidR="00855299">
        <w:rPr>
          <w:rStyle w:val="LS2CodeBodytext"/>
        </w:rPr>
        <w:t> </w:t>
      </w:r>
      <w:r w:rsidRPr="00605EC9">
        <w:rPr>
          <w:rStyle w:val="LS2CodeBodytext"/>
        </w:rPr>
        <w:t>}}</w:t>
      </w:r>
      <w:r w:rsidRPr="00211DAE">
        <w:t xml:space="preserve"> i HTML-koden og </w:t>
      </w:r>
      <w:r w:rsidRPr="00605EC9">
        <w:rPr>
          <w:rStyle w:val="LS2CodeBodytext"/>
        </w:rPr>
        <w:t>this.start</w:t>
      </w:r>
      <w:r w:rsidRPr="00211DAE">
        <w:t xml:space="preserve"> i metodene, men altså aldri endre verdien.</w:t>
      </w:r>
    </w:p>
    <w:p w14:paraId="56AB83ED" w14:textId="77777777" w:rsidR="00291DB3" w:rsidRPr="00211DAE" w:rsidRDefault="007B48DD" w:rsidP="00B179A8">
      <w:pPr>
        <w:pStyle w:val="b1af"/>
      </w:pPr>
      <w:r w:rsidRPr="00211DAE">
        <w:t xml:space="preserve">I vårt tilfelle vil vi endre på verdien, og da kopierer vi den over i </w:t>
      </w:r>
      <w:r w:rsidRPr="00605EC9">
        <w:rPr>
          <w:rStyle w:val="LS2CodeBodytext"/>
        </w:rPr>
        <w:t>teller</w:t>
      </w:r>
      <w:r w:rsidRPr="00211DAE">
        <w:t>:</w:t>
      </w:r>
    </w:p>
    <w:p w14:paraId="0CF10B1E" w14:textId="77777777"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466"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start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467" w:author="Terje Kolderup" w:date="2020-01-29T09:56:00Z">
            <w:rPr>
              <w:lang w:val="nb-NO"/>
            </w:rPr>
          </w:rPrChange>
        </w:rPr>
        <w:t>tell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468" w:author="Terje Kolderup" w:date="2020-01-29T09:56: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.start;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7A6D8D">
        <w:rPr>
          <w:rStyle w:val="LS2String"/>
          <w:lang w:val="nb-NO"/>
        </w:rPr>
        <w:t>`&lt;div&gt;</w:t>
      </w:r>
      <w:r w:rsidRPr="00017038">
        <w:rPr>
          <w:rFonts w:ascii="Consolas" w:hAnsi="Consolas"/>
          <w:lang w:val="nb-NO"/>
        </w:rPr>
        <w:br/>
      </w:r>
      <w:r w:rsidRPr="007A6D8D">
        <w:rPr>
          <w:rStyle w:val="LS2String"/>
          <w:lang w:val="nb-NO"/>
        </w:rPr>
        <w:t xml:space="preserve">            &lt;div id="teller"&gt;{{ teller }}&lt;/div&gt;</w:t>
      </w:r>
      <w:r w:rsidRPr="00017038">
        <w:rPr>
          <w:rFonts w:ascii="Consolas" w:hAnsi="Consolas"/>
          <w:lang w:val="nb-NO"/>
        </w:rPr>
        <w:br/>
      </w:r>
      <w:r w:rsidRPr="007A6D8D">
        <w:rPr>
          <w:rStyle w:val="LS2String"/>
          <w:lang w:val="nb-NO"/>
        </w:rPr>
        <w:t xml:space="preserve">            &lt;button @click="tell"&gt;+&lt;/button&gt;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br/>
        <w:t>});</w:t>
      </w:r>
    </w:p>
    <w:p w14:paraId="16444695" w14:textId="783765A7" w:rsidR="00291DB3" w:rsidRPr="005122BD" w:rsidRDefault="007B48DD" w:rsidP="00EF36C2">
      <w:pPr>
        <w:pStyle w:val="b1aff"/>
      </w:pPr>
      <w:r w:rsidRPr="00211DAE">
        <w:t xml:space="preserve">Denne kopieringen skjer i en egen </w:t>
      </w:r>
      <w:r w:rsidRPr="00FE1A1D">
        <w:rPr>
          <w:rStyle w:val="LS2Kursiv"/>
        </w:rPr>
        <w:t>life-cycle hook</w:t>
      </w:r>
      <w:r w:rsidRPr="00211DAE">
        <w:t xml:space="preserve">, </w:t>
      </w:r>
      <w:r w:rsidRPr="00CD2241">
        <w:rPr>
          <w:rStyle w:val="LS2CodeBodytext"/>
        </w:rPr>
        <w:t>created</w:t>
      </w:r>
      <w:r w:rsidRPr="00211DAE">
        <w:t xml:space="preserve">. Dette er en funksjon som blir kalt en gang når komponentinstansen er lagd. Det er tidsmessig et godt tidspunkt, siden data-objektet er initialisert og </w:t>
      </w:r>
      <w:r w:rsidR="002F24A3">
        <w:t>egenskaper</w:t>
      </w:r>
      <w:r w:rsidRPr="00211DAE">
        <w:t xml:space="preserve"> er tilgjengelige. Det finnes flere life-cycle hooks</w:t>
      </w:r>
      <w:r w:rsidR="00F91EAC">
        <w:t>. L</w:t>
      </w:r>
      <w:r w:rsidRPr="00211DAE">
        <w:t xml:space="preserve">es om dem på </w:t>
      </w:r>
      <w:r w:rsidR="00C70A65">
        <w:t>nettside</w:t>
      </w:r>
      <w:r w:rsidRPr="00211DAE">
        <w:t>n til Vue</w:t>
      </w:r>
      <w:r w:rsidR="005122BD">
        <w:t xml:space="preserve">, </w:t>
      </w:r>
      <w:r w:rsidR="005122BD" w:rsidRPr="00BA15F5">
        <w:t>vuejs.org</w:t>
      </w:r>
      <w:r w:rsidR="005122BD" w:rsidRPr="005122BD">
        <w:t>.</w:t>
      </w:r>
    </w:p>
    <w:p w14:paraId="54547CF2" w14:textId="77777777" w:rsidR="00291DB3" w:rsidRPr="00211DAE" w:rsidRDefault="007B48DD" w:rsidP="00435552">
      <w:pPr>
        <w:pStyle w:val="m1tt"/>
      </w:pPr>
      <w:bookmarkStart w:id="2469" w:name="vinlotterix-med-browser-vue-og-komponent"/>
      <w:bookmarkStart w:id="2470" w:name="_Toc29047947"/>
      <w:r w:rsidRPr="00211DAE">
        <w:t>Vinlotterix med browser-Vue og komponenter</w:t>
      </w:r>
      <w:bookmarkEnd w:id="2469"/>
      <w:bookmarkEnd w:id="2470"/>
    </w:p>
    <w:p w14:paraId="484A404E" w14:textId="2386E2AC" w:rsidR="00291DB3" w:rsidRPr="00211DAE" w:rsidRDefault="007B48DD" w:rsidP="00C628A3">
      <w:pPr>
        <w:pStyle w:val="b1af-f"/>
      </w:pPr>
      <w:r w:rsidRPr="00211DAE">
        <w:t>Vi skal nå se på en versjon av Vinlotterix med to komponenter</w:t>
      </w:r>
      <w:r w:rsidR="00F91EAC">
        <w:t>. D</w:t>
      </w:r>
      <w:r w:rsidRPr="00211DAE">
        <w:t>en ene viser trekningshistorikken, og den andre lager brukergrensesnittet for å gjøre nye trekninger.</w:t>
      </w:r>
    </w:p>
    <w:p w14:paraId="6391DBDB" w14:textId="6BFE46E7" w:rsidR="00291DB3" w:rsidRPr="00211DAE" w:rsidRDefault="007B48DD" w:rsidP="00B179A8">
      <w:pPr>
        <w:pStyle w:val="b1af"/>
      </w:pPr>
      <w:r w:rsidRPr="00211DAE">
        <w:t xml:space="preserve">Koden finnes her: </w:t>
      </w:r>
      <w:r w:rsidR="00F053C3" w:rsidRPr="00F053C3">
        <w:t>github.com/GetAcademy/Vinlotterix/tree/master/med%20Vue%20browser%20komponenter</w:t>
      </w:r>
      <w:r w:rsidRPr="00211DAE">
        <w:t xml:space="preserve"> Og den kan kjøres direkte her: </w:t>
      </w:r>
      <w:r w:rsidR="00F053C3" w:rsidRPr="005C3A94">
        <w:t>getacademy.github.io/Vinlotterix/med%20Vue%20browser%20komponenter/index.html</w:t>
      </w:r>
    </w:p>
    <w:p w14:paraId="6DAC537F" w14:textId="1E92BDED" w:rsidR="00291DB3" w:rsidRPr="00211DAE" w:rsidRDefault="007B48DD" w:rsidP="00B179A8">
      <w:pPr>
        <w:pStyle w:val="b1af"/>
      </w:pPr>
      <w:r w:rsidRPr="00211DAE">
        <w:lastRenderedPageBreak/>
        <w:t>Applikasjonen er delt opp i tre</w:t>
      </w:r>
      <w:r w:rsidR="00F91EAC">
        <w:t>:</w:t>
      </w:r>
      <w:r w:rsidR="00F91EAC" w:rsidRPr="00211DAE">
        <w:t xml:space="preserve"> </w:t>
      </w:r>
      <w:r w:rsidRPr="00211DAE">
        <w:t xml:space="preserve">komponenten </w:t>
      </w:r>
      <w:r w:rsidRPr="00605EC9">
        <w:rPr>
          <w:rStyle w:val="LS2CodeBodytext"/>
        </w:rPr>
        <w:t>person-liste</w:t>
      </w:r>
      <w:r w:rsidRPr="00211DAE">
        <w:t xml:space="preserve">, komponenten </w:t>
      </w:r>
      <w:r w:rsidRPr="00605EC9">
        <w:rPr>
          <w:rStyle w:val="LS2CodeBodytext"/>
        </w:rPr>
        <w:t>trening-liste</w:t>
      </w:r>
      <w:r w:rsidRPr="00211DAE">
        <w:t xml:space="preserve"> og selve Vue-instansen</w:t>
      </w:r>
      <w:r w:rsidR="00F91EAC">
        <w:t>,</w:t>
      </w:r>
      <w:r w:rsidRPr="00211DAE">
        <w:t xml:space="preserve"> som er definert i </w:t>
      </w:r>
      <w:r w:rsidRPr="00605EC9">
        <w:rPr>
          <w:rStyle w:val="LS2CodeBodytext"/>
        </w:rPr>
        <w:t>index.html</w:t>
      </w:r>
      <w:r w:rsidRPr="00211DAE">
        <w:t>.</w:t>
      </w:r>
    </w:p>
    <w:p w14:paraId="070C2168" w14:textId="14F3059B" w:rsidR="00291DB3" w:rsidRPr="00211DAE" w:rsidRDefault="007B48DD" w:rsidP="00B179A8">
      <w:pPr>
        <w:pStyle w:val="b1af"/>
      </w:pPr>
      <w:r w:rsidRPr="00211DAE">
        <w:t>De sentrale dataene, listen over person</w:t>
      </w:r>
      <w:r w:rsidR="00F91EAC">
        <w:t>er</w:t>
      </w:r>
      <w:r w:rsidRPr="00211DAE">
        <w:t xml:space="preserve"> og listen over tidligere trekninger, holder vi på Vue-instansen, og komponentene får tilgang til dataene ved at de sendes med som </w:t>
      </w:r>
      <w:r w:rsidR="002F24A3">
        <w:t>egenskaper</w:t>
      </w:r>
      <w:r w:rsidRPr="00211DAE">
        <w:t xml:space="preserve">. Tilsvarende skjer endringer på disse dataene ved at en komponent sendes som event og så håndteres i Vue-instansen, </w:t>
      </w:r>
      <w:r w:rsidR="00F91EAC">
        <w:t>der</w:t>
      </w:r>
      <w:r w:rsidR="00F91EAC" w:rsidRPr="00211DAE">
        <w:t xml:space="preserve"> </w:t>
      </w:r>
      <w:r w:rsidRPr="00211DAE">
        <w:t>dataene endres og de nye verdiene umiddelbart reflekteres ned i komponentene via properiene.</w:t>
      </w:r>
    </w:p>
    <w:p w14:paraId="776A4667" w14:textId="77777777" w:rsidR="00291DB3" w:rsidRPr="00211DAE" w:rsidRDefault="007B48DD" w:rsidP="00B179A8">
      <w:pPr>
        <w:pStyle w:val="b1af"/>
      </w:pPr>
      <w:r w:rsidRPr="00211DAE">
        <w:t xml:space="preserve">Komponenten </w:t>
      </w:r>
      <w:r w:rsidRPr="00605EC9">
        <w:rPr>
          <w:rStyle w:val="LS2CodeBodytext"/>
        </w:rPr>
        <w:t>person-liste</w:t>
      </w:r>
      <w:r w:rsidRPr="00211DAE">
        <w:t xml:space="preserve"> ser slik ut:</w:t>
      </w:r>
    </w:p>
    <w:p w14:paraId="431BE364" w14:textId="473211CC"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person-liste</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personerProp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xml:space="preserve">: </w:t>
      </w:r>
      <w:r w:rsidRPr="00D148A9">
        <w:rPr>
          <w:rStyle w:val="LS2Tag"/>
          <w:bCs w:val="0"/>
          <w:lang w:val="nb-NO"/>
          <w:rPrChange w:id="2471" w:author="Terje Kolderup" w:date="2020-01-29T10:02:00Z">
            <w:rPr>
              <w:rStyle w:val="LS2Keyword"/>
              <w:lang w:val="nb-NO"/>
            </w:rPr>
          </w:rPrChange>
        </w:rPr>
        <w:t>function</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nyPerson</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trekkAntall</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liste</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.liste.push(...</w:t>
      </w:r>
      <w:r w:rsidRPr="007A6D8D">
        <w:rPr>
          <w:rStyle w:val="LS2Keyword"/>
          <w:lang w:val="nb-NO"/>
        </w:rPr>
        <w:t>this</w:t>
      </w:r>
      <w:r w:rsidRPr="00017038">
        <w:rPr>
          <w:rFonts w:ascii="Consolas" w:hAnsi="Consolas"/>
          <w:lang w:val="nb-NO"/>
        </w:rPr>
        <w:t>.personerProp);</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velgAlleEllerIngen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.velgAlle;</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person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 {</w:t>
      </w:r>
      <w:r w:rsidRPr="00017038">
        <w:rPr>
          <w:rFonts w:ascii="Consolas" w:hAnsi="Consolas"/>
          <w:lang w:val="nb-NO"/>
        </w:rPr>
        <w:br/>
        <w:t xml:space="preserve">                person.erValgt </w:t>
      </w:r>
      <w:r w:rsidRPr="007A6D8D">
        <w:rPr>
          <w:rStyle w:val="LS2Operator"/>
          <w:lang w:val="nb-NO"/>
        </w:rPr>
        <w:t>=</w:t>
      </w:r>
      <w:r w:rsidRPr="00017038">
        <w:rPr>
          <w:rFonts w:ascii="Consolas" w:hAnsi="Consolas"/>
          <w:lang w:val="nb-NO"/>
        </w:rPr>
        <w:t xml:space="preserve"> verdi;</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slettPerson</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index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.liste.findIndex((p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id));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.liste.splice(index,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w:t>
      </w:r>
      <w:r w:rsidR="00AF79BB" w:rsidRPr="00017038">
        <w:rPr>
          <w:rFonts w:ascii="Consolas" w:hAnsi="Consolas"/>
          <w:lang w:val="nb-NO"/>
        </w:rPr>
        <w:t xml:space="preserve">1 </w:t>
      </w:r>
      <w:r w:rsidR="00AF79BB" w:rsidRPr="007A6D8D">
        <w:rPr>
          <w:rStyle w:val="LS2Operator"/>
          <w:lang w:val="nb-NO"/>
        </w:rPr>
        <w:t>+</w:t>
      </w:r>
      <w:r w:rsidR="00AF79BB"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.map(p </w:t>
      </w:r>
      <w:r w:rsidRPr="00211DAE">
        <w:rPr>
          <w:rStyle w:val="LS2Operator"/>
          <w:lang w:val="nb-NO"/>
        </w:rPr>
        <w:t>=&gt;</w:t>
      </w:r>
      <w:r w:rsidRPr="00017038">
        <w:rPr>
          <w:rFonts w:ascii="Consolas" w:hAnsi="Consolas"/>
          <w:lang w:val="nb-NO"/>
        </w:rPr>
        <w:t xml:space="preserve"> p.id)</w:t>
      </w:r>
      <w:r w:rsidR="00AF79BB" w:rsidRPr="00017038">
        <w:rPr>
          <w:rFonts w:ascii="Consolas" w:hAnsi="Consolas"/>
          <w:lang w:val="nb-NO"/>
        </w:rPr>
        <w:br/>
        <w:t xml:space="preserve">                </w:t>
      </w:r>
      <w:r w:rsidRPr="00017038">
        <w:rPr>
          <w:rFonts w:ascii="Consolas" w:hAnsi="Consolas"/>
          <w:lang w:val="nb-NO"/>
        </w:rPr>
        <w:t xml:space="preserve">.reduce((max, value)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.max(max, value),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.push({ </w:t>
      </w:r>
      <w:r w:rsidRPr="007A6D8D">
        <w:rPr>
          <w:rStyle w:val="LS2Attribute"/>
          <w:lang w:val="nb-NO"/>
        </w:rPr>
        <w:t>id</w:t>
      </w:r>
      <w:r w:rsidRPr="00017038">
        <w:rPr>
          <w:rFonts w:ascii="Consolas" w:hAnsi="Consolas"/>
          <w:lang w:val="nb-NO"/>
        </w:rPr>
        <w:t xml:space="preserve">: id, </w:t>
      </w:r>
      <w:r w:rsidRPr="007A6D8D">
        <w:rPr>
          <w:rStyle w:val="LS2Attribute"/>
          <w:lang w:val="nb-NO"/>
        </w:rPr>
        <w:t>navn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.nyPerson,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.nyPerson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t xml:space="preserve">        </w:t>
      </w:r>
      <w:r w:rsidRPr="007A6D8D">
        <w:rPr>
          <w:rStyle w:val="LS2Attribute"/>
          <w:lang w:val="nb-NO"/>
        </w:rPr>
        <w:t>trekk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trekk</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.trekkAntall);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 xml:space="preserve">: </w:t>
      </w:r>
      <w:r w:rsidRPr="007A6D8D">
        <w:rPr>
          <w:rStyle w:val="LS2String"/>
          <w:lang w:val="nb-NO"/>
        </w:rPr>
        <w:t>`&lt;div class="innhold" id="innhold"&gt;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&lt;input type="checkbox" v-model="velgAlle"</w:t>
      </w:r>
      <w:r w:rsidRPr="00017038">
        <w:rPr>
          <w:rFonts w:ascii="Consolas" w:hAnsi="Consolas"/>
          <w:lang w:val="nb-NO"/>
        </w:rPr>
        <w:br/>
      </w:r>
      <w:r w:rsidRPr="007A6D8D">
        <w:rPr>
          <w:rStyle w:val="LS2String"/>
          <w:lang w:val="nb-NO"/>
        </w:rPr>
        <w:t xml:space="preserve">                               @click="velgAlleEllerIngen" /&gt;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&lt;td&gt;&lt;b&gt;Personer&lt;/b&gt;&lt;/td&gt;</w:t>
      </w:r>
      <w:r w:rsidRPr="00017038">
        <w:rPr>
          <w:rFonts w:ascii="Consolas" w:hAnsi="Consolas"/>
          <w:lang w:val="nb-NO"/>
        </w:rPr>
        <w:br/>
      </w:r>
      <w:r w:rsidRPr="007A6D8D">
        <w:rPr>
          <w:rStyle w:val="LS2String"/>
          <w:lang w:val="nb-NO"/>
        </w:rPr>
        <w:t xml:space="preserve">                    &lt;td&gt;&lt;/td&gt;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 v-for="person in liste"&gt;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&lt;input type="checkbox" v-model="person.erValgt" /&gt;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&lt;td&gt;{{person.navn}}&lt;/td&gt;</w:t>
      </w:r>
      <w:r w:rsidRPr="00017038">
        <w:rPr>
          <w:rFonts w:ascii="Consolas" w:hAnsi="Consolas"/>
          <w:lang w:val="nb-NO"/>
        </w:rPr>
        <w:br/>
      </w:r>
      <w:r w:rsidRPr="007A6D8D">
        <w:rPr>
          <w:rStyle w:val="LS2String"/>
          <w:lang w:val="nb-NO"/>
        </w:rPr>
        <w:t xml:space="preserve">                    &lt;td&gt;&lt;button class="litenKnapp" </w:t>
      </w:r>
      <w:r w:rsidR="00097723" w:rsidRPr="007A6D8D">
        <w:rPr>
          <w:rStyle w:val="LS2String"/>
          <w:lang w:val="nb-NO"/>
        </w:rPr>
        <w:br/>
        <w:t xml:space="preserve">                             </w:t>
      </w:r>
      <w:r w:rsidRPr="007A6D8D">
        <w:rPr>
          <w:rStyle w:val="LS2String"/>
          <w:lang w:val="nb-NO"/>
        </w:rPr>
        <w:t>@click="slettPerson(person.id)"&gt;x&lt;/button&gt;&lt;/td&gt;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&lt;td&gt;&lt;/td&gt;</w:t>
      </w:r>
      <w:r w:rsidRPr="00017038">
        <w:rPr>
          <w:rFonts w:ascii="Consolas" w:hAnsi="Consolas"/>
          <w:lang w:val="nb-NO"/>
        </w:rPr>
        <w:br/>
      </w:r>
      <w:r w:rsidRPr="007A6D8D">
        <w:rPr>
          <w:rStyle w:val="LS2String"/>
          <w:lang w:val="nb-NO"/>
        </w:rPr>
        <w:t xml:space="preserve">                    &lt;td colspan="3"&gt;</w:t>
      </w:r>
      <w:r w:rsidRPr="00017038">
        <w:rPr>
          <w:rFonts w:ascii="Consolas" w:hAnsi="Consolas"/>
          <w:lang w:val="nb-NO"/>
        </w:rPr>
        <w:br/>
      </w:r>
      <w:r w:rsidRPr="007A6D8D">
        <w:rPr>
          <w:rStyle w:val="LS2String"/>
          <w:lang w:val="nb-NO"/>
        </w:rPr>
        <w:t xml:space="preserve">                        &lt;input size="6" type="text" v-model="nyPerson" /&gt;</w:t>
      </w:r>
      <w:r w:rsidRPr="00017038">
        <w:rPr>
          <w:rFonts w:ascii="Consolas" w:hAnsi="Consolas"/>
          <w:lang w:val="nb-NO"/>
        </w:rPr>
        <w:br/>
      </w:r>
      <w:r w:rsidRPr="007A6D8D">
        <w:rPr>
          <w:rStyle w:val="LS2String"/>
          <w:lang w:val="nb-NO"/>
        </w:rPr>
        <w:t xml:space="preserve">                        &lt;button class="litenKnapp" </w:t>
      </w:r>
      <w:r w:rsidR="00872B73" w:rsidRPr="007A6D8D">
        <w:rPr>
          <w:rStyle w:val="LS2String"/>
          <w:lang w:val="nb-NO"/>
        </w:rPr>
        <w:br/>
        <w:t xml:space="preserve">                              </w:t>
      </w:r>
      <w:r w:rsidRPr="007A6D8D">
        <w:rPr>
          <w:rStyle w:val="LS2String"/>
          <w:lang w:val="nb-NO"/>
        </w:rPr>
        <w:t>@click="leggTilPerson"&gt;legg til person&lt;/button&gt;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&lt;tr&gt;&lt;td&gt;&amp;nbsp;&lt;/td&gt;&lt;/tr&gt;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 colspan="3"&gt;</w:t>
      </w:r>
      <w:r w:rsidRPr="00017038">
        <w:rPr>
          <w:rFonts w:ascii="Consolas" w:hAnsi="Consolas"/>
          <w:lang w:val="nb-NO"/>
        </w:rPr>
        <w:br/>
      </w:r>
      <w:r w:rsidRPr="007A6D8D">
        <w:rPr>
          <w:rStyle w:val="LS2String"/>
          <w:lang w:val="nb-NO"/>
        </w:rPr>
        <w:t xml:space="preserve">                        &lt;button class="knapp" @click="trekk"&gt;Trekk!&lt;/button&gt;</w:t>
      </w:r>
      <w:r w:rsidRPr="00017038">
        <w:rPr>
          <w:rFonts w:ascii="Consolas" w:hAnsi="Consolas"/>
          <w:lang w:val="nb-NO"/>
        </w:rPr>
        <w:br/>
      </w:r>
      <w:r w:rsidRPr="007A6D8D">
        <w:rPr>
          <w:rStyle w:val="LS2String"/>
          <w:lang w:val="nb-NO"/>
        </w:rPr>
        <w:t xml:space="preserve">                        &lt;input type="number" size="1" v-model="trekkAntall"/&gt;</w:t>
      </w:r>
      <w:r w:rsidRPr="00017038">
        <w:rPr>
          <w:rFonts w:ascii="Consolas" w:hAnsi="Consolas"/>
          <w:lang w:val="nb-NO"/>
        </w:rPr>
        <w:br/>
      </w:r>
      <w:r w:rsidRPr="007A6D8D">
        <w:rPr>
          <w:rStyle w:val="LS2String"/>
          <w:lang w:val="nb-NO"/>
        </w:rPr>
        <w:t xml:space="preserve">                        &lt;button @click="trekkAntall++"&gt;▲&lt;/button&gt;</w:t>
      </w:r>
      <w:r w:rsidRPr="00017038">
        <w:rPr>
          <w:rFonts w:ascii="Consolas" w:hAnsi="Consolas"/>
          <w:lang w:val="nb-NO"/>
        </w:rPr>
        <w:br/>
      </w:r>
      <w:r w:rsidRPr="007A6D8D">
        <w:rPr>
          <w:rStyle w:val="LS2String"/>
          <w:lang w:val="nb-NO"/>
        </w:rPr>
        <w:t xml:space="preserve">                        &lt;button @click="trekkAntall = </w:t>
      </w:r>
      <w:r w:rsidR="00872B73" w:rsidRPr="007A6D8D">
        <w:rPr>
          <w:rStyle w:val="LS2String"/>
          <w:lang w:val="nb-NO"/>
        </w:rPr>
        <w:br/>
        <w:t xml:space="preserve">                            </w:t>
      </w:r>
      <w:r w:rsidRPr="007A6D8D">
        <w:rPr>
          <w:rStyle w:val="LS2String"/>
          <w:lang w:val="nb-NO"/>
        </w:rPr>
        <w:t>Math.max(1,personer.trekkAntall -1)"&gt;▼&lt;/button&gt;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br/>
        <w:t>});</w:t>
      </w:r>
    </w:p>
    <w:p w14:paraId="1FEF447A" w14:textId="77777777" w:rsidR="00291DB3" w:rsidRPr="00211DAE" w:rsidRDefault="007B48DD" w:rsidP="00EF36C2">
      <w:pPr>
        <w:pStyle w:val="b1aff"/>
      </w:pPr>
      <w:r w:rsidRPr="00211DAE">
        <w:lastRenderedPageBreak/>
        <w:t xml:space="preserve">Komponenten </w:t>
      </w:r>
      <w:r w:rsidRPr="00CD2241">
        <w:rPr>
          <w:rStyle w:val="LS2CodeBodytext"/>
        </w:rPr>
        <w:t>trekning-liste</w:t>
      </w:r>
      <w:r w:rsidRPr="00211DAE">
        <w:t xml:space="preserve"> er enklere. Den viser bare frem data:</w:t>
      </w:r>
    </w:p>
    <w:p w14:paraId="3922CB4C" w14:textId="313CA7DE"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trekning-liste</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props</w:t>
      </w:r>
      <w:r w:rsidRPr="00017038">
        <w:rPr>
          <w:rFonts w:ascii="Consolas" w:hAnsi="Consolas"/>
          <w:lang w:val="nb-NO"/>
        </w:rPr>
        <w:t>: ['</w:t>
      </w:r>
      <w:r w:rsidRPr="00211DAE">
        <w:rPr>
          <w:rStyle w:val="LS2String"/>
          <w:lang w:val="nb-NO"/>
        </w:rPr>
        <w:t>trekningerProp</w:t>
      </w:r>
      <w:r w:rsidRPr="00017038">
        <w:rPr>
          <w:rFonts w:ascii="Consolas" w:hAnsi="Consolas"/>
          <w:lang w:val="nb-NO"/>
        </w:rPr>
        <w:t>'],</w:t>
      </w:r>
      <w:r w:rsidRPr="00017038">
        <w:rPr>
          <w:rFonts w:ascii="Consolas" w:hAnsi="Consolas"/>
          <w:lang w:val="nb-NO"/>
        </w:rPr>
        <w:br/>
        <w:t xml:space="preserve">    </w:t>
      </w:r>
      <w:r w:rsidRPr="00457322">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457322">
        <w:rPr>
          <w:rStyle w:val="LS2Attribute"/>
          <w:lang w:val="nb-NO"/>
        </w:rPr>
        <w:t>trekninger</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dagsNavn</w:t>
      </w:r>
      <w:r w:rsidRPr="00017038">
        <w:rPr>
          <w:rFonts w:ascii="Consolas" w:hAnsi="Consolas"/>
          <w:lang w:val="nb-NO"/>
        </w:rPr>
        <w:t>: ['</w:t>
      </w:r>
      <w:r w:rsidRPr="00211DAE">
        <w:rPr>
          <w:rStyle w:val="LS2String"/>
          <w:lang w:val="nb-NO"/>
        </w:rPr>
        <w:t>søndag</w:t>
      </w:r>
      <w:r w:rsidRPr="00017038">
        <w:rPr>
          <w:rFonts w:ascii="Consolas" w:hAnsi="Consolas"/>
          <w:lang w:val="nb-NO"/>
        </w:rPr>
        <w:t>', '</w:t>
      </w:r>
      <w:r w:rsidRPr="00211DAE">
        <w:rPr>
          <w:rStyle w:val="LS2String"/>
          <w:lang w:val="nb-NO"/>
        </w:rPr>
        <w:t>mandag</w:t>
      </w:r>
      <w:r w:rsidRPr="00017038">
        <w:rPr>
          <w:rFonts w:ascii="Consolas" w:hAnsi="Consolas"/>
          <w:lang w:val="nb-NO"/>
        </w:rPr>
        <w:t>', '</w:t>
      </w:r>
      <w:r w:rsidRPr="00211DAE">
        <w:rPr>
          <w:rStyle w:val="LS2String"/>
          <w:lang w:val="nb-NO"/>
        </w:rPr>
        <w:t>tirsdag</w:t>
      </w:r>
      <w:r w:rsidRPr="00017038">
        <w:rPr>
          <w:rFonts w:ascii="Consolas" w:hAnsi="Consolas"/>
          <w:lang w:val="nb-NO"/>
        </w:rPr>
        <w:t>', '</w:t>
      </w:r>
      <w:r w:rsidRPr="00211DAE">
        <w:rPr>
          <w:rStyle w:val="LS2String"/>
          <w:lang w:val="nb-NO"/>
        </w:rPr>
        <w:t>onsdag</w:t>
      </w:r>
      <w:r w:rsidRPr="00017038">
        <w:rPr>
          <w:rFonts w:ascii="Consolas" w:hAnsi="Consolas"/>
          <w:lang w:val="nb-NO"/>
        </w:rPr>
        <w:t>', '</w:t>
      </w:r>
      <w:r w:rsidRPr="00211DAE">
        <w:rPr>
          <w:rStyle w:val="LS2String"/>
          <w:lang w:val="nb-NO"/>
        </w:rPr>
        <w:t>torsdag</w:t>
      </w:r>
      <w:r w:rsidRPr="00017038">
        <w:rPr>
          <w:rFonts w:ascii="Consolas" w:hAnsi="Consolas"/>
          <w:lang w:val="nb-NO"/>
        </w:rPr>
        <w:t xml:space="preserve">', </w:t>
      </w:r>
      <w:r w:rsidR="009A181D" w:rsidRPr="00017038">
        <w:rPr>
          <w:rFonts w:ascii="Consolas" w:hAnsi="Consolas"/>
          <w:lang w:val="nb-NO"/>
        </w:rPr>
        <w:br/>
        <w:t xml:space="preserve">                       </w:t>
      </w:r>
      <w:r w:rsidRPr="00017038">
        <w:rPr>
          <w:rFonts w:ascii="Consolas" w:hAnsi="Consolas"/>
          <w:lang w:val="nb-NO"/>
        </w:rPr>
        <w:t>'</w:t>
      </w:r>
      <w:r w:rsidRPr="00211DAE">
        <w:rPr>
          <w:rStyle w:val="LS2String"/>
          <w:lang w:val="nb-NO"/>
        </w:rPr>
        <w:t>fredag</w:t>
      </w:r>
      <w:r w:rsidRPr="00017038">
        <w:rPr>
          <w:rFonts w:ascii="Consolas" w:hAnsi="Consolas"/>
          <w:lang w:val="nb-NO"/>
        </w:rPr>
        <w:t>', '</w:t>
      </w:r>
      <w:r w:rsidRPr="00211DAE">
        <w:rPr>
          <w:rStyle w:val="LS2String"/>
          <w:lang w:val="nb-NO"/>
        </w:rPr>
        <w:t>lørdag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457322">
        <w:rPr>
          <w:rStyle w:val="LS2Keyword"/>
          <w:lang w:val="nb-NO"/>
        </w:rPr>
        <w:t>this</w:t>
      </w:r>
      <w:r w:rsidRPr="00017038">
        <w:rPr>
          <w:rFonts w:ascii="Consolas" w:hAnsi="Consolas"/>
          <w:lang w:val="nb-NO"/>
        </w:rPr>
        <w:t>.trekninger.push(...</w:t>
      </w:r>
      <w:r w:rsidRPr="00457322">
        <w:rPr>
          <w:rStyle w:val="LS2Keyword"/>
          <w:lang w:val="nb-NO"/>
        </w:rPr>
        <w:t>this</w:t>
      </w:r>
      <w:r w:rsidRPr="00017038">
        <w:rPr>
          <w:rFonts w:ascii="Consolas" w:hAnsi="Consolas"/>
          <w:lang w:val="nb-NO"/>
        </w:rPr>
        <w:t>.trekningerProp);</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lagDatoTekstForVisning</w:t>
      </w:r>
      <w:r w:rsidRPr="00017038">
        <w:rPr>
          <w:rFonts w:ascii="Consolas" w:hAnsi="Consolas"/>
          <w:lang w:val="nb-NO"/>
        </w:rPr>
        <w:t>(dato) {</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dato.toLocaleString().replace('</w:t>
      </w:r>
      <w:r w:rsidRPr="00211DAE">
        <w:rPr>
          <w:rStyle w:val="LS2String"/>
          <w:lang w:val="nb-NO"/>
        </w:rPr>
        <w:t>,</w:t>
      </w:r>
      <w:r w:rsidRPr="00017038">
        <w:rPr>
          <w:rFonts w:ascii="Consolas" w:hAnsi="Consolas"/>
          <w:lang w:val="nb-NO"/>
        </w:rPr>
        <w:t>', '').substr(</w:t>
      </w:r>
      <w:r w:rsidRPr="00211DAE">
        <w:rPr>
          <w:rStyle w:val="LS2NumVal"/>
          <w:lang w:val="nb-NO"/>
        </w:rPr>
        <w:t>0</w:t>
      </w:r>
      <w:r w:rsidRPr="00017038">
        <w:rPr>
          <w:rFonts w:ascii="Consolas" w:hAnsi="Consolas"/>
          <w:lang w:val="nb-NO"/>
        </w:rPr>
        <w:t xml:space="preserve">, </w:t>
      </w:r>
      <w:r w:rsidRPr="00211DAE">
        <w:rPr>
          <w:rStyle w:val="LS2NumVal"/>
          <w:lang w:val="nb-NO"/>
        </w:rPr>
        <w:t>15</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lagTekstListe</w:t>
      </w:r>
      <w:r w:rsidRPr="00017038">
        <w:rPr>
          <w:rFonts w:ascii="Consolas" w:hAnsi="Consolas"/>
          <w:lang w:val="nb-NO"/>
        </w:rPr>
        <w:t>(liste) {</w:t>
      </w:r>
      <w:r w:rsidRPr="00017038">
        <w:rPr>
          <w:rFonts w:ascii="Consolas" w:hAnsi="Consolas"/>
          <w:lang w:val="nb-NO"/>
        </w:rPr>
        <w:br/>
        <w:t xml:space="preserve">            </w:t>
      </w:r>
      <w:r w:rsidRPr="00457322">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457322">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457322">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457322">
        <w:rPr>
          <w:rStyle w:val="LS2Keyword"/>
          <w:lang w:val="nb-NO"/>
        </w:rPr>
        <w:t>return</w:t>
      </w:r>
      <w:r w:rsidRPr="00017038">
        <w:rPr>
          <w:rFonts w:ascii="Consolas" w:hAnsi="Consolas"/>
          <w:lang w:val="nb-NO"/>
        </w:rPr>
        <w:t xml:space="preserve"> liste[</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457322">
        <w:rPr>
          <w:rStyle w:val="LS2Keyword"/>
          <w:lang w:val="nb-NO"/>
        </w:rPr>
        <w:t>const</w:t>
      </w:r>
      <w:r w:rsidRPr="00017038">
        <w:rPr>
          <w:rFonts w:ascii="Consolas" w:hAnsi="Consolas"/>
          <w:lang w:val="nb-NO"/>
        </w:rPr>
        <w:t xml:space="preserve"> tekstListe </w:t>
      </w:r>
      <w:r w:rsidRPr="00457322">
        <w:rPr>
          <w:rStyle w:val="LS2Operator"/>
          <w:lang w:val="nb-NO"/>
        </w:rPr>
        <w:t>=</w:t>
      </w:r>
      <w:r w:rsidRPr="00017038">
        <w:rPr>
          <w:rFonts w:ascii="Consolas" w:hAnsi="Consolas"/>
          <w:lang w:val="nb-NO"/>
        </w:rPr>
        <w:t xml:space="preserve"> liste.join('</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457322">
        <w:rPr>
          <w:rStyle w:val="LS2Keyword"/>
          <w:lang w:val="nb-NO"/>
        </w:rPr>
        <w:t>const</w:t>
      </w:r>
      <w:r w:rsidRPr="00017038">
        <w:rPr>
          <w:rFonts w:ascii="Consolas" w:hAnsi="Consolas"/>
          <w:lang w:val="nb-NO"/>
        </w:rPr>
        <w:t xml:space="preserve"> indexSisteKomma </w:t>
      </w:r>
      <w:r w:rsidRPr="00457322">
        <w:rPr>
          <w:rStyle w:val="LS2Operator"/>
          <w:lang w:val="nb-NO"/>
        </w:rPr>
        <w:t>=</w:t>
      </w:r>
      <w:r w:rsidRPr="00017038">
        <w:rPr>
          <w:rFonts w:ascii="Consolas" w:hAnsi="Consolas"/>
          <w:lang w:val="nb-NO"/>
        </w:rPr>
        <w:t xml:space="preserve"> tekstListe.lastIndexOf('</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tekstListe.substr(</w:t>
      </w:r>
      <w:r w:rsidRPr="00211DAE">
        <w:rPr>
          <w:rStyle w:val="LS2NumVal"/>
          <w:lang w:val="nb-NO"/>
        </w:rPr>
        <w:t>0</w:t>
      </w:r>
      <w:r w:rsidRPr="00017038">
        <w:rPr>
          <w:rFonts w:ascii="Consolas" w:hAnsi="Consolas"/>
          <w:lang w:val="nb-NO"/>
        </w:rPr>
        <w:t>, indexSisteKomma)</w:t>
      </w:r>
      <w:r w:rsidRPr="00017038">
        <w:rPr>
          <w:rFonts w:ascii="Consolas" w:hAnsi="Consolas"/>
          <w:lang w:val="nb-NO"/>
        </w:rPr>
        <w:br/>
        <w:t xml:space="preserve">                </w:t>
      </w:r>
      <w:r w:rsidRPr="00457322">
        <w:rPr>
          <w:rStyle w:val="LS2Operator"/>
          <w:lang w:val="nb-NO"/>
        </w:rPr>
        <w:t>+</w:t>
      </w:r>
      <w:r w:rsidRPr="00017038">
        <w:rPr>
          <w:rFonts w:ascii="Consolas" w:hAnsi="Consolas"/>
          <w:lang w:val="nb-NO"/>
        </w:rPr>
        <w:t xml:space="preserve"> '</w:t>
      </w:r>
      <w:r w:rsidRPr="00211DAE">
        <w:rPr>
          <w:rStyle w:val="LS2String"/>
          <w:lang w:val="nb-NO"/>
        </w:rPr>
        <w:t xml:space="preserve"> og </w:t>
      </w:r>
      <w:r w:rsidRPr="00017038">
        <w:rPr>
          <w:rFonts w:ascii="Consolas" w:hAnsi="Consolas"/>
          <w:lang w:val="nb-NO"/>
        </w:rPr>
        <w:t xml:space="preserve">' </w:t>
      </w:r>
      <w:r w:rsidRPr="00457322">
        <w:rPr>
          <w:rStyle w:val="LS2Operator"/>
          <w:lang w:val="nb-NO"/>
        </w:rPr>
        <w:t>+</w:t>
      </w:r>
      <w:r w:rsidRPr="00017038">
        <w:rPr>
          <w:rFonts w:ascii="Consolas" w:hAnsi="Consolas"/>
          <w:lang w:val="nb-NO"/>
        </w:rPr>
        <w:t xml:space="preserve"> tekstListe.substr(indexSisteKomma </w:t>
      </w:r>
      <w:r w:rsidRPr="00457322">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template</w:t>
      </w:r>
      <w:r w:rsidRPr="00017038">
        <w:rPr>
          <w:rFonts w:ascii="Consolas" w:hAnsi="Consolas"/>
          <w:lang w:val="nb-NO"/>
        </w:rPr>
        <w:t xml:space="preserve">: </w:t>
      </w:r>
      <w:r w:rsidRPr="00457322">
        <w:rPr>
          <w:rStyle w:val="LS2String"/>
          <w:lang w:val="nb-NO"/>
        </w:rPr>
        <w:t>`&lt;div class="innhold" id="innhold"&gt;</w:t>
      </w:r>
      <w:r w:rsidRPr="00017038">
        <w:rPr>
          <w:rFonts w:ascii="Consolas" w:hAnsi="Consolas"/>
          <w:lang w:val="nb-NO"/>
        </w:rPr>
        <w:br/>
      </w:r>
      <w:r w:rsidRPr="00457322">
        <w:rPr>
          <w:rStyle w:val="LS2String"/>
          <w:lang w:val="nb-NO"/>
        </w:rPr>
        <w:t xml:space="preserve">            &lt;p v-for="(trekning, i) in trekninger"&gt;</w:t>
      </w:r>
      <w:r w:rsidRPr="00017038">
        <w:rPr>
          <w:rFonts w:ascii="Consolas" w:hAnsi="Consolas"/>
          <w:lang w:val="nb-NO"/>
        </w:rPr>
        <w:br/>
      </w:r>
      <w:r w:rsidRPr="00457322">
        <w:rPr>
          <w:rStyle w:val="LS2String"/>
          <w:lang w:val="nb-NO"/>
        </w:rPr>
        <w:t xml:space="preserve">                &lt;small&gt;</w:t>
      </w:r>
      <w:r w:rsidRPr="00017038">
        <w:rPr>
          <w:rFonts w:ascii="Consolas" w:hAnsi="Consolas"/>
          <w:lang w:val="nb-NO"/>
        </w:rPr>
        <w:br/>
      </w:r>
      <w:r w:rsidRPr="00457322">
        <w:rPr>
          <w:rStyle w:val="LS2String"/>
          <w:lang w:val="nb-NO"/>
        </w:rPr>
        <w:t xml:space="preserve">                   </w:t>
      </w:r>
      <w:r w:rsidRPr="00017038">
        <w:rPr>
          <w:rFonts w:ascii="Consolas" w:hAnsi="Consolas"/>
          <w:lang w:val="nb-NO"/>
        </w:rPr>
        <w:t xml:space="preserve"> </w:t>
      </w:r>
      <w:r w:rsidRPr="00457322">
        <w:rPr>
          <w:rStyle w:val="LS2String"/>
          <w:lang w:val="nb-NO"/>
        </w:rPr>
        <w:t>{{dagsNavn[new Date(trekning.tid).getDay()]}}</w:t>
      </w:r>
      <w:r w:rsidRPr="00457322">
        <w:rPr>
          <w:rStyle w:val="LS2String"/>
          <w:lang w:val="nb-NO"/>
        </w:rPr>
        <w:br/>
        <w:t xml:space="preserve">                    {{lagDatoTekstForVisning(new Date(trekning.tid))}}</w:t>
      </w:r>
      <w:r w:rsidRPr="00457322">
        <w:rPr>
          <w:rStyle w:val="LS2String"/>
          <w:lang w:val="nb-NO"/>
        </w:rPr>
        <w:br/>
        <w:t xml:space="preserve">                &lt;/small&gt;&lt;br /&gt;</w:t>
      </w:r>
      <w:r w:rsidRPr="00457322">
        <w:rPr>
          <w:rStyle w:val="LS2String"/>
          <w:lang w:val="nb-NO"/>
        </w:rPr>
        <w:br/>
        <w:t xml:space="preserve">                &lt;b :class="'førsteTrekning' + i "&gt;</w:t>
      </w:r>
      <w:r w:rsidRPr="00457322">
        <w:rPr>
          <w:rStyle w:val="LS2String"/>
          <w:lang w:val="nb-NO"/>
        </w:rPr>
        <w:br/>
        <w:t xml:space="preserve">                    </w:t>
      </w:r>
      <w:r w:rsidR="00AD2B52" w:rsidRPr="00457322">
        <w:rPr>
          <w:rStyle w:val="LS2String"/>
          <w:lang w:val="nb-NO"/>
        </w:rPr>
        <w:t>Vinner</w:t>
      </w:r>
      <w:r w:rsidRPr="00457322">
        <w:rPr>
          <w:rStyle w:val="LS2String"/>
          <w:lang w:val="nb-NO"/>
        </w:rPr>
        <w:t>{{trekning.vinnere.length === 1 ? en' : ne'}}</w:t>
      </w:r>
      <w:r w:rsidRPr="00457322">
        <w:rPr>
          <w:rStyle w:val="LS2String"/>
          <w:lang w:val="nb-NO"/>
        </w:rPr>
        <w:br/>
        <w:t xml:space="preserve">                    er {{lagTekstListe(trekning.vinnere)}}!</w:t>
      </w:r>
      <w:r w:rsidRPr="00457322">
        <w:rPr>
          <w:rStyle w:val="LS2String"/>
          <w:lang w:val="nb-NO"/>
        </w:rPr>
        <w:br/>
        <w:t xml:space="preserve">                </w:t>
      </w:r>
      <w:r w:rsidRPr="007A6D8D">
        <w:rPr>
          <w:rStyle w:val="LS2String"/>
          <w:lang w:val="nb-NO"/>
        </w:rPr>
        <w:t>&lt;/b&gt;&lt;br /&gt;</w:t>
      </w:r>
      <w:r w:rsidRPr="007A6D8D">
        <w:rPr>
          <w:rStyle w:val="LS2String"/>
          <w:lang w:val="nb-NO"/>
        </w:rPr>
        <w:br/>
        <w:t xml:space="preserve">                &lt;small&gt;</w:t>
      </w:r>
      <w:r w:rsidRPr="007A6D8D">
        <w:rPr>
          <w:rStyle w:val="LS2String"/>
          <w:lang w:val="nb-NO"/>
        </w:rPr>
        <w:br/>
        <w:t xml:space="preserve">                    Trukket fra totalt {{trekning.deltakere.length}} personer                    </w:t>
      </w:r>
      <w:r w:rsidR="00AD2B52" w:rsidRPr="007A6D8D">
        <w:rPr>
          <w:rStyle w:val="LS2String"/>
          <w:lang w:val="nb-NO"/>
        </w:rPr>
        <w:br/>
        <w:t xml:space="preserve">                    : </w:t>
      </w:r>
      <w:r w:rsidRPr="007A6D8D">
        <w:rPr>
          <w:rStyle w:val="LS2String"/>
          <w:lang w:val="nb-NO"/>
        </w:rPr>
        <w:t>{{lagTekstListe(trekning.deltakere)}}</w:t>
      </w:r>
      <w:r w:rsidRPr="007A6D8D">
        <w:rPr>
          <w:rStyle w:val="LS2String"/>
          <w:lang w:val="nb-NO"/>
        </w:rPr>
        <w:br/>
        <w:t xml:space="preserve">                &lt;/small&gt;</w:t>
      </w:r>
      <w:r w:rsidRPr="00017038">
        <w:rPr>
          <w:rFonts w:ascii="Consolas" w:hAnsi="Consolas"/>
          <w:lang w:val="nb-NO"/>
        </w:rPr>
        <w:br/>
      </w:r>
      <w:r w:rsidRPr="007A6D8D">
        <w:rPr>
          <w:rStyle w:val="LS2String"/>
          <w:lang w:val="nb-NO"/>
        </w:rPr>
        <w:t xml:space="preserve">            &lt;/p&gt;</w:t>
      </w:r>
      <w:r w:rsidRPr="00017038">
        <w:rPr>
          <w:rFonts w:ascii="Consolas" w:hAnsi="Consolas"/>
          <w:lang w:val="nb-NO"/>
        </w:rPr>
        <w:br/>
      </w:r>
      <w:r w:rsidRPr="007A6D8D">
        <w:rPr>
          <w:rStyle w:val="LS2String"/>
          <w:lang w:val="nb-NO"/>
        </w:rPr>
        <w:lastRenderedPageBreak/>
        <w:t xml:space="preserve">        &lt;/div&gt;`</w:t>
      </w:r>
      <w:r w:rsidRPr="00017038">
        <w:rPr>
          <w:rFonts w:ascii="Consolas" w:hAnsi="Consolas"/>
          <w:lang w:val="nb-NO"/>
        </w:rPr>
        <w:br/>
        <w:t>});</w:t>
      </w:r>
    </w:p>
    <w:p w14:paraId="06DDE753" w14:textId="77777777" w:rsidR="00291DB3" w:rsidRPr="00211DAE" w:rsidRDefault="007B48DD" w:rsidP="00EF36C2">
      <w:pPr>
        <w:pStyle w:val="b1aff"/>
      </w:pPr>
      <w:r w:rsidRPr="00211DAE">
        <w:t xml:space="preserve">I </w:t>
      </w:r>
      <w:r w:rsidRPr="00CD2241">
        <w:rPr>
          <w:rStyle w:val="LS2CodeBodytext"/>
        </w:rPr>
        <w:t>index.html</w:t>
      </w:r>
      <w:r w:rsidRPr="00211DAE">
        <w:t xml:space="preserve"> defineres Vue-instansen, som binder det hele sammen. Denne filen ser slik ut:</w:t>
      </w:r>
    </w:p>
    <w:p w14:paraId="09FFFDEC" w14:textId="60C15322" w:rsidR="00291DB3" w:rsidRPr="00017038" w:rsidRDefault="00F57354" w:rsidP="00EF36C2">
      <w:pPr>
        <w:pStyle w:val="eks1aff"/>
        <w:rPr>
          <w:rFonts w:ascii="Consolas" w:hAnsi="Consolas"/>
          <w:lang w:val="nb-NO"/>
        </w:rPr>
      </w:pPr>
      <w:r w:rsidRPr="00CC5D44">
        <w:rPr>
          <w:rStyle w:val="LS2Doctype"/>
          <w:rPrChange w:id="2472" w:author="Terje Kolderup" w:date="2020-01-29T09:56:00Z">
            <w:rPr>
              <w:rStyle w:val="LS2Doctype"/>
              <w:lang w:val="nb-NO"/>
            </w:rPr>
          </w:rPrChange>
        </w:rPr>
        <w:t>&lt;!DOCTYPE html&gt;</w:t>
      </w:r>
      <w:r w:rsidR="007B48DD" w:rsidRPr="00017038">
        <w:rPr>
          <w:rFonts w:ascii="Consolas" w:hAnsi="Consolas"/>
          <w:rPrChange w:id="2473" w:author="Terje Kolderup" w:date="2020-01-29T09:56:00Z">
            <w:rPr>
              <w:lang w:val="nb-NO"/>
            </w:rPr>
          </w:rPrChange>
        </w:rPr>
        <w:br/>
      </w:r>
      <w:r w:rsidR="007B48DD" w:rsidRPr="00017038">
        <w:rPr>
          <w:rFonts w:ascii="Consolas" w:hAnsi="Consolas"/>
          <w:rPrChange w:id="2474" w:author="Terje Kolderup" w:date="2020-01-29T09:56:00Z">
            <w:rPr>
              <w:lang w:val="nb-NO"/>
            </w:rPr>
          </w:rPrChange>
        </w:rPr>
        <w:br/>
      </w:r>
      <w:r w:rsidR="007B48DD" w:rsidRPr="00CC5D44">
        <w:rPr>
          <w:rStyle w:val="LS2Tag"/>
          <w:rPrChange w:id="2475" w:author="Terje Kolderup" w:date="2020-01-29T09:56:00Z">
            <w:rPr>
              <w:rStyle w:val="LS2Tag"/>
              <w:lang w:val="nb-NO"/>
            </w:rPr>
          </w:rPrChange>
        </w:rPr>
        <w:t>&lt;html</w:t>
      </w:r>
      <w:r w:rsidR="007B48DD" w:rsidRPr="00CC5D44">
        <w:rPr>
          <w:rStyle w:val="LS2Attribute"/>
          <w:rPrChange w:id="2476" w:author="Terje Kolderup" w:date="2020-01-29T09:56:00Z">
            <w:rPr>
              <w:rStyle w:val="LS2Attribute"/>
              <w:lang w:val="nb-NO"/>
            </w:rPr>
          </w:rPrChange>
        </w:rPr>
        <w:t xml:space="preserve"> </w:t>
      </w:r>
      <w:proofErr w:type="spellStart"/>
      <w:r w:rsidR="007B48DD" w:rsidRPr="00CC5D44">
        <w:rPr>
          <w:rStyle w:val="LS2Attribute"/>
          <w:rPrChange w:id="2477" w:author="Terje Kolderup" w:date="2020-01-29T09:56:00Z">
            <w:rPr>
              <w:rStyle w:val="LS2Attribute"/>
              <w:lang w:val="nb-NO"/>
            </w:rPr>
          </w:rPrChange>
        </w:rPr>
        <w:t>lang</w:t>
      </w:r>
      <w:proofErr w:type="spellEnd"/>
      <w:r w:rsidR="007B48DD" w:rsidRPr="00CC5D44">
        <w:rPr>
          <w:rStyle w:val="LS2Attribute"/>
          <w:rPrChange w:id="2478" w:author="Terje Kolderup" w:date="2020-01-29T09:56:00Z">
            <w:rPr>
              <w:rStyle w:val="LS2Attribute"/>
              <w:lang w:val="nb-NO"/>
            </w:rPr>
          </w:rPrChange>
        </w:rPr>
        <w:t>=</w:t>
      </w:r>
      <w:r w:rsidR="007B48DD" w:rsidRPr="00CC5D44">
        <w:rPr>
          <w:rStyle w:val="LS2String"/>
          <w:rPrChange w:id="2479" w:author="Terje Kolderup" w:date="2020-01-29T09:56:00Z">
            <w:rPr>
              <w:rStyle w:val="LS2String"/>
              <w:lang w:val="nb-NO"/>
            </w:rPr>
          </w:rPrChange>
        </w:rPr>
        <w:t>"</w:t>
      </w:r>
      <w:proofErr w:type="spellStart"/>
      <w:r w:rsidR="007B48DD" w:rsidRPr="00CC5D44">
        <w:rPr>
          <w:rStyle w:val="LS2String"/>
          <w:rPrChange w:id="2480" w:author="Terje Kolderup" w:date="2020-01-29T09:56:00Z">
            <w:rPr>
              <w:rStyle w:val="LS2String"/>
              <w:lang w:val="nb-NO"/>
            </w:rPr>
          </w:rPrChange>
        </w:rPr>
        <w:t>en</w:t>
      </w:r>
      <w:proofErr w:type="spellEnd"/>
      <w:r w:rsidR="007B48DD" w:rsidRPr="00CC5D44">
        <w:rPr>
          <w:rStyle w:val="LS2String"/>
          <w:rPrChange w:id="2481" w:author="Terje Kolderup" w:date="2020-01-29T09:56:00Z">
            <w:rPr>
              <w:rStyle w:val="LS2String"/>
              <w:lang w:val="nb-NO"/>
            </w:rPr>
          </w:rPrChange>
        </w:rPr>
        <w:t>"</w:t>
      </w:r>
      <w:r w:rsidR="007B48DD" w:rsidRPr="00CC5D44">
        <w:rPr>
          <w:rStyle w:val="LS2Attribute"/>
          <w:rPrChange w:id="2482" w:author="Terje Kolderup" w:date="2020-01-29T09:56:00Z">
            <w:rPr>
              <w:rStyle w:val="LS2Attribute"/>
              <w:lang w:val="nb-NO"/>
            </w:rPr>
          </w:rPrChange>
        </w:rPr>
        <w:t xml:space="preserve"> </w:t>
      </w:r>
      <w:proofErr w:type="spellStart"/>
      <w:r w:rsidR="007B48DD" w:rsidRPr="00CC5D44">
        <w:rPr>
          <w:rStyle w:val="LS2Attribute"/>
          <w:rPrChange w:id="2483" w:author="Terje Kolderup" w:date="2020-01-29T09:56:00Z">
            <w:rPr>
              <w:rStyle w:val="LS2Attribute"/>
              <w:lang w:val="nb-NO"/>
            </w:rPr>
          </w:rPrChange>
        </w:rPr>
        <w:t>xmlns</w:t>
      </w:r>
      <w:proofErr w:type="spellEnd"/>
      <w:r w:rsidR="007B48DD" w:rsidRPr="00CC5D44">
        <w:rPr>
          <w:rStyle w:val="LS2Attribute"/>
          <w:rPrChange w:id="2484" w:author="Terje Kolderup" w:date="2020-01-29T09:56:00Z">
            <w:rPr>
              <w:rStyle w:val="LS2Attribute"/>
              <w:lang w:val="nb-NO"/>
            </w:rPr>
          </w:rPrChange>
        </w:rPr>
        <w:t>=</w:t>
      </w:r>
      <w:r w:rsidR="007B48DD" w:rsidRPr="00CC5D44">
        <w:rPr>
          <w:rStyle w:val="LS2String"/>
          <w:rPrChange w:id="2485" w:author="Terje Kolderup" w:date="2020-01-29T09:56:00Z">
            <w:rPr>
              <w:rStyle w:val="LS2String"/>
              <w:lang w:val="nb-NO"/>
            </w:rPr>
          </w:rPrChange>
        </w:rPr>
        <w:t>"http://www.w3.org/1999/xhtml"</w:t>
      </w:r>
      <w:r w:rsidR="007B48DD" w:rsidRPr="00CC5D44">
        <w:rPr>
          <w:rStyle w:val="LS2Tag"/>
          <w:rPrChange w:id="2486" w:author="Terje Kolderup" w:date="2020-01-29T09:56:00Z">
            <w:rPr>
              <w:rStyle w:val="LS2Tag"/>
              <w:lang w:val="nb-NO"/>
            </w:rPr>
          </w:rPrChange>
        </w:rPr>
        <w:t>&gt;</w:t>
      </w:r>
      <w:r w:rsidR="007B48DD" w:rsidRPr="00017038">
        <w:rPr>
          <w:rFonts w:ascii="Consolas" w:hAnsi="Consolas"/>
          <w:rPrChange w:id="2487" w:author="Terje Kolderup" w:date="2020-01-29T09:56:00Z">
            <w:rPr>
              <w:lang w:val="nb-NO"/>
            </w:rPr>
          </w:rPrChange>
        </w:rPr>
        <w:br/>
      </w:r>
      <w:r w:rsidR="007B48DD" w:rsidRPr="00CC5D44">
        <w:rPr>
          <w:rStyle w:val="LS2Tag"/>
          <w:rPrChange w:id="2488" w:author="Terje Kolderup" w:date="2020-01-29T09:56:00Z">
            <w:rPr>
              <w:rStyle w:val="LS2Tag"/>
              <w:lang w:val="nb-NO"/>
            </w:rPr>
          </w:rPrChange>
        </w:rPr>
        <w:t>&lt;head&gt;</w:t>
      </w:r>
      <w:r w:rsidR="007B48DD" w:rsidRPr="00017038">
        <w:rPr>
          <w:rFonts w:ascii="Consolas" w:hAnsi="Consolas"/>
          <w:rPrChange w:id="2489" w:author="Terje Kolderup" w:date="2020-01-29T09:56:00Z">
            <w:rPr>
              <w:lang w:val="nb-NO"/>
            </w:rPr>
          </w:rPrChange>
        </w:rPr>
        <w:br/>
        <w:t xml:space="preserve">    </w:t>
      </w:r>
      <w:r w:rsidR="007B48DD" w:rsidRPr="00CC5D44">
        <w:rPr>
          <w:rStyle w:val="LS2Tag"/>
          <w:rPrChange w:id="2490" w:author="Terje Kolderup" w:date="2020-01-29T09:56:00Z">
            <w:rPr>
              <w:rStyle w:val="LS2Tag"/>
              <w:lang w:val="nb-NO"/>
            </w:rPr>
          </w:rPrChange>
        </w:rPr>
        <w:t>&lt;link</w:t>
      </w:r>
      <w:r w:rsidR="007B48DD" w:rsidRPr="00CC5D44">
        <w:rPr>
          <w:rStyle w:val="LS2Attribute"/>
          <w:rPrChange w:id="2491" w:author="Terje Kolderup" w:date="2020-01-29T09:56:00Z">
            <w:rPr>
              <w:rStyle w:val="LS2Attribute"/>
              <w:lang w:val="nb-NO"/>
            </w:rPr>
          </w:rPrChange>
        </w:rPr>
        <w:t xml:space="preserve"> </w:t>
      </w:r>
      <w:proofErr w:type="spellStart"/>
      <w:r w:rsidR="007B48DD" w:rsidRPr="00CC5D44">
        <w:rPr>
          <w:rStyle w:val="LS2Attribute"/>
          <w:rPrChange w:id="2492" w:author="Terje Kolderup" w:date="2020-01-29T09:56:00Z">
            <w:rPr>
              <w:rStyle w:val="LS2Attribute"/>
              <w:lang w:val="nb-NO"/>
            </w:rPr>
          </w:rPrChange>
        </w:rPr>
        <w:t>rel</w:t>
      </w:r>
      <w:proofErr w:type="spellEnd"/>
      <w:r w:rsidR="007B48DD" w:rsidRPr="00CC5D44">
        <w:rPr>
          <w:rStyle w:val="LS2Attribute"/>
          <w:rPrChange w:id="2493" w:author="Terje Kolderup" w:date="2020-01-29T09:56:00Z">
            <w:rPr>
              <w:rStyle w:val="LS2Attribute"/>
              <w:lang w:val="nb-NO"/>
            </w:rPr>
          </w:rPrChange>
        </w:rPr>
        <w:t>=</w:t>
      </w:r>
      <w:r w:rsidR="007B48DD" w:rsidRPr="00CC5D44">
        <w:rPr>
          <w:rStyle w:val="LS2String"/>
          <w:rPrChange w:id="2494" w:author="Terje Kolderup" w:date="2020-01-29T09:56:00Z">
            <w:rPr>
              <w:rStyle w:val="LS2String"/>
              <w:lang w:val="nb-NO"/>
            </w:rPr>
          </w:rPrChange>
        </w:rPr>
        <w:t>"stylesheet"</w:t>
      </w:r>
      <w:r w:rsidR="007B48DD" w:rsidRPr="00CC5D44">
        <w:rPr>
          <w:rStyle w:val="LS2Attribute"/>
          <w:rPrChange w:id="2495" w:author="Terje Kolderup" w:date="2020-01-29T09:56:00Z">
            <w:rPr>
              <w:rStyle w:val="LS2Attribute"/>
              <w:lang w:val="nb-NO"/>
            </w:rPr>
          </w:rPrChange>
        </w:rPr>
        <w:t xml:space="preserve"> </w:t>
      </w:r>
      <w:proofErr w:type="spellStart"/>
      <w:r w:rsidR="007B48DD" w:rsidRPr="00CC5D44">
        <w:rPr>
          <w:rStyle w:val="LS2Attribute"/>
          <w:rPrChange w:id="2496" w:author="Terje Kolderup" w:date="2020-01-29T09:56:00Z">
            <w:rPr>
              <w:rStyle w:val="LS2Attribute"/>
              <w:lang w:val="nb-NO"/>
            </w:rPr>
          </w:rPrChange>
        </w:rPr>
        <w:t>href</w:t>
      </w:r>
      <w:proofErr w:type="spellEnd"/>
      <w:r w:rsidR="007B48DD" w:rsidRPr="00CC5D44">
        <w:rPr>
          <w:rStyle w:val="LS2Attribute"/>
          <w:rPrChange w:id="2497" w:author="Terje Kolderup" w:date="2020-01-29T09:56:00Z">
            <w:rPr>
              <w:rStyle w:val="LS2Attribute"/>
              <w:lang w:val="nb-NO"/>
            </w:rPr>
          </w:rPrChange>
        </w:rPr>
        <w:t>=</w:t>
      </w:r>
      <w:r w:rsidR="007B48DD" w:rsidRPr="00CC5D44">
        <w:rPr>
          <w:rStyle w:val="LS2String"/>
          <w:rPrChange w:id="2498" w:author="Terje Kolderup" w:date="2020-01-29T09:56:00Z">
            <w:rPr>
              <w:rStyle w:val="LS2String"/>
              <w:lang w:val="nb-NO"/>
            </w:rPr>
          </w:rPrChange>
        </w:rPr>
        <w:t>"</w:t>
      </w:r>
      <w:proofErr w:type="spellStart"/>
      <w:r w:rsidR="007B48DD" w:rsidRPr="00CC5D44">
        <w:rPr>
          <w:rStyle w:val="LS2String"/>
          <w:rPrChange w:id="2499" w:author="Terje Kolderup" w:date="2020-01-29T09:56:00Z">
            <w:rPr>
              <w:rStyle w:val="LS2String"/>
              <w:lang w:val="nb-NO"/>
            </w:rPr>
          </w:rPrChange>
        </w:rPr>
        <w:t>css</w:t>
      </w:r>
      <w:proofErr w:type="spellEnd"/>
      <w:r w:rsidR="007B48DD" w:rsidRPr="00CC5D44">
        <w:rPr>
          <w:rStyle w:val="LS2String"/>
          <w:rPrChange w:id="2500" w:author="Terje Kolderup" w:date="2020-01-29T09:56:00Z">
            <w:rPr>
              <w:rStyle w:val="LS2String"/>
              <w:lang w:val="nb-NO"/>
            </w:rPr>
          </w:rPrChange>
        </w:rPr>
        <w:t>/vinlotterix.css"</w:t>
      </w:r>
      <w:r w:rsidR="007B48DD" w:rsidRPr="00017038">
        <w:rPr>
          <w:rFonts w:ascii="Consolas" w:hAnsi="Consolas"/>
          <w:rPrChange w:id="2501" w:author="Terje Kolderup" w:date="2020-01-29T09:56:00Z">
            <w:rPr>
              <w:lang w:val="nb-NO"/>
            </w:rPr>
          </w:rPrChange>
        </w:rPr>
        <w:t xml:space="preserve"> </w:t>
      </w:r>
      <w:r w:rsidR="007B48DD" w:rsidRPr="00CC5D44">
        <w:rPr>
          <w:rStyle w:val="LS2Tag"/>
          <w:rPrChange w:id="2502" w:author="Terje Kolderup" w:date="2020-01-29T09:56:00Z">
            <w:rPr>
              <w:rStyle w:val="LS2Tag"/>
              <w:lang w:val="nb-NO"/>
            </w:rPr>
          </w:rPrChange>
        </w:rPr>
        <w:t>/&gt;</w:t>
      </w:r>
      <w:r w:rsidR="007B48DD" w:rsidRPr="00017038">
        <w:rPr>
          <w:rFonts w:ascii="Consolas" w:hAnsi="Consolas"/>
          <w:rPrChange w:id="2503" w:author="Terje Kolderup" w:date="2020-01-29T09:56:00Z">
            <w:rPr>
              <w:lang w:val="nb-NO"/>
            </w:rPr>
          </w:rPrChange>
        </w:rPr>
        <w:br/>
        <w:t xml:space="preserve">    </w:t>
      </w:r>
      <w:r w:rsidR="007B48DD" w:rsidRPr="00CC5D44">
        <w:rPr>
          <w:rStyle w:val="LS2Tag"/>
          <w:rPrChange w:id="2504" w:author="Terje Kolderup" w:date="2020-01-29T09:56:00Z">
            <w:rPr>
              <w:rStyle w:val="LS2Tag"/>
              <w:lang w:val="nb-NO"/>
            </w:rPr>
          </w:rPrChange>
        </w:rPr>
        <w:t>&lt;script</w:t>
      </w:r>
      <w:r w:rsidR="007B48DD" w:rsidRPr="00CC5D44">
        <w:rPr>
          <w:rStyle w:val="LS2Attribute"/>
          <w:rPrChange w:id="2505" w:author="Terje Kolderup" w:date="2020-01-29T09:56:00Z">
            <w:rPr>
              <w:rStyle w:val="LS2Attribute"/>
              <w:lang w:val="nb-NO"/>
            </w:rPr>
          </w:rPrChange>
        </w:rPr>
        <w:t xml:space="preserve"> </w:t>
      </w:r>
      <w:proofErr w:type="spellStart"/>
      <w:r w:rsidR="007B48DD" w:rsidRPr="00CC5D44">
        <w:rPr>
          <w:rStyle w:val="LS2Attribute"/>
          <w:rPrChange w:id="2506" w:author="Terje Kolderup" w:date="2020-01-29T09:56:00Z">
            <w:rPr>
              <w:rStyle w:val="LS2Attribute"/>
              <w:lang w:val="nb-NO"/>
            </w:rPr>
          </w:rPrChange>
        </w:rPr>
        <w:t>src</w:t>
      </w:r>
      <w:proofErr w:type="spellEnd"/>
      <w:r w:rsidR="007B48DD" w:rsidRPr="00CC5D44">
        <w:rPr>
          <w:rStyle w:val="LS2Attribute"/>
          <w:rPrChange w:id="2507" w:author="Terje Kolderup" w:date="2020-01-29T09:56:00Z">
            <w:rPr>
              <w:rStyle w:val="LS2Attribute"/>
              <w:lang w:val="nb-NO"/>
            </w:rPr>
          </w:rPrChange>
        </w:rPr>
        <w:t>=</w:t>
      </w:r>
      <w:r w:rsidR="007B48DD" w:rsidRPr="00CC5D44">
        <w:rPr>
          <w:rStyle w:val="LS2String"/>
          <w:rPrChange w:id="2508" w:author="Terje Kolderup" w:date="2020-01-29T09:56:00Z">
            <w:rPr>
              <w:rStyle w:val="LS2String"/>
              <w:lang w:val="nb-NO"/>
            </w:rPr>
          </w:rPrChange>
        </w:rPr>
        <w:t>"https://cdn.jsdelivr.net/</w:t>
      </w:r>
      <w:proofErr w:type="spellStart"/>
      <w:r w:rsidR="007B48DD" w:rsidRPr="00CC5D44">
        <w:rPr>
          <w:rStyle w:val="LS2String"/>
          <w:rPrChange w:id="2509" w:author="Terje Kolderup" w:date="2020-01-29T09:56:00Z">
            <w:rPr>
              <w:rStyle w:val="LS2String"/>
              <w:lang w:val="nb-NO"/>
            </w:rPr>
          </w:rPrChange>
        </w:rPr>
        <w:t>npm</w:t>
      </w:r>
      <w:proofErr w:type="spellEnd"/>
      <w:r w:rsidR="007B48DD" w:rsidRPr="00CC5D44">
        <w:rPr>
          <w:rStyle w:val="LS2String"/>
          <w:rPrChange w:id="2510" w:author="Terje Kolderup" w:date="2020-01-29T09:56:00Z">
            <w:rPr>
              <w:rStyle w:val="LS2String"/>
              <w:lang w:val="nb-NO"/>
            </w:rPr>
          </w:rPrChange>
        </w:rPr>
        <w:t>/</w:t>
      </w:r>
      <w:proofErr w:type="spellStart"/>
      <w:r w:rsidR="007B48DD" w:rsidRPr="00CC5D44">
        <w:rPr>
          <w:rStyle w:val="LS2String"/>
          <w:rPrChange w:id="2511" w:author="Terje Kolderup" w:date="2020-01-29T09:56:00Z">
            <w:rPr>
              <w:rStyle w:val="LS2String"/>
              <w:lang w:val="nb-NO"/>
            </w:rPr>
          </w:rPrChange>
        </w:rPr>
        <w:t>vue</w:t>
      </w:r>
      <w:proofErr w:type="spellEnd"/>
      <w:r w:rsidR="007B48DD" w:rsidRPr="00CC5D44">
        <w:rPr>
          <w:rStyle w:val="LS2String"/>
          <w:rPrChange w:id="2512" w:author="Terje Kolderup" w:date="2020-01-29T09:56:00Z">
            <w:rPr>
              <w:rStyle w:val="LS2String"/>
              <w:lang w:val="nb-NO"/>
            </w:rPr>
          </w:rPrChange>
        </w:rPr>
        <w:t>/</w:t>
      </w:r>
      <w:proofErr w:type="spellStart"/>
      <w:r w:rsidR="007B48DD" w:rsidRPr="00CC5D44">
        <w:rPr>
          <w:rStyle w:val="LS2String"/>
          <w:rPrChange w:id="2513" w:author="Terje Kolderup" w:date="2020-01-29T09:56:00Z">
            <w:rPr>
              <w:rStyle w:val="LS2String"/>
              <w:lang w:val="nb-NO"/>
            </w:rPr>
          </w:rPrChange>
        </w:rPr>
        <w:t>dist</w:t>
      </w:r>
      <w:proofErr w:type="spellEnd"/>
      <w:r w:rsidR="007B48DD" w:rsidRPr="00CC5D44">
        <w:rPr>
          <w:rStyle w:val="LS2String"/>
          <w:rPrChange w:id="2514" w:author="Terje Kolderup" w:date="2020-01-29T09:56:00Z">
            <w:rPr>
              <w:rStyle w:val="LS2String"/>
              <w:lang w:val="nb-NO"/>
            </w:rPr>
          </w:rPrChange>
        </w:rPr>
        <w:t>/vue.js"</w:t>
      </w:r>
      <w:r w:rsidR="007B48DD" w:rsidRPr="00CC5D44">
        <w:rPr>
          <w:rStyle w:val="LS2Tag"/>
          <w:rPrChange w:id="2515" w:author="Terje Kolderup" w:date="2020-01-29T09:56:00Z">
            <w:rPr>
              <w:rStyle w:val="LS2Tag"/>
              <w:lang w:val="nb-NO"/>
            </w:rPr>
          </w:rPrChange>
        </w:rPr>
        <w:t>&gt;&lt;/script&gt;</w:t>
      </w:r>
      <w:r w:rsidR="007B48DD" w:rsidRPr="00017038">
        <w:rPr>
          <w:rFonts w:ascii="Consolas" w:hAnsi="Consolas"/>
          <w:rPrChange w:id="2516" w:author="Terje Kolderup" w:date="2020-01-29T09:56:00Z">
            <w:rPr>
              <w:lang w:val="nb-NO"/>
            </w:rPr>
          </w:rPrChange>
        </w:rPr>
        <w:br/>
        <w:t xml:space="preserve">    </w:t>
      </w:r>
      <w:r w:rsidR="007B48DD" w:rsidRPr="00CC5D44">
        <w:rPr>
          <w:rStyle w:val="LS2Tag"/>
          <w:rPrChange w:id="2517" w:author="Terje Kolderup" w:date="2020-01-29T09:56:00Z">
            <w:rPr>
              <w:rStyle w:val="LS2Tag"/>
              <w:lang w:val="nb-NO"/>
            </w:rPr>
          </w:rPrChange>
        </w:rPr>
        <w:t>&lt;script</w:t>
      </w:r>
      <w:r w:rsidR="007B48DD" w:rsidRPr="00CC5D44">
        <w:rPr>
          <w:rStyle w:val="LS2Attribute"/>
          <w:rPrChange w:id="2518" w:author="Terje Kolderup" w:date="2020-01-29T09:56:00Z">
            <w:rPr>
              <w:rStyle w:val="LS2Attribute"/>
              <w:lang w:val="nb-NO"/>
            </w:rPr>
          </w:rPrChange>
        </w:rPr>
        <w:t xml:space="preserve"> </w:t>
      </w:r>
      <w:proofErr w:type="spellStart"/>
      <w:r w:rsidR="007B48DD" w:rsidRPr="00CC5D44">
        <w:rPr>
          <w:rStyle w:val="LS2Attribute"/>
          <w:rPrChange w:id="2519" w:author="Terje Kolderup" w:date="2020-01-29T09:56:00Z">
            <w:rPr>
              <w:rStyle w:val="LS2Attribute"/>
              <w:lang w:val="nb-NO"/>
            </w:rPr>
          </w:rPrChange>
        </w:rPr>
        <w:t>src</w:t>
      </w:r>
      <w:proofErr w:type="spellEnd"/>
      <w:r w:rsidR="007B48DD" w:rsidRPr="00CC5D44">
        <w:rPr>
          <w:rStyle w:val="LS2Attribute"/>
          <w:rPrChange w:id="2520" w:author="Terje Kolderup" w:date="2020-01-29T09:56:00Z">
            <w:rPr>
              <w:rStyle w:val="LS2Attribute"/>
              <w:lang w:val="nb-NO"/>
            </w:rPr>
          </w:rPrChange>
        </w:rPr>
        <w:t>=</w:t>
      </w:r>
      <w:r w:rsidR="007B48DD" w:rsidRPr="00CC5D44">
        <w:rPr>
          <w:rStyle w:val="LS2String"/>
          <w:rPrChange w:id="2521" w:author="Terje Kolderup" w:date="2020-01-29T09:56:00Z">
            <w:rPr>
              <w:rStyle w:val="LS2String"/>
              <w:lang w:val="nb-NO"/>
            </w:rPr>
          </w:rPrChange>
        </w:rPr>
        <w:t>"</w:t>
      </w:r>
      <w:proofErr w:type="spellStart"/>
      <w:r w:rsidR="007B48DD" w:rsidRPr="00CC5D44">
        <w:rPr>
          <w:rStyle w:val="LS2String"/>
          <w:rPrChange w:id="2522" w:author="Terje Kolderup" w:date="2020-01-29T09:56:00Z">
            <w:rPr>
              <w:rStyle w:val="LS2String"/>
              <w:lang w:val="nb-NO"/>
            </w:rPr>
          </w:rPrChange>
        </w:rPr>
        <w:t>js</w:t>
      </w:r>
      <w:proofErr w:type="spellEnd"/>
      <w:r w:rsidR="007B48DD" w:rsidRPr="00CC5D44">
        <w:rPr>
          <w:rStyle w:val="LS2String"/>
          <w:rPrChange w:id="2523" w:author="Terje Kolderup" w:date="2020-01-29T09:56:00Z">
            <w:rPr>
              <w:rStyle w:val="LS2String"/>
              <w:lang w:val="nb-NO"/>
            </w:rPr>
          </w:rPrChange>
        </w:rPr>
        <w:t>/person-liste.js"</w:t>
      </w:r>
      <w:r w:rsidR="007B48DD" w:rsidRPr="00CC5D44">
        <w:rPr>
          <w:rStyle w:val="LS2Tag"/>
          <w:rPrChange w:id="2524" w:author="Terje Kolderup" w:date="2020-01-29T09:56:00Z">
            <w:rPr>
              <w:rStyle w:val="LS2Tag"/>
              <w:lang w:val="nb-NO"/>
            </w:rPr>
          </w:rPrChange>
        </w:rPr>
        <w:t>&gt;&lt;/script&gt;</w:t>
      </w:r>
      <w:r w:rsidR="007B48DD" w:rsidRPr="00017038">
        <w:rPr>
          <w:rFonts w:ascii="Consolas" w:hAnsi="Consolas"/>
          <w:rPrChange w:id="2525" w:author="Terje Kolderup" w:date="2020-01-29T09:56:00Z">
            <w:rPr>
              <w:lang w:val="nb-NO"/>
            </w:rPr>
          </w:rPrChange>
        </w:rPr>
        <w:br/>
        <w:t xml:space="preserve">    </w:t>
      </w:r>
      <w:r w:rsidR="007B48DD" w:rsidRPr="00CC5D44">
        <w:rPr>
          <w:rStyle w:val="LS2Tag"/>
          <w:rPrChange w:id="2526" w:author="Terje Kolderup" w:date="2020-01-29T09:56:00Z">
            <w:rPr>
              <w:rStyle w:val="LS2Tag"/>
              <w:lang w:val="nb-NO"/>
            </w:rPr>
          </w:rPrChange>
        </w:rPr>
        <w:t>&lt;script</w:t>
      </w:r>
      <w:r w:rsidR="007B48DD" w:rsidRPr="00CC5D44">
        <w:rPr>
          <w:rStyle w:val="LS2Attribute"/>
          <w:rPrChange w:id="2527" w:author="Terje Kolderup" w:date="2020-01-29T09:56:00Z">
            <w:rPr>
              <w:rStyle w:val="LS2Attribute"/>
              <w:lang w:val="nb-NO"/>
            </w:rPr>
          </w:rPrChange>
        </w:rPr>
        <w:t xml:space="preserve"> </w:t>
      </w:r>
      <w:proofErr w:type="spellStart"/>
      <w:r w:rsidR="007B48DD" w:rsidRPr="00CC5D44">
        <w:rPr>
          <w:rStyle w:val="LS2Attribute"/>
          <w:rPrChange w:id="2528" w:author="Terje Kolderup" w:date="2020-01-29T09:56:00Z">
            <w:rPr>
              <w:rStyle w:val="LS2Attribute"/>
              <w:lang w:val="nb-NO"/>
            </w:rPr>
          </w:rPrChange>
        </w:rPr>
        <w:t>src</w:t>
      </w:r>
      <w:proofErr w:type="spellEnd"/>
      <w:r w:rsidR="007B48DD" w:rsidRPr="00CC5D44">
        <w:rPr>
          <w:rStyle w:val="LS2Attribute"/>
          <w:rPrChange w:id="2529" w:author="Terje Kolderup" w:date="2020-01-29T09:56:00Z">
            <w:rPr>
              <w:rStyle w:val="LS2Attribute"/>
              <w:lang w:val="nb-NO"/>
            </w:rPr>
          </w:rPrChange>
        </w:rPr>
        <w:t>=</w:t>
      </w:r>
      <w:r w:rsidR="007B48DD" w:rsidRPr="00CC5D44">
        <w:rPr>
          <w:rStyle w:val="LS2String"/>
          <w:rPrChange w:id="2530" w:author="Terje Kolderup" w:date="2020-01-29T09:56:00Z">
            <w:rPr>
              <w:rStyle w:val="LS2String"/>
              <w:lang w:val="nb-NO"/>
            </w:rPr>
          </w:rPrChange>
        </w:rPr>
        <w:t>"</w:t>
      </w:r>
      <w:proofErr w:type="spellStart"/>
      <w:r w:rsidR="007B48DD" w:rsidRPr="00CC5D44">
        <w:rPr>
          <w:rStyle w:val="LS2String"/>
          <w:rPrChange w:id="2531" w:author="Terje Kolderup" w:date="2020-01-29T09:56:00Z">
            <w:rPr>
              <w:rStyle w:val="LS2String"/>
              <w:lang w:val="nb-NO"/>
            </w:rPr>
          </w:rPrChange>
        </w:rPr>
        <w:t>js</w:t>
      </w:r>
      <w:proofErr w:type="spellEnd"/>
      <w:r w:rsidR="007B48DD" w:rsidRPr="00CC5D44">
        <w:rPr>
          <w:rStyle w:val="LS2String"/>
          <w:rPrChange w:id="2532" w:author="Terje Kolderup" w:date="2020-01-29T09:56:00Z">
            <w:rPr>
              <w:rStyle w:val="LS2String"/>
              <w:lang w:val="nb-NO"/>
            </w:rPr>
          </w:rPrChange>
        </w:rPr>
        <w:t>/trekning-liste.js"</w:t>
      </w:r>
      <w:r w:rsidR="007B48DD" w:rsidRPr="00CC5D44">
        <w:rPr>
          <w:rStyle w:val="LS2Tag"/>
          <w:rPrChange w:id="2533" w:author="Terje Kolderup" w:date="2020-01-29T09:56:00Z">
            <w:rPr>
              <w:rStyle w:val="LS2Tag"/>
              <w:lang w:val="nb-NO"/>
            </w:rPr>
          </w:rPrChange>
        </w:rPr>
        <w:t>&gt;&lt;/script&gt;</w:t>
      </w:r>
      <w:r w:rsidR="007B48DD" w:rsidRPr="00017038">
        <w:rPr>
          <w:rFonts w:ascii="Consolas" w:hAnsi="Consolas"/>
          <w:rPrChange w:id="2534" w:author="Terje Kolderup" w:date="2020-01-29T09:56:00Z">
            <w:rPr>
              <w:lang w:val="nb-NO"/>
            </w:rPr>
          </w:rPrChange>
        </w:rPr>
        <w:br/>
      </w:r>
      <w:r w:rsidR="007B48DD" w:rsidRPr="00CC5D44">
        <w:rPr>
          <w:rStyle w:val="LS2Tag"/>
          <w:rPrChange w:id="2535" w:author="Terje Kolderup" w:date="2020-01-29T09:56:00Z">
            <w:rPr>
              <w:rStyle w:val="LS2Tag"/>
              <w:lang w:val="nb-NO"/>
            </w:rPr>
          </w:rPrChange>
        </w:rPr>
        <w:t>&lt;/head&gt;</w:t>
      </w:r>
      <w:r w:rsidR="007B48DD" w:rsidRPr="00017038">
        <w:rPr>
          <w:rFonts w:ascii="Consolas" w:hAnsi="Consolas"/>
          <w:rPrChange w:id="2536" w:author="Terje Kolderup" w:date="2020-01-29T09:56:00Z">
            <w:rPr>
              <w:lang w:val="nb-NO"/>
            </w:rPr>
          </w:rPrChange>
        </w:rPr>
        <w:br/>
      </w:r>
      <w:r w:rsidR="007B48DD" w:rsidRPr="00CC5D44">
        <w:rPr>
          <w:rStyle w:val="LS2Tag"/>
          <w:rPrChange w:id="2537" w:author="Terje Kolderup" w:date="2020-01-29T09:56:00Z">
            <w:rPr>
              <w:rStyle w:val="LS2Tag"/>
              <w:lang w:val="nb-NO"/>
            </w:rPr>
          </w:rPrChange>
        </w:rPr>
        <w:t>&lt;body&gt;</w:t>
      </w:r>
      <w:r w:rsidR="007B48DD" w:rsidRPr="00017038">
        <w:rPr>
          <w:rFonts w:ascii="Consolas" w:hAnsi="Consolas"/>
          <w:rPrChange w:id="2538" w:author="Terje Kolderup" w:date="2020-01-29T09:56:00Z">
            <w:rPr>
              <w:lang w:val="nb-NO"/>
            </w:rPr>
          </w:rPrChange>
        </w:rPr>
        <w:br/>
        <w:t xml:space="preserve">    </w:t>
      </w:r>
      <w:r w:rsidR="007B48DD" w:rsidRPr="00CC5D44">
        <w:rPr>
          <w:rStyle w:val="LS2Tag"/>
          <w:rPrChange w:id="2539" w:author="Terje Kolderup" w:date="2020-01-29T09:56:00Z">
            <w:rPr>
              <w:rStyle w:val="LS2Tag"/>
              <w:lang w:val="nb-NO"/>
            </w:rPr>
          </w:rPrChange>
        </w:rPr>
        <w:t>&lt;div</w:t>
      </w:r>
      <w:r w:rsidR="007B48DD" w:rsidRPr="00CC5D44">
        <w:rPr>
          <w:rStyle w:val="LS2Attribute"/>
          <w:rPrChange w:id="2540" w:author="Terje Kolderup" w:date="2020-01-29T09:56:00Z">
            <w:rPr>
              <w:rStyle w:val="LS2Attribute"/>
              <w:lang w:val="nb-NO"/>
            </w:rPr>
          </w:rPrChange>
        </w:rPr>
        <w:t xml:space="preserve"> class=</w:t>
      </w:r>
      <w:r w:rsidR="007B48DD" w:rsidRPr="00CC5D44">
        <w:rPr>
          <w:rStyle w:val="LS2String"/>
          <w:rPrChange w:id="2541" w:author="Terje Kolderup" w:date="2020-01-29T09:56:00Z">
            <w:rPr>
              <w:rStyle w:val="LS2String"/>
              <w:lang w:val="nb-NO"/>
            </w:rPr>
          </w:rPrChange>
        </w:rPr>
        <w:t>"page"</w:t>
      </w:r>
      <w:r w:rsidR="007B48DD" w:rsidRPr="00CC5D44">
        <w:rPr>
          <w:rStyle w:val="LS2Attribute"/>
          <w:rPrChange w:id="2542" w:author="Terje Kolderup" w:date="2020-01-29T09:56:00Z">
            <w:rPr>
              <w:rStyle w:val="LS2Attribute"/>
              <w:lang w:val="nb-NO"/>
            </w:rPr>
          </w:rPrChange>
        </w:rPr>
        <w:t xml:space="preserve"> :class=</w:t>
      </w:r>
      <w:r w:rsidR="007B48DD" w:rsidRPr="00CC5D44">
        <w:rPr>
          <w:rStyle w:val="LS2String"/>
          <w:rPrChange w:id="2543" w:author="Terje Kolderup" w:date="2020-01-29T09:56:00Z">
            <w:rPr>
              <w:rStyle w:val="LS2String"/>
              <w:lang w:val="nb-NO"/>
            </w:rPr>
          </w:rPrChange>
        </w:rPr>
        <w:t>"</w:t>
      </w:r>
      <w:proofErr w:type="spellStart"/>
      <w:r w:rsidR="007B48DD" w:rsidRPr="00CC5D44">
        <w:rPr>
          <w:rStyle w:val="LS2String"/>
          <w:rPrChange w:id="2544" w:author="Terje Kolderup" w:date="2020-01-29T09:56:00Z">
            <w:rPr>
              <w:rStyle w:val="LS2String"/>
              <w:lang w:val="nb-NO"/>
            </w:rPr>
          </w:rPrChange>
        </w:rPr>
        <w:t>showMenu</w:t>
      </w:r>
      <w:proofErr w:type="spellEnd"/>
      <w:r w:rsidR="007B48DD" w:rsidRPr="00CC5D44">
        <w:rPr>
          <w:rStyle w:val="LS2String"/>
          <w:rPrChange w:id="2545" w:author="Terje Kolderup" w:date="2020-01-29T09:56:00Z">
            <w:rPr>
              <w:rStyle w:val="LS2String"/>
              <w:lang w:val="nb-NO"/>
            </w:rPr>
          </w:rPrChange>
        </w:rPr>
        <w:t xml:space="preserve"> ? </w:t>
      </w:r>
      <w:r w:rsidR="007B48DD" w:rsidRPr="00D148A9">
        <w:rPr>
          <w:rStyle w:val="LS2String"/>
          <w:rPrChange w:id="2546" w:author="Terje Kolderup" w:date="2020-01-29T10:02:00Z">
            <w:rPr>
              <w:rStyle w:val="LS2String"/>
              <w:lang w:val="nb-NO"/>
            </w:rPr>
          </w:rPrChange>
        </w:rPr>
        <w:t>'' : '</w:t>
      </w:r>
      <w:proofErr w:type="spellStart"/>
      <w:r w:rsidR="007B48DD" w:rsidRPr="00D148A9">
        <w:rPr>
          <w:rStyle w:val="LS2String"/>
          <w:rPrChange w:id="2547" w:author="Terje Kolderup" w:date="2020-01-29T10:02:00Z">
            <w:rPr>
              <w:rStyle w:val="LS2String"/>
              <w:lang w:val="nb-NO"/>
            </w:rPr>
          </w:rPrChange>
        </w:rPr>
        <w:t>pageUtenMeny</w:t>
      </w:r>
      <w:proofErr w:type="spellEnd"/>
      <w:r w:rsidR="007B48DD" w:rsidRPr="00D148A9">
        <w:rPr>
          <w:rStyle w:val="LS2String"/>
          <w:rPrChange w:id="2548" w:author="Terje Kolderup" w:date="2020-01-29T10:02:00Z">
            <w:rPr>
              <w:rStyle w:val="LS2String"/>
              <w:lang w:val="nb-NO"/>
            </w:rPr>
          </w:rPrChange>
        </w:rPr>
        <w:t>'"</w:t>
      </w:r>
      <w:r w:rsidR="007B48DD" w:rsidRPr="00D148A9">
        <w:rPr>
          <w:rStyle w:val="LS2Attribute"/>
          <w:rPrChange w:id="2549" w:author="Terje Kolderup" w:date="2020-01-29T10:02:00Z">
            <w:rPr>
              <w:rStyle w:val="LS2Attribute"/>
              <w:lang w:val="nb-NO"/>
            </w:rPr>
          </w:rPrChange>
        </w:rPr>
        <w:t xml:space="preserve"> id=</w:t>
      </w:r>
      <w:r w:rsidR="007B48DD" w:rsidRPr="00D148A9">
        <w:rPr>
          <w:rStyle w:val="LS2String"/>
          <w:rPrChange w:id="2550" w:author="Terje Kolderup" w:date="2020-01-29T10:02:00Z">
            <w:rPr>
              <w:rStyle w:val="LS2String"/>
              <w:lang w:val="nb-NO"/>
            </w:rPr>
          </w:rPrChange>
        </w:rPr>
        <w:t>"page"</w:t>
      </w:r>
      <w:r w:rsidR="007B48DD" w:rsidRPr="00D148A9">
        <w:rPr>
          <w:rStyle w:val="LS2Tag"/>
          <w:rPrChange w:id="2551" w:author="Terje Kolderup" w:date="2020-01-29T10:02:00Z">
            <w:rPr>
              <w:rStyle w:val="LS2Tag"/>
              <w:lang w:val="nb-NO"/>
            </w:rPr>
          </w:rPrChange>
        </w:rPr>
        <w:t>&gt;</w:t>
      </w:r>
      <w:r w:rsidR="007B48DD" w:rsidRPr="00017038">
        <w:rPr>
          <w:rFonts w:ascii="Consolas" w:hAnsi="Consolas"/>
          <w:rPrChange w:id="2552" w:author="Terje Kolderup" w:date="2020-01-29T10:02:00Z">
            <w:rPr>
              <w:lang w:val="nb-NO"/>
            </w:rPr>
          </w:rPrChange>
        </w:rPr>
        <w:br/>
        <w:t xml:space="preserve">        </w:t>
      </w:r>
      <w:r w:rsidR="007B48DD" w:rsidRPr="00D148A9">
        <w:rPr>
          <w:rStyle w:val="LS2Tag"/>
          <w:rPrChange w:id="2553" w:author="Terje Kolderup" w:date="2020-01-29T10:02:00Z">
            <w:rPr>
              <w:rStyle w:val="LS2Tag"/>
              <w:lang w:val="nb-NO"/>
            </w:rPr>
          </w:rPrChange>
        </w:rPr>
        <w:t>&lt;div</w:t>
      </w:r>
      <w:r w:rsidR="007B48DD" w:rsidRPr="00D148A9">
        <w:rPr>
          <w:rStyle w:val="LS2Attribute"/>
          <w:rPrChange w:id="2554" w:author="Terje Kolderup" w:date="2020-01-29T10:02:00Z">
            <w:rPr>
              <w:rStyle w:val="LS2Attribute"/>
              <w:lang w:val="nb-NO"/>
            </w:rPr>
          </w:rPrChange>
        </w:rPr>
        <w:t xml:space="preserve"> class=</w:t>
      </w:r>
      <w:r w:rsidR="007B48DD" w:rsidRPr="00D148A9">
        <w:rPr>
          <w:rStyle w:val="LS2String"/>
          <w:rPrChange w:id="2555" w:author="Terje Kolderup" w:date="2020-01-29T10:02:00Z">
            <w:rPr>
              <w:rStyle w:val="LS2String"/>
              <w:lang w:val="nb-NO"/>
            </w:rPr>
          </w:rPrChange>
        </w:rPr>
        <w:t>"header"</w:t>
      </w:r>
      <w:r w:rsidR="007B48DD" w:rsidRPr="00D148A9">
        <w:rPr>
          <w:rStyle w:val="LS2Attribute"/>
          <w:rPrChange w:id="2556" w:author="Terje Kolderup" w:date="2020-01-29T10:02:00Z">
            <w:rPr>
              <w:rStyle w:val="LS2Attribute"/>
              <w:lang w:val="nb-NO"/>
            </w:rPr>
          </w:rPrChange>
        </w:rPr>
        <w:t xml:space="preserve"> id=</w:t>
      </w:r>
      <w:r w:rsidR="007B48DD" w:rsidRPr="00D148A9">
        <w:rPr>
          <w:rStyle w:val="LS2String"/>
          <w:rPrChange w:id="2557" w:author="Terje Kolderup" w:date="2020-01-29T10:02:00Z">
            <w:rPr>
              <w:rStyle w:val="LS2String"/>
              <w:lang w:val="nb-NO"/>
            </w:rPr>
          </w:rPrChange>
        </w:rPr>
        <w:t>"header"</w:t>
      </w:r>
      <w:r w:rsidR="007B48DD" w:rsidRPr="00D148A9">
        <w:rPr>
          <w:rStyle w:val="LS2Tag"/>
          <w:rPrChange w:id="2558" w:author="Terje Kolderup" w:date="2020-01-29T10:02:00Z">
            <w:rPr>
              <w:rStyle w:val="LS2Tag"/>
              <w:lang w:val="nb-NO"/>
            </w:rPr>
          </w:rPrChange>
        </w:rPr>
        <w:t>&gt;</w:t>
      </w:r>
      <w:r w:rsidR="007B48DD" w:rsidRPr="00017038">
        <w:rPr>
          <w:rFonts w:ascii="Consolas" w:hAnsi="Consolas"/>
          <w:rPrChange w:id="2559" w:author="Terje Kolderup" w:date="2020-01-29T10:02:00Z">
            <w:rPr>
              <w:lang w:val="nb-NO"/>
            </w:rPr>
          </w:rPrChange>
        </w:rPr>
        <w:br/>
        <w:t xml:space="preserve">            </w:t>
      </w:r>
      <w:r w:rsidR="007B48DD" w:rsidRPr="00D148A9">
        <w:rPr>
          <w:rStyle w:val="LS2Tag"/>
          <w:rPrChange w:id="2560" w:author="Terje Kolderup" w:date="2020-01-29T10:02:00Z">
            <w:rPr>
              <w:rStyle w:val="LS2Tag"/>
              <w:lang w:val="nb-NO"/>
            </w:rPr>
          </w:rPrChange>
        </w:rPr>
        <w:t>&lt;button</w:t>
      </w:r>
      <w:r w:rsidR="007B48DD" w:rsidRPr="00017038">
        <w:rPr>
          <w:rFonts w:ascii="Consolas" w:hAnsi="Consolas"/>
          <w:rPrChange w:id="2561" w:author="Terje Kolderup" w:date="2020-01-29T10:02:00Z">
            <w:rPr>
              <w:lang w:val="nb-NO"/>
            </w:rPr>
          </w:rPrChange>
        </w:rPr>
        <w:t xml:space="preserve"> </w:t>
      </w:r>
      <w:r w:rsidR="007B48DD" w:rsidRPr="00D148A9">
        <w:rPr>
          <w:rStyle w:val="LS2Attribute"/>
          <w:rPrChange w:id="2562" w:author="Terje Kolderup" w:date="2020-01-29T10:02:00Z">
            <w:rPr>
              <w:rStyle w:val="LS2Attribute"/>
              <w:lang w:val="nb-NO"/>
            </w:rPr>
          </w:rPrChange>
        </w:rPr>
        <w:t>@click=</w:t>
      </w:r>
      <w:r w:rsidR="007B48DD" w:rsidRPr="00D148A9">
        <w:rPr>
          <w:rStyle w:val="LS2String"/>
          <w:rPrChange w:id="2563" w:author="Terje Kolderup" w:date="2020-01-29T10:02:00Z">
            <w:rPr>
              <w:rStyle w:val="LS2String"/>
              <w:lang w:val="nb-NO"/>
            </w:rPr>
          </w:rPrChange>
        </w:rPr>
        <w:t>"</w:t>
      </w:r>
      <w:proofErr w:type="spellStart"/>
      <w:r w:rsidR="007B48DD" w:rsidRPr="00D148A9">
        <w:rPr>
          <w:rStyle w:val="LS2String"/>
          <w:rPrChange w:id="2564" w:author="Terje Kolderup" w:date="2020-01-29T10:02:00Z">
            <w:rPr>
              <w:rStyle w:val="LS2String"/>
              <w:lang w:val="nb-NO"/>
            </w:rPr>
          </w:rPrChange>
        </w:rPr>
        <w:t>visOgSkjulMeny</w:t>
      </w:r>
      <w:proofErr w:type="spellEnd"/>
      <w:r w:rsidR="007B48DD" w:rsidRPr="00D148A9">
        <w:rPr>
          <w:rStyle w:val="LS2String"/>
          <w:rPrChange w:id="2565" w:author="Terje Kolderup" w:date="2020-01-29T10:02:00Z">
            <w:rPr>
              <w:rStyle w:val="LS2String"/>
              <w:lang w:val="nb-NO"/>
            </w:rPr>
          </w:rPrChange>
        </w:rPr>
        <w:t>"</w:t>
      </w:r>
      <w:r w:rsidR="007B48DD" w:rsidRPr="00D148A9">
        <w:rPr>
          <w:rStyle w:val="LS2Attribute"/>
          <w:rPrChange w:id="2566" w:author="Terje Kolderup" w:date="2020-01-29T10:02:00Z">
            <w:rPr>
              <w:rStyle w:val="LS2Attribute"/>
              <w:lang w:val="nb-NO"/>
            </w:rPr>
          </w:rPrChange>
        </w:rPr>
        <w:t xml:space="preserve"> class=</w:t>
      </w:r>
      <w:r w:rsidR="007B48DD" w:rsidRPr="00D148A9">
        <w:rPr>
          <w:rStyle w:val="LS2String"/>
          <w:rPrChange w:id="2567" w:author="Terje Kolderup" w:date="2020-01-29T10:02:00Z">
            <w:rPr>
              <w:rStyle w:val="LS2String"/>
              <w:lang w:val="nb-NO"/>
            </w:rPr>
          </w:rPrChange>
        </w:rPr>
        <w:t>"</w:t>
      </w:r>
      <w:proofErr w:type="spellStart"/>
      <w:r w:rsidR="007B48DD" w:rsidRPr="00D148A9">
        <w:rPr>
          <w:rStyle w:val="LS2String"/>
          <w:rPrChange w:id="2568" w:author="Terje Kolderup" w:date="2020-01-29T10:02:00Z">
            <w:rPr>
              <w:rStyle w:val="LS2String"/>
              <w:lang w:val="nb-NO"/>
            </w:rPr>
          </w:rPrChange>
        </w:rPr>
        <w:t>knapp</w:t>
      </w:r>
      <w:proofErr w:type="spellEnd"/>
      <w:r w:rsidR="007B48DD" w:rsidRPr="00D148A9">
        <w:rPr>
          <w:rStyle w:val="LS2String"/>
          <w:rPrChange w:id="2569" w:author="Terje Kolderup" w:date="2020-01-29T10:02:00Z">
            <w:rPr>
              <w:rStyle w:val="LS2String"/>
              <w:lang w:val="nb-NO"/>
            </w:rPr>
          </w:rPrChange>
        </w:rPr>
        <w:t>"</w:t>
      </w:r>
      <w:r w:rsidR="007B48DD" w:rsidRPr="00D148A9">
        <w:rPr>
          <w:rStyle w:val="LS2Tag"/>
          <w:rPrChange w:id="2570" w:author="Terje Kolderup" w:date="2020-01-29T10:02:00Z">
            <w:rPr>
              <w:rStyle w:val="LS2Tag"/>
              <w:lang w:val="nb-NO"/>
            </w:rPr>
          </w:rPrChange>
        </w:rPr>
        <w:t>&gt;</w:t>
      </w:r>
      <w:r w:rsidR="007B48DD" w:rsidRPr="00D148A9">
        <w:rPr>
          <w:rFonts w:ascii="Segoe UI Symbol" w:hAnsi="Segoe UI Symbol" w:cs="Segoe UI Symbol"/>
          <w:rPrChange w:id="2571" w:author="Terje Kolderup" w:date="2020-01-29T10:02:00Z">
            <w:rPr>
              <w:rFonts w:ascii="Segoe UI Symbol" w:hAnsi="Segoe UI Symbol" w:cs="Segoe UI Symbol"/>
              <w:lang w:val="nb-NO"/>
            </w:rPr>
          </w:rPrChange>
        </w:rPr>
        <w:t>☰</w:t>
      </w:r>
      <w:r w:rsidR="007B48DD" w:rsidRPr="00D148A9">
        <w:rPr>
          <w:rStyle w:val="LS2Tag"/>
          <w:rPrChange w:id="2572" w:author="Terje Kolderup" w:date="2020-01-29T10:02:00Z">
            <w:rPr>
              <w:rStyle w:val="LS2Tag"/>
              <w:lang w:val="nb-NO"/>
            </w:rPr>
          </w:rPrChange>
        </w:rPr>
        <w:t>&lt;/button&gt;</w:t>
      </w:r>
      <w:r w:rsidR="007B48DD" w:rsidRPr="00017038">
        <w:rPr>
          <w:rFonts w:ascii="Consolas" w:hAnsi="Consolas"/>
          <w:rPrChange w:id="2573" w:author="Terje Kolderup" w:date="2020-01-29T10:02:00Z">
            <w:rPr>
              <w:lang w:val="nb-NO"/>
            </w:rPr>
          </w:rPrChange>
        </w:rPr>
        <w:t xml:space="preserve"> </w:t>
      </w:r>
      <w:r w:rsidR="005033C1" w:rsidRPr="00017038">
        <w:rPr>
          <w:rFonts w:ascii="Consolas" w:hAnsi="Consolas"/>
          <w:rPrChange w:id="2574" w:author="Terje Kolderup" w:date="2020-01-29T10:02:00Z">
            <w:rPr>
              <w:lang w:val="nb-NO"/>
            </w:rPr>
          </w:rPrChange>
        </w:rPr>
        <w:br/>
        <w:t xml:space="preserve">            </w:t>
      </w:r>
      <w:proofErr w:type="spellStart"/>
      <w:r w:rsidR="007B48DD" w:rsidRPr="00017038">
        <w:rPr>
          <w:rFonts w:ascii="Consolas" w:hAnsi="Consolas"/>
          <w:rPrChange w:id="2575" w:author="Terje Kolderup" w:date="2020-01-29T10:02:00Z">
            <w:rPr>
              <w:lang w:val="nb-NO"/>
            </w:rPr>
          </w:rPrChange>
        </w:rPr>
        <w:t>Vinlotterix</w:t>
      </w:r>
      <w:proofErr w:type="spellEnd"/>
      <w:r w:rsidR="007B48DD" w:rsidRPr="00017038">
        <w:rPr>
          <w:rFonts w:ascii="Consolas" w:hAnsi="Consolas"/>
          <w:rPrChange w:id="2576" w:author="Terje Kolderup" w:date="2020-01-29T10:02:00Z">
            <w:rPr>
              <w:lang w:val="nb-NO"/>
            </w:rPr>
          </w:rPrChange>
        </w:rPr>
        <w:t xml:space="preserve"> </w:t>
      </w:r>
      <w:r w:rsidR="007B48DD" w:rsidRPr="004152F3">
        <w:rPr>
          <w:rFonts w:ascii="Segoe UI Emoji" w:hAnsi="Segoe UI Emoji" w:cs="Segoe UI Emoji"/>
        </w:rPr>
        <w:t>🍷</w:t>
      </w:r>
      <w:r w:rsidR="007B48DD" w:rsidRPr="00017038">
        <w:rPr>
          <w:rFonts w:ascii="Consolas" w:hAnsi="Consolas"/>
          <w:rPrChange w:id="2577" w:author="Terje Kolderup" w:date="2020-01-29T10:02:00Z">
            <w:rPr>
              <w:lang w:val="nb-NO"/>
            </w:rPr>
          </w:rPrChange>
        </w:rPr>
        <w:br/>
        <w:t xml:space="preserve">        </w:t>
      </w:r>
      <w:r w:rsidR="007B48DD" w:rsidRPr="00D148A9">
        <w:rPr>
          <w:rStyle w:val="LS2Tag"/>
          <w:rPrChange w:id="2578" w:author="Terje Kolderup" w:date="2020-01-29T10:02:00Z">
            <w:rPr>
              <w:rStyle w:val="LS2Tag"/>
              <w:lang w:val="nb-NO"/>
            </w:rPr>
          </w:rPrChange>
        </w:rPr>
        <w:t>&lt;/div&gt;</w:t>
      </w:r>
      <w:r w:rsidR="007B48DD" w:rsidRPr="00017038">
        <w:rPr>
          <w:rFonts w:ascii="Consolas" w:hAnsi="Consolas"/>
          <w:rPrChange w:id="2579" w:author="Terje Kolderup" w:date="2020-01-29T10:02:00Z">
            <w:rPr>
              <w:lang w:val="nb-NO"/>
            </w:rPr>
          </w:rPrChange>
        </w:rPr>
        <w:br/>
        <w:t xml:space="preserve">        </w:t>
      </w:r>
      <w:r w:rsidR="007B48DD" w:rsidRPr="00D148A9">
        <w:rPr>
          <w:rStyle w:val="LS2Tag"/>
          <w:rPrChange w:id="2580" w:author="Terje Kolderup" w:date="2020-01-29T10:02:00Z">
            <w:rPr>
              <w:rStyle w:val="LS2Tag"/>
              <w:lang w:val="nb-NO"/>
            </w:rPr>
          </w:rPrChange>
        </w:rPr>
        <w:t>&lt;person-</w:t>
      </w:r>
      <w:proofErr w:type="spellStart"/>
      <w:r w:rsidR="007B48DD" w:rsidRPr="00D148A9">
        <w:rPr>
          <w:rStyle w:val="LS2Tag"/>
          <w:rPrChange w:id="2581" w:author="Terje Kolderup" w:date="2020-01-29T10:02:00Z">
            <w:rPr>
              <w:rStyle w:val="LS2Tag"/>
              <w:lang w:val="nb-NO"/>
            </w:rPr>
          </w:rPrChange>
        </w:rPr>
        <w:t>liste</w:t>
      </w:r>
      <w:proofErr w:type="spellEnd"/>
      <w:r w:rsidR="007B48DD" w:rsidRPr="00D148A9">
        <w:rPr>
          <w:rStyle w:val="LS2Attribute"/>
          <w:rPrChange w:id="2582" w:author="Terje Kolderup" w:date="2020-01-29T10:02:00Z">
            <w:rPr>
              <w:rStyle w:val="LS2Attribute"/>
              <w:lang w:val="nb-NO"/>
            </w:rPr>
          </w:rPrChange>
        </w:rPr>
        <w:t xml:space="preserve"> v-if=</w:t>
      </w:r>
      <w:r w:rsidR="007B48DD" w:rsidRPr="00D148A9">
        <w:rPr>
          <w:rStyle w:val="LS2String"/>
          <w:rPrChange w:id="2583" w:author="Terje Kolderup" w:date="2020-01-29T10:02:00Z">
            <w:rPr>
              <w:rStyle w:val="LS2String"/>
              <w:lang w:val="nb-NO"/>
            </w:rPr>
          </w:rPrChange>
        </w:rPr>
        <w:t>"</w:t>
      </w:r>
      <w:proofErr w:type="spellStart"/>
      <w:r w:rsidR="007B48DD" w:rsidRPr="00D148A9">
        <w:rPr>
          <w:rStyle w:val="LS2String"/>
          <w:rPrChange w:id="2584" w:author="Terje Kolderup" w:date="2020-01-29T10:02:00Z">
            <w:rPr>
              <w:rStyle w:val="LS2String"/>
              <w:lang w:val="nb-NO"/>
            </w:rPr>
          </w:rPrChange>
        </w:rPr>
        <w:t>currentPage</w:t>
      </w:r>
      <w:proofErr w:type="spellEnd"/>
      <w:r w:rsidR="007B48DD" w:rsidRPr="00D148A9">
        <w:rPr>
          <w:rStyle w:val="LS2String"/>
          <w:rPrChange w:id="2585" w:author="Terje Kolderup" w:date="2020-01-29T10:02:00Z">
            <w:rPr>
              <w:rStyle w:val="LS2String"/>
              <w:lang w:val="nb-NO"/>
            </w:rPr>
          </w:rPrChange>
        </w:rPr>
        <w:t xml:space="preserve"> == '</w:t>
      </w:r>
      <w:proofErr w:type="spellStart"/>
      <w:r w:rsidR="007B48DD" w:rsidRPr="00D148A9">
        <w:rPr>
          <w:rStyle w:val="LS2String"/>
          <w:rPrChange w:id="2586" w:author="Terje Kolderup" w:date="2020-01-29T10:02:00Z">
            <w:rPr>
              <w:rStyle w:val="LS2String"/>
              <w:lang w:val="nb-NO"/>
            </w:rPr>
          </w:rPrChange>
        </w:rPr>
        <w:t>personer</w:t>
      </w:r>
      <w:proofErr w:type="spellEnd"/>
      <w:r w:rsidR="007B48DD" w:rsidRPr="00D148A9">
        <w:rPr>
          <w:rStyle w:val="LS2String"/>
          <w:rPrChange w:id="2587" w:author="Terje Kolderup" w:date="2020-01-29T10:02:00Z">
            <w:rPr>
              <w:rStyle w:val="LS2String"/>
              <w:lang w:val="nb-NO"/>
            </w:rPr>
          </w:rPrChange>
        </w:rPr>
        <w:t>'"</w:t>
      </w:r>
      <w:r w:rsidR="007B48DD" w:rsidRPr="00017038">
        <w:rPr>
          <w:rFonts w:ascii="Consolas" w:hAnsi="Consolas"/>
          <w:rPrChange w:id="2588" w:author="Terje Kolderup" w:date="2020-01-29T10:02:00Z">
            <w:rPr>
              <w:lang w:val="nb-NO"/>
            </w:rPr>
          </w:rPrChange>
        </w:rPr>
        <w:t xml:space="preserve"> </w:t>
      </w:r>
      <w:r w:rsidR="007B48DD" w:rsidRPr="00017038">
        <w:rPr>
          <w:rFonts w:ascii="Consolas" w:hAnsi="Consolas"/>
          <w:rPrChange w:id="2589" w:author="Terje Kolderup" w:date="2020-01-29T10:02:00Z">
            <w:rPr>
              <w:lang w:val="nb-NO"/>
            </w:rPr>
          </w:rPrChange>
        </w:rPr>
        <w:br/>
      </w:r>
      <w:r w:rsidR="007B48DD" w:rsidRPr="00D148A9">
        <w:rPr>
          <w:rStyle w:val="LS2Attribute"/>
          <w:rPrChange w:id="2590" w:author="Terje Kolderup" w:date="2020-01-29T10:02:00Z">
            <w:rPr>
              <w:rStyle w:val="LS2Attribute"/>
              <w:lang w:val="nb-NO"/>
            </w:rPr>
          </w:rPrChange>
        </w:rPr>
        <w:t xml:space="preserve">                      :</w:t>
      </w:r>
      <w:proofErr w:type="spellStart"/>
      <w:r w:rsidR="007B48DD" w:rsidRPr="00D148A9">
        <w:rPr>
          <w:rStyle w:val="LS2Attribute"/>
          <w:rPrChange w:id="2591" w:author="Terje Kolderup" w:date="2020-01-29T10:02:00Z">
            <w:rPr>
              <w:rStyle w:val="LS2Attribute"/>
              <w:lang w:val="nb-NO"/>
            </w:rPr>
          </w:rPrChange>
        </w:rPr>
        <w:t>personer</w:t>
      </w:r>
      <w:proofErr w:type="spellEnd"/>
      <w:r w:rsidR="007B48DD" w:rsidRPr="00D148A9">
        <w:rPr>
          <w:rStyle w:val="LS2Attribute"/>
          <w:rPrChange w:id="2592" w:author="Terje Kolderup" w:date="2020-01-29T10:02:00Z">
            <w:rPr>
              <w:rStyle w:val="LS2Attribute"/>
              <w:lang w:val="nb-NO"/>
            </w:rPr>
          </w:rPrChange>
        </w:rPr>
        <w:t>-prop=</w:t>
      </w:r>
      <w:r w:rsidR="007B48DD" w:rsidRPr="00D148A9">
        <w:rPr>
          <w:rStyle w:val="LS2String"/>
          <w:rPrChange w:id="2593" w:author="Terje Kolderup" w:date="2020-01-29T10:02:00Z">
            <w:rPr>
              <w:rStyle w:val="LS2String"/>
              <w:lang w:val="nb-NO"/>
            </w:rPr>
          </w:rPrChange>
        </w:rPr>
        <w:t>"</w:t>
      </w:r>
      <w:proofErr w:type="spellStart"/>
      <w:r w:rsidR="007B48DD" w:rsidRPr="00D148A9">
        <w:rPr>
          <w:rStyle w:val="LS2String"/>
          <w:rPrChange w:id="2594" w:author="Terje Kolderup" w:date="2020-01-29T10:02:00Z">
            <w:rPr>
              <w:rStyle w:val="LS2String"/>
              <w:lang w:val="nb-NO"/>
            </w:rPr>
          </w:rPrChange>
        </w:rPr>
        <w:t>personer</w:t>
      </w:r>
      <w:proofErr w:type="spellEnd"/>
      <w:r w:rsidR="007B48DD" w:rsidRPr="00D148A9">
        <w:rPr>
          <w:rStyle w:val="LS2String"/>
          <w:rPrChange w:id="2595" w:author="Terje Kolderup" w:date="2020-01-29T10:02:00Z">
            <w:rPr>
              <w:rStyle w:val="LS2String"/>
              <w:lang w:val="nb-NO"/>
            </w:rPr>
          </w:rPrChange>
        </w:rPr>
        <w:t>"</w:t>
      </w:r>
      <w:r w:rsidR="007B48DD" w:rsidRPr="00017038">
        <w:rPr>
          <w:rFonts w:ascii="Consolas" w:hAnsi="Consolas"/>
          <w:rPrChange w:id="2596" w:author="Terje Kolderup" w:date="2020-01-29T10:02:00Z">
            <w:rPr>
              <w:lang w:val="nb-NO"/>
            </w:rPr>
          </w:rPrChange>
        </w:rPr>
        <w:br/>
        <w:t xml:space="preserve">                      </w:t>
      </w:r>
      <w:r w:rsidR="007B48DD" w:rsidRPr="00D148A9">
        <w:rPr>
          <w:rStyle w:val="LS2Attribute"/>
          <w:rPrChange w:id="2597" w:author="Terje Kolderup" w:date="2020-01-29T10:02:00Z">
            <w:rPr>
              <w:rStyle w:val="LS2Attribute"/>
              <w:lang w:val="nb-NO"/>
            </w:rPr>
          </w:rPrChange>
        </w:rPr>
        <w:t>@</w:t>
      </w:r>
      <w:proofErr w:type="spellStart"/>
      <w:r w:rsidR="007B48DD" w:rsidRPr="00D148A9">
        <w:rPr>
          <w:rStyle w:val="LS2Attribute"/>
          <w:rPrChange w:id="2598" w:author="Terje Kolderup" w:date="2020-01-29T10:02:00Z">
            <w:rPr>
              <w:rStyle w:val="LS2Attribute"/>
              <w:lang w:val="nb-NO"/>
            </w:rPr>
          </w:rPrChange>
        </w:rPr>
        <w:t>trekk</w:t>
      </w:r>
      <w:proofErr w:type="spellEnd"/>
      <w:r w:rsidR="007B48DD" w:rsidRPr="00D148A9">
        <w:rPr>
          <w:rStyle w:val="LS2Attribute"/>
          <w:rPrChange w:id="2599" w:author="Terje Kolderup" w:date="2020-01-29T10:02:00Z">
            <w:rPr>
              <w:rStyle w:val="LS2Attribute"/>
              <w:lang w:val="nb-NO"/>
            </w:rPr>
          </w:rPrChange>
        </w:rPr>
        <w:t>=</w:t>
      </w:r>
      <w:r w:rsidR="007B48DD" w:rsidRPr="00D148A9">
        <w:rPr>
          <w:rStyle w:val="LS2String"/>
          <w:rPrChange w:id="2600" w:author="Terje Kolderup" w:date="2020-01-29T10:02:00Z">
            <w:rPr>
              <w:rStyle w:val="LS2String"/>
              <w:lang w:val="nb-NO"/>
            </w:rPr>
          </w:rPrChange>
        </w:rPr>
        <w:t>"</w:t>
      </w:r>
      <w:proofErr w:type="spellStart"/>
      <w:r w:rsidR="007B48DD" w:rsidRPr="00D148A9">
        <w:rPr>
          <w:rStyle w:val="LS2String"/>
          <w:rPrChange w:id="2601" w:author="Terje Kolderup" w:date="2020-01-29T10:02:00Z">
            <w:rPr>
              <w:rStyle w:val="LS2String"/>
              <w:lang w:val="nb-NO"/>
            </w:rPr>
          </w:rPrChange>
        </w:rPr>
        <w:t>trekk</w:t>
      </w:r>
      <w:proofErr w:type="spellEnd"/>
      <w:r w:rsidR="007B48DD" w:rsidRPr="00D148A9">
        <w:rPr>
          <w:rStyle w:val="LS2String"/>
          <w:rPrChange w:id="2602" w:author="Terje Kolderup" w:date="2020-01-29T10:02:00Z">
            <w:rPr>
              <w:rStyle w:val="LS2String"/>
              <w:lang w:val="nb-NO"/>
            </w:rPr>
          </w:rPrChange>
        </w:rPr>
        <w:t>"</w:t>
      </w:r>
      <w:r w:rsidR="007B48DD" w:rsidRPr="00017038">
        <w:rPr>
          <w:rFonts w:ascii="Consolas" w:hAnsi="Consolas"/>
          <w:rPrChange w:id="2603" w:author="Terje Kolderup" w:date="2020-01-29T10:02:00Z">
            <w:rPr>
              <w:lang w:val="nb-NO"/>
            </w:rPr>
          </w:rPrChange>
        </w:rPr>
        <w:br/>
        <w:t xml:space="preserve">                      </w:t>
      </w:r>
      <w:r w:rsidR="007B48DD" w:rsidRPr="00D148A9">
        <w:rPr>
          <w:rStyle w:val="LS2Attribute"/>
          <w:rPrChange w:id="2604" w:author="Terje Kolderup" w:date="2020-01-29T10:02:00Z">
            <w:rPr>
              <w:rStyle w:val="LS2Attribute"/>
              <w:lang w:val="nb-NO"/>
            </w:rPr>
          </w:rPrChange>
        </w:rPr>
        <w:t>@</w:t>
      </w:r>
      <w:proofErr w:type="spellStart"/>
      <w:r w:rsidR="007B48DD" w:rsidRPr="00D148A9">
        <w:rPr>
          <w:rStyle w:val="LS2Attribute"/>
          <w:rPrChange w:id="2605" w:author="Terje Kolderup" w:date="2020-01-29T10:02:00Z">
            <w:rPr>
              <w:rStyle w:val="LS2Attribute"/>
              <w:lang w:val="nb-NO"/>
            </w:rPr>
          </w:rPrChange>
        </w:rPr>
        <w:t>oppdatert-personliste</w:t>
      </w:r>
      <w:proofErr w:type="spellEnd"/>
      <w:r w:rsidR="007B48DD" w:rsidRPr="00D148A9">
        <w:rPr>
          <w:rStyle w:val="LS2Attribute"/>
          <w:rPrChange w:id="2606" w:author="Terje Kolderup" w:date="2020-01-29T10:02:00Z">
            <w:rPr>
              <w:rStyle w:val="LS2Attribute"/>
              <w:lang w:val="nb-NO"/>
            </w:rPr>
          </w:rPrChange>
        </w:rPr>
        <w:t>=</w:t>
      </w:r>
      <w:r w:rsidR="007B48DD" w:rsidRPr="00D148A9">
        <w:rPr>
          <w:rStyle w:val="LS2String"/>
          <w:rPrChange w:id="2607" w:author="Terje Kolderup" w:date="2020-01-29T10:02:00Z">
            <w:rPr>
              <w:rStyle w:val="LS2String"/>
              <w:lang w:val="nb-NO"/>
            </w:rPr>
          </w:rPrChange>
        </w:rPr>
        <w:t>"</w:t>
      </w:r>
      <w:proofErr w:type="spellStart"/>
      <w:r w:rsidR="007B48DD" w:rsidRPr="00D148A9">
        <w:rPr>
          <w:rStyle w:val="LS2String"/>
          <w:rPrChange w:id="2608" w:author="Terje Kolderup" w:date="2020-01-29T10:02:00Z">
            <w:rPr>
              <w:rStyle w:val="LS2String"/>
              <w:lang w:val="nb-NO"/>
            </w:rPr>
          </w:rPrChange>
        </w:rPr>
        <w:t>oppdaterPersoner</w:t>
      </w:r>
      <w:proofErr w:type="spellEnd"/>
      <w:r w:rsidR="007B48DD" w:rsidRPr="00D148A9">
        <w:rPr>
          <w:rStyle w:val="LS2String"/>
          <w:rPrChange w:id="2609" w:author="Terje Kolderup" w:date="2020-01-29T10:02:00Z">
            <w:rPr>
              <w:rStyle w:val="LS2String"/>
              <w:lang w:val="nb-NO"/>
            </w:rPr>
          </w:rPrChange>
        </w:rPr>
        <w:t>"</w:t>
      </w:r>
      <w:r w:rsidR="007B48DD" w:rsidRPr="00D148A9">
        <w:rPr>
          <w:rStyle w:val="LS2Tag"/>
          <w:rPrChange w:id="2610" w:author="Terje Kolderup" w:date="2020-01-29T10:02:00Z">
            <w:rPr>
              <w:rStyle w:val="LS2Tag"/>
              <w:lang w:val="nb-NO"/>
            </w:rPr>
          </w:rPrChange>
        </w:rPr>
        <w:t>&gt;</w:t>
      </w:r>
      <w:r w:rsidR="00F053C3" w:rsidRPr="00D148A9">
        <w:rPr>
          <w:rStyle w:val="LS2Tag"/>
          <w:rPrChange w:id="2611" w:author="Terje Kolderup" w:date="2020-01-29T10:02:00Z">
            <w:rPr>
              <w:rStyle w:val="LS2Tag"/>
              <w:lang w:val="nb-NO"/>
            </w:rPr>
          </w:rPrChange>
        </w:rPr>
        <w:br/>
        <w:t xml:space="preserve">        </w:t>
      </w:r>
      <w:r w:rsidR="007B48DD" w:rsidRPr="00D148A9">
        <w:rPr>
          <w:rStyle w:val="LS2Tag"/>
          <w:rPrChange w:id="2612" w:author="Terje Kolderup" w:date="2020-01-29T10:02:00Z">
            <w:rPr>
              <w:rStyle w:val="LS2Tag"/>
              <w:lang w:val="nb-NO"/>
            </w:rPr>
          </w:rPrChange>
        </w:rPr>
        <w:t>&lt;/person-</w:t>
      </w:r>
      <w:proofErr w:type="spellStart"/>
      <w:r w:rsidR="007B48DD" w:rsidRPr="00D148A9">
        <w:rPr>
          <w:rStyle w:val="LS2Tag"/>
          <w:rPrChange w:id="2613" w:author="Terje Kolderup" w:date="2020-01-29T10:02:00Z">
            <w:rPr>
              <w:rStyle w:val="LS2Tag"/>
              <w:lang w:val="nb-NO"/>
            </w:rPr>
          </w:rPrChange>
        </w:rPr>
        <w:t>liste</w:t>
      </w:r>
      <w:proofErr w:type="spellEnd"/>
      <w:r w:rsidR="007B48DD" w:rsidRPr="00D148A9">
        <w:rPr>
          <w:rStyle w:val="LS2Tag"/>
          <w:rPrChange w:id="2614" w:author="Terje Kolderup" w:date="2020-01-29T10:02:00Z">
            <w:rPr>
              <w:rStyle w:val="LS2Tag"/>
              <w:lang w:val="nb-NO"/>
            </w:rPr>
          </w:rPrChange>
        </w:rPr>
        <w:t>&gt;</w:t>
      </w:r>
      <w:r w:rsidR="007B48DD" w:rsidRPr="00017038">
        <w:rPr>
          <w:rFonts w:ascii="Consolas" w:hAnsi="Consolas"/>
          <w:rPrChange w:id="2615" w:author="Terje Kolderup" w:date="2020-01-29T10:02:00Z">
            <w:rPr>
              <w:lang w:val="nb-NO"/>
            </w:rPr>
          </w:rPrChange>
        </w:rPr>
        <w:br/>
        <w:t xml:space="preserve">        </w:t>
      </w:r>
      <w:r w:rsidR="007B48DD" w:rsidRPr="00D148A9">
        <w:rPr>
          <w:rStyle w:val="LS2Tag"/>
          <w:rPrChange w:id="2616" w:author="Terje Kolderup" w:date="2020-01-29T10:02:00Z">
            <w:rPr>
              <w:rStyle w:val="LS2Tag"/>
              <w:lang w:val="nb-NO"/>
            </w:rPr>
          </w:rPrChange>
        </w:rPr>
        <w:t>&lt;</w:t>
      </w:r>
      <w:proofErr w:type="spellStart"/>
      <w:r w:rsidR="007B48DD" w:rsidRPr="00D148A9">
        <w:rPr>
          <w:rStyle w:val="LS2Tag"/>
          <w:rPrChange w:id="2617" w:author="Terje Kolderup" w:date="2020-01-29T10:02:00Z">
            <w:rPr>
              <w:rStyle w:val="LS2Tag"/>
              <w:lang w:val="nb-NO"/>
            </w:rPr>
          </w:rPrChange>
        </w:rPr>
        <w:t>trekning-liste</w:t>
      </w:r>
      <w:proofErr w:type="spellEnd"/>
      <w:r w:rsidR="007B48DD" w:rsidRPr="00D148A9">
        <w:rPr>
          <w:rStyle w:val="LS2Attribute"/>
          <w:rPrChange w:id="2618" w:author="Terje Kolderup" w:date="2020-01-29T10:02:00Z">
            <w:rPr>
              <w:rStyle w:val="LS2Attribute"/>
              <w:lang w:val="nb-NO"/>
            </w:rPr>
          </w:rPrChange>
        </w:rPr>
        <w:t xml:space="preserve"> v-else-if=</w:t>
      </w:r>
      <w:r w:rsidR="007B48DD" w:rsidRPr="00D148A9">
        <w:rPr>
          <w:rStyle w:val="LS2String"/>
          <w:rPrChange w:id="2619" w:author="Terje Kolderup" w:date="2020-01-29T10:02:00Z">
            <w:rPr>
              <w:rStyle w:val="LS2String"/>
              <w:lang w:val="nb-NO"/>
            </w:rPr>
          </w:rPrChange>
        </w:rPr>
        <w:t>"</w:t>
      </w:r>
      <w:proofErr w:type="spellStart"/>
      <w:r w:rsidR="007B48DD" w:rsidRPr="00D148A9">
        <w:rPr>
          <w:rStyle w:val="LS2String"/>
          <w:rPrChange w:id="2620" w:author="Terje Kolderup" w:date="2020-01-29T10:02:00Z">
            <w:rPr>
              <w:rStyle w:val="LS2String"/>
              <w:lang w:val="nb-NO"/>
            </w:rPr>
          </w:rPrChange>
        </w:rPr>
        <w:t>currentPage</w:t>
      </w:r>
      <w:proofErr w:type="spellEnd"/>
      <w:r w:rsidR="007B48DD" w:rsidRPr="00D148A9">
        <w:rPr>
          <w:rStyle w:val="LS2String"/>
          <w:rPrChange w:id="2621" w:author="Terje Kolderup" w:date="2020-01-29T10:02:00Z">
            <w:rPr>
              <w:rStyle w:val="LS2String"/>
              <w:lang w:val="nb-NO"/>
            </w:rPr>
          </w:rPrChange>
        </w:rPr>
        <w:t xml:space="preserve"> == '</w:t>
      </w:r>
      <w:proofErr w:type="spellStart"/>
      <w:r w:rsidR="007B48DD" w:rsidRPr="00D148A9">
        <w:rPr>
          <w:rStyle w:val="LS2String"/>
          <w:rPrChange w:id="2622" w:author="Terje Kolderup" w:date="2020-01-29T10:02:00Z">
            <w:rPr>
              <w:rStyle w:val="LS2String"/>
              <w:lang w:val="nb-NO"/>
            </w:rPr>
          </w:rPrChange>
        </w:rPr>
        <w:t>trekninger</w:t>
      </w:r>
      <w:proofErr w:type="spellEnd"/>
      <w:r w:rsidR="007B48DD" w:rsidRPr="00D148A9">
        <w:rPr>
          <w:rStyle w:val="LS2String"/>
          <w:rPrChange w:id="2623" w:author="Terje Kolderup" w:date="2020-01-29T10:02:00Z">
            <w:rPr>
              <w:rStyle w:val="LS2String"/>
              <w:lang w:val="nb-NO"/>
            </w:rPr>
          </w:rPrChange>
        </w:rPr>
        <w:t>'"</w:t>
      </w:r>
      <w:r w:rsidR="007B48DD" w:rsidRPr="00017038">
        <w:rPr>
          <w:rFonts w:ascii="Consolas" w:hAnsi="Consolas"/>
          <w:rPrChange w:id="2624" w:author="Terje Kolderup" w:date="2020-01-29T10:02:00Z">
            <w:rPr>
              <w:lang w:val="nb-NO"/>
            </w:rPr>
          </w:rPrChange>
        </w:rPr>
        <w:t xml:space="preserve"> </w:t>
      </w:r>
      <w:r w:rsidR="007B48DD" w:rsidRPr="00017038">
        <w:rPr>
          <w:rFonts w:ascii="Consolas" w:hAnsi="Consolas"/>
          <w:rPrChange w:id="2625" w:author="Terje Kolderup" w:date="2020-01-29T10:02:00Z">
            <w:rPr>
              <w:lang w:val="nb-NO"/>
            </w:rPr>
          </w:rPrChange>
        </w:rPr>
        <w:br/>
      </w:r>
      <w:r w:rsidR="007B48DD" w:rsidRPr="00D148A9">
        <w:rPr>
          <w:rStyle w:val="LS2Attribute"/>
          <w:rPrChange w:id="2626" w:author="Terje Kolderup" w:date="2020-01-29T10:02:00Z">
            <w:rPr>
              <w:rStyle w:val="LS2Attribute"/>
              <w:lang w:val="nb-NO"/>
            </w:rPr>
          </w:rPrChange>
        </w:rPr>
        <w:t xml:space="preserve">                          :</w:t>
      </w:r>
      <w:proofErr w:type="spellStart"/>
      <w:r w:rsidR="007B48DD" w:rsidRPr="00D148A9">
        <w:rPr>
          <w:rStyle w:val="LS2Attribute"/>
          <w:rPrChange w:id="2627" w:author="Terje Kolderup" w:date="2020-01-29T10:02:00Z">
            <w:rPr>
              <w:rStyle w:val="LS2Attribute"/>
              <w:lang w:val="nb-NO"/>
            </w:rPr>
          </w:rPrChange>
        </w:rPr>
        <w:t>trekninger</w:t>
      </w:r>
      <w:proofErr w:type="spellEnd"/>
      <w:r w:rsidR="007B48DD" w:rsidRPr="00D148A9">
        <w:rPr>
          <w:rStyle w:val="LS2Attribute"/>
          <w:rPrChange w:id="2628" w:author="Terje Kolderup" w:date="2020-01-29T10:02:00Z">
            <w:rPr>
              <w:rStyle w:val="LS2Attribute"/>
              <w:lang w:val="nb-NO"/>
            </w:rPr>
          </w:rPrChange>
        </w:rPr>
        <w:t>-prop=</w:t>
      </w:r>
      <w:r w:rsidR="007B48DD" w:rsidRPr="00D148A9">
        <w:rPr>
          <w:rStyle w:val="LS2String"/>
          <w:rPrChange w:id="2629" w:author="Terje Kolderup" w:date="2020-01-29T10:02:00Z">
            <w:rPr>
              <w:rStyle w:val="LS2String"/>
              <w:lang w:val="nb-NO"/>
            </w:rPr>
          </w:rPrChange>
        </w:rPr>
        <w:t>"</w:t>
      </w:r>
      <w:proofErr w:type="spellStart"/>
      <w:r w:rsidR="007B48DD" w:rsidRPr="00D148A9">
        <w:rPr>
          <w:rStyle w:val="LS2String"/>
          <w:rPrChange w:id="2630" w:author="Terje Kolderup" w:date="2020-01-29T10:02:00Z">
            <w:rPr>
              <w:rStyle w:val="LS2String"/>
              <w:lang w:val="nb-NO"/>
            </w:rPr>
          </w:rPrChange>
        </w:rPr>
        <w:t>trekninger</w:t>
      </w:r>
      <w:proofErr w:type="spellEnd"/>
      <w:r w:rsidR="007B48DD" w:rsidRPr="00D148A9">
        <w:rPr>
          <w:rStyle w:val="LS2String"/>
          <w:rPrChange w:id="2631" w:author="Terje Kolderup" w:date="2020-01-29T10:02:00Z">
            <w:rPr>
              <w:rStyle w:val="LS2String"/>
              <w:lang w:val="nb-NO"/>
            </w:rPr>
          </w:rPrChange>
        </w:rPr>
        <w:t>"</w:t>
      </w:r>
      <w:r w:rsidR="007B48DD" w:rsidRPr="00D148A9">
        <w:rPr>
          <w:rStyle w:val="LS2Tag"/>
          <w:rPrChange w:id="2632" w:author="Terje Kolderup" w:date="2020-01-29T10:02:00Z">
            <w:rPr>
              <w:rStyle w:val="LS2Tag"/>
              <w:lang w:val="nb-NO"/>
            </w:rPr>
          </w:rPrChange>
        </w:rPr>
        <w:t>&gt;&lt;/</w:t>
      </w:r>
      <w:proofErr w:type="spellStart"/>
      <w:r w:rsidR="007B48DD" w:rsidRPr="00D148A9">
        <w:rPr>
          <w:rStyle w:val="LS2Tag"/>
          <w:rPrChange w:id="2633" w:author="Terje Kolderup" w:date="2020-01-29T10:02:00Z">
            <w:rPr>
              <w:rStyle w:val="LS2Tag"/>
              <w:lang w:val="nb-NO"/>
            </w:rPr>
          </w:rPrChange>
        </w:rPr>
        <w:t>trekning-liste</w:t>
      </w:r>
      <w:proofErr w:type="spellEnd"/>
      <w:r w:rsidR="007B48DD" w:rsidRPr="00D148A9">
        <w:rPr>
          <w:rStyle w:val="LS2Tag"/>
          <w:rPrChange w:id="2634" w:author="Terje Kolderup" w:date="2020-01-29T10:02:00Z">
            <w:rPr>
              <w:rStyle w:val="LS2Tag"/>
              <w:lang w:val="nb-NO"/>
            </w:rPr>
          </w:rPrChange>
        </w:rPr>
        <w:t>&gt;</w:t>
      </w:r>
      <w:r w:rsidR="007B48DD" w:rsidRPr="00017038">
        <w:rPr>
          <w:rFonts w:ascii="Consolas" w:hAnsi="Consolas"/>
          <w:rPrChange w:id="2635" w:author="Terje Kolderup" w:date="2020-01-29T10:02:00Z">
            <w:rPr>
              <w:lang w:val="nb-NO"/>
            </w:rPr>
          </w:rPrChange>
        </w:rPr>
        <w:br/>
      </w:r>
      <w:r w:rsidR="007B48DD" w:rsidRPr="00017038">
        <w:rPr>
          <w:rFonts w:ascii="Consolas" w:hAnsi="Consolas"/>
          <w:rPrChange w:id="2636" w:author="Terje Kolderup" w:date="2020-01-29T10:02:00Z">
            <w:rPr>
              <w:lang w:val="nb-NO"/>
            </w:rPr>
          </w:rPrChange>
        </w:rPr>
        <w:br/>
        <w:t xml:space="preserve">        </w:t>
      </w:r>
      <w:r w:rsidR="007B48DD" w:rsidRPr="00D148A9">
        <w:rPr>
          <w:rStyle w:val="LS2Tag"/>
          <w:rPrChange w:id="2637" w:author="Terje Kolderup" w:date="2020-01-29T10:02:00Z">
            <w:rPr>
              <w:rStyle w:val="LS2Tag"/>
              <w:lang w:val="nb-NO"/>
            </w:rPr>
          </w:rPrChange>
        </w:rPr>
        <w:t>&lt;div</w:t>
      </w:r>
      <w:r w:rsidR="007B48DD" w:rsidRPr="00D148A9">
        <w:rPr>
          <w:rStyle w:val="LS2Attribute"/>
          <w:rPrChange w:id="2638" w:author="Terje Kolderup" w:date="2020-01-29T10:02:00Z">
            <w:rPr>
              <w:rStyle w:val="LS2Attribute"/>
              <w:lang w:val="nb-NO"/>
            </w:rPr>
          </w:rPrChange>
        </w:rPr>
        <w:t xml:space="preserve"> v-if=</w:t>
      </w:r>
      <w:r w:rsidR="007B48DD" w:rsidRPr="00D148A9">
        <w:rPr>
          <w:rStyle w:val="LS2String"/>
          <w:rPrChange w:id="2639" w:author="Terje Kolderup" w:date="2020-01-29T10:02:00Z">
            <w:rPr>
              <w:rStyle w:val="LS2String"/>
              <w:lang w:val="nb-NO"/>
            </w:rPr>
          </w:rPrChange>
        </w:rPr>
        <w:t>"</w:t>
      </w:r>
      <w:proofErr w:type="spellStart"/>
      <w:r w:rsidR="007B48DD" w:rsidRPr="00D148A9">
        <w:rPr>
          <w:rStyle w:val="LS2String"/>
          <w:rPrChange w:id="2640" w:author="Terje Kolderup" w:date="2020-01-29T10:02:00Z">
            <w:rPr>
              <w:rStyle w:val="LS2String"/>
              <w:lang w:val="nb-NO"/>
            </w:rPr>
          </w:rPrChange>
        </w:rPr>
        <w:t>showMenu</w:t>
      </w:r>
      <w:proofErr w:type="spellEnd"/>
      <w:r w:rsidR="007B48DD" w:rsidRPr="00D148A9">
        <w:rPr>
          <w:rStyle w:val="LS2String"/>
          <w:rPrChange w:id="2641" w:author="Terje Kolderup" w:date="2020-01-29T10:02:00Z">
            <w:rPr>
              <w:rStyle w:val="LS2String"/>
              <w:lang w:val="nb-NO"/>
            </w:rPr>
          </w:rPrChange>
        </w:rPr>
        <w:t>"</w:t>
      </w:r>
      <w:r w:rsidR="007B48DD" w:rsidRPr="00D148A9">
        <w:rPr>
          <w:rStyle w:val="LS2Attribute"/>
          <w:rPrChange w:id="2642" w:author="Terje Kolderup" w:date="2020-01-29T10:02:00Z">
            <w:rPr>
              <w:rStyle w:val="LS2Attribute"/>
              <w:lang w:val="nb-NO"/>
            </w:rPr>
          </w:rPrChange>
        </w:rPr>
        <w:t xml:space="preserve"> class=</w:t>
      </w:r>
      <w:r w:rsidR="007B48DD" w:rsidRPr="00D148A9">
        <w:rPr>
          <w:rStyle w:val="LS2String"/>
          <w:rPrChange w:id="2643" w:author="Terje Kolderup" w:date="2020-01-29T10:02:00Z">
            <w:rPr>
              <w:rStyle w:val="LS2String"/>
              <w:lang w:val="nb-NO"/>
            </w:rPr>
          </w:rPrChange>
        </w:rPr>
        <w:t>"</w:t>
      </w:r>
      <w:proofErr w:type="spellStart"/>
      <w:r w:rsidR="007B48DD" w:rsidRPr="00D148A9">
        <w:rPr>
          <w:rStyle w:val="LS2String"/>
          <w:rPrChange w:id="2644" w:author="Terje Kolderup" w:date="2020-01-29T10:02:00Z">
            <w:rPr>
              <w:rStyle w:val="LS2String"/>
              <w:lang w:val="nb-NO"/>
            </w:rPr>
          </w:rPrChange>
        </w:rPr>
        <w:t>meny</w:t>
      </w:r>
      <w:proofErr w:type="spellEnd"/>
      <w:r w:rsidR="007B48DD" w:rsidRPr="00D148A9">
        <w:rPr>
          <w:rStyle w:val="LS2String"/>
          <w:rPrChange w:id="2645" w:author="Terje Kolderup" w:date="2020-01-29T10:02:00Z">
            <w:rPr>
              <w:rStyle w:val="LS2String"/>
              <w:lang w:val="nb-NO"/>
            </w:rPr>
          </w:rPrChange>
        </w:rPr>
        <w:t>"</w:t>
      </w:r>
      <w:r w:rsidR="007B48DD" w:rsidRPr="00D148A9">
        <w:rPr>
          <w:rStyle w:val="LS2Attribute"/>
          <w:rPrChange w:id="2646" w:author="Terje Kolderup" w:date="2020-01-29T10:02:00Z">
            <w:rPr>
              <w:rStyle w:val="LS2Attribute"/>
              <w:lang w:val="nb-NO"/>
            </w:rPr>
          </w:rPrChange>
        </w:rPr>
        <w:t xml:space="preserve"> id=</w:t>
      </w:r>
      <w:r w:rsidR="007B48DD" w:rsidRPr="00D148A9">
        <w:rPr>
          <w:rStyle w:val="LS2String"/>
          <w:rPrChange w:id="2647" w:author="Terje Kolderup" w:date="2020-01-29T10:02:00Z">
            <w:rPr>
              <w:rStyle w:val="LS2String"/>
              <w:lang w:val="nb-NO"/>
            </w:rPr>
          </w:rPrChange>
        </w:rPr>
        <w:t>"</w:t>
      </w:r>
      <w:proofErr w:type="spellStart"/>
      <w:r w:rsidR="007B48DD" w:rsidRPr="00D148A9">
        <w:rPr>
          <w:rStyle w:val="LS2String"/>
          <w:rPrChange w:id="2648" w:author="Terje Kolderup" w:date="2020-01-29T10:02:00Z">
            <w:rPr>
              <w:rStyle w:val="LS2String"/>
              <w:lang w:val="nb-NO"/>
            </w:rPr>
          </w:rPrChange>
        </w:rPr>
        <w:t>meny</w:t>
      </w:r>
      <w:proofErr w:type="spellEnd"/>
      <w:r w:rsidR="007B48DD" w:rsidRPr="00D148A9">
        <w:rPr>
          <w:rStyle w:val="LS2String"/>
          <w:rPrChange w:id="2649" w:author="Terje Kolderup" w:date="2020-01-29T10:02:00Z">
            <w:rPr>
              <w:rStyle w:val="LS2String"/>
              <w:lang w:val="nb-NO"/>
            </w:rPr>
          </w:rPrChange>
        </w:rPr>
        <w:t>"</w:t>
      </w:r>
      <w:r w:rsidR="007B48DD" w:rsidRPr="00D148A9">
        <w:rPr>
          <w:rStyle w:val="LS2Tag"/>
          <w:rPrChange w:id="2650" w:author="Terje Kolderup" w:date="2020-01-29T10:02:00Z">
            <w:rPr>
              <w:rStyle w:val="LS2Tag"/>
              <w:lang w:val="nb-NO"/>
            </w:rPr>
          </w:rPrChange>
        </w:rPr>
        <w:t>&gt;</w:t>
      </w:r>
      <w:r w:rsidR="007B48DD" w:rsidRPr="00017038">
        <w:rPr>
          <w:rFonts w:ascii="Consolas" w:hAnsi="Consolas"/>
          <w:rPrChange w:id="2651" w:author="Terje Kolderup" w:date="2020-01-29T10:02:00Z">
            <w:rPr>
              <w:lang w:val="nb-NO"/>
            </w:rPr>
          </w:rPrChange>
        </w:rPr>
        <w:br/>
        <w:t xml:space="preserve">            </w:t>
      </w:r>
      <w:r w:rsidR="007B48DD" w:rsidRPr="00D148A9">
        <w:rPr>
          <w:rStyle w:val="LS2Tag"/>
          <w:rPrChange w:id="2652" w:author="Terje Kolderup" w:date="2020-01-29T10:02:00Z">
            <w:rPr>
              <w:rStyle w:val="LS2Tag"/>
              <w:lang w:val="nb-NO"/>
            </w:rPr>
          </w:rPrChange>
        </w:rPr>
        <w:t>&lt;button</w:t>
      </w:r>
      <w:r w:rsidR="007B48DD" w:rsidRPr="00D148A9">
        <w:rPr>
          <w:rStyle w:val="LS2Attribute"/>
          <w:rPrChange w:id="2653" w:author="Terje Kolderup" w:date="2020-01-29T10:02:00Z">
            <w:rPr>
              <w:rStyle w:val="LS2Attribute"/>
              <w:lang w:val="nb-NO"/>
            </w:rPr>
          </w:rPrChange>
        </w:rPr>
        <w:t xml:space="preserve"> class=</w:t>
      </w:r>
      <w:r w:rsidR="007B48DD" w:rsidRPr="00D148A9">
        <w:rPr>
          <w:rStyle w:val="LS2String"/>
          <w:rPrChange w:id="2654" w:author="Terje Kolderup" w:date="2020-01-29T10:02:00Z">
            <w:rPr>
              <w:rStyle w:val="LS2String"/>
              <w:lang w:val="nb-NO"/>
            </w:rPr>
          </w:rPrChange>
        </w:rPr>
        <w:t>"</w:t>
      </w:r>
      <w:proofErr w:type="spellStart"/>
      <w:r w:rsidR="007B48DD" w:rsidRPr="00D148A9">
        <w:rPr>
          <w:rStyle w:val="LS2String"/>
          <w:rPrChange w:id="2655" w:author="Terje Kolderup" w:date="2020-01-29T10:02:00Z">
            <w:rPr>
              <w:rStyle w:val="LS2String"/>
              <w:lang w:val="nb-NO"/>
            </w:rPr>
          </w:rPrChange>
        </w:rPr>
        <w:t>knapp</w:t>
      </w:r>
      <w:proofErr w:type="spellEnd"/>
      <w:r w:rsidR="007B48DD" w:rsidRPr="00D148A9">
        <w:rPr>
          <w:rStyle w:val="LS2String"/>
          <w:rPrChange w:id="2656" w:author="Terje Kolderup" w:date="2020-01-29T10:02:00Z">
            <w:rPr>
              <w:rStyle w:val="LS2String"/>
              <w:lang w:val="nb-NO"/>
            </w:rPr>
          </w:rPrChange>
        </w:rPr>
        <w:t xml:space="preserve"> fixed"</w:t>
      </w:r>
      <w:r w:rsidR="007B48DD" w:rsidRPr="00017038">
        <w:rPr>
          <w:rFonts w:ascii="Consolas" w:hAnsi="Consolas"/>
          <w:rPrChange w:id="2657" w:author="Terje Kolderup" w:date="2020-01-29T10:02:00Z">
            <w:rPr>
              <w:lang w:val="nb-NO"/>
            </w:rPr>
          </w:rPrChange>
        </w:rPr>
        <w:t xml:space="preserve"> </w:t>
      </w:r>
      <w:r w:rsidR="007B48DD" w:rsidRPr="00D148A9">
        <w:rPr>
          <w:rStyle w:val="LS2Attribute"/>
          <w:rPrChange w:id="2658" w:author="Terje Kolderup" w:date="2020-01-29T10:02:00Z">
            <w:rPr>
              <w:rStyle w:val="LS2Attribute"/>
              <w:lang w:val="nb-NO"/>
            </w:rPr>
          </w:rPrChange>
        </w:rPr>
        <w:t>@click=</w:t>
      </w:r>
      <w:r w:rsidR="007B48DD" w:rsidRPr="00D148A9">
        <w:rPr>
          <w:rStyle w:val="LS2String"/>
          <w:rPrChange w:id="2659" w:author="Terje Kolderup" w:date="2020-01-29T10:02:00Z">
            <w:rPr>
              <w:rStyle w:val="LS2String"/>
              <w:lang w:val="nb-NO"/>
            </w:rPr>
          </w:rPrChange>
        </w:rPr>
        <w:t>"</w:t>
      </w:r>
      <w:proofErr w:type="spellStart"/>
      <w:r w:rsidR="007B48DD" w:rsidRPr="00D148A9">
        <w:rPr>
          <w:rStyle w:val="LS2String"/>
          <w:rPrChange w:id="2660" w:author="Terje Kolderup" w:date="2020-01-29T10:02:00Z">
            <w:rPr>
              <w:rStyle w:val="LS2String"/>
              <w:lang w:val="nb-NO"/>
            </w:rPr>
          </w:rPrChange>
        </w:rPr>
        <w:t>currentPage</w:t>
      </w:r>
      <w:proofErr w:type="spellEnd"/>
      <w:r w:rsidR="007B48DD" w:rsidRPr="00D148A9">
        <w:rPr>
          <w:rStyle w:val="LS2String"/>
          <w:rPrChange w:id="2661" w:author="Terje Kolderup" w:date="2020-01-29T10:02:00Z">
            <w:rPr>
              <w:rStyle w:val="LS2String"/>
              <w:lang w:val="nb-NO"/>
            </w:rPr>
          </w:rPrChange>
        </w:rPr>
        <w:t xml:space="preserve"> = '</w:t>
      </w:r>
      <w:proofErr w:type="spellStart"/>
      <w:r w:rsidR="007B48DD" w:rsidRPr="00D148A9">
        <w:rPr>
          <w:rStyle w:val="LS2String"/>
          <w:rPrChange w:id="2662" w:author="Terje Kolderup" w:date="2020-01-29T10:02:00Z">
            <w:rPr>
              <w:rStyle w:val="LS2String"/>
              <w:lang w:val="nb-NO"/>
            </w:rPr>
          </w:rPrChange>
        </w:rPr>
        <w:t>personer</w:t>
      </w:r>
      <w:proofErr w:type="spellEnd"/>
      <w:r w:rsidR="007B48DD" w:rsidRPr="00D148A9">
        <w:rPr>
          <w:rStyle w:val="LS2String"/>
          <w:rPrChange w:id="2663" w:author="Terje Kolderup" w:date="2020-01-29T10:02:00Z">
            <w:rPr>
              <w:rStyle w:val="LS2String"/>
              <w:lang w:val="nb-NO"/>
            </w:rPr>
          </w:rPrChange>
        </w:rPr>
        <w:t>'"</w:t>
      </w:r>
      <w:r w:rsidR="007B48DD" w:rsidRPr="00D148A9">
        <w:rPr>
          <w:rStyle w:val="LS2Tag"/>
          <w:rPrChange w:id="2664" w:author="Terje Kolderup" w:date="2020-01-29T10:02:00Z">
            <w:rPr>
              <w:rStyle w:val="LS2Tag"/>
              <w:lang w:val="nb-NO"/>
            </w:rPr>
          </w:rPrChange>
        </w:rPr>
        <w:t>&gt;</w:t>
      </w:r>
      <w:r w:rsidR="00C034CC" w:rsidRPr="00D148A9">
        <w:rPr>
          <w:rStyle w:val="LS2Tag"/>
          <w:rPrChange w:id="2665" w:author="Terje Kolderup" w:date="2020-01-29T10:02:00Z">
            <w:rPr>
              <w:rStyle w:val="LS2Tag"/>
              <w:lang w:val="nb-NO"/>
            </w:rPr>
          </w:rPrChange>
        </w:rPr>
        <w:br/>
        <w:t xml:space="preserve">                </w:t>
      </w:r>
      <w:proofErr w:type="spellStart"/>
      <w:r w:rsidR="007B48DD" w:rsidRPr="00017038">
        <w:rPr>
          <w:rFonts w:ascii="Consolas" w:hAnsi="Consolas"/>
          <w:rPrChange w:id="2666" w:author="Terje Kolderup" w:date="2020-01-29T10:02:00Z">
            <w:rPr>
              <w:lang w:val="nb-NO"/>
            </w:rPr>
          </w:rPrChange>
        </w:rPr>
        <w:t>Personer</w:t>
      </w:r>
      <w:proofErr w:type="spellEnd"/>
      <w:r w:rsidR="00C034CC" w:rsidRPr="00017038">
        <w:rPr>
          <w:rFonts w:ascii="Consolas" w:hAnsi="Consolas"/>
          <w:rPrChange w:id="2667" w:author="Terje Kolderup" w:date="2020-01-29T10:02:00Z">
            <w:rPr>
              <w:lang w:val="nb-NO"/>
            </w:rPr>
          </w:rPrChange>
        </w:rPr>
        <w:br/>
        <w:t xml:space="preserve">            </w:t>
      </w:r>
      <w:r w:rsidR="007B48DD" w:rsidRPr="00D148A9">
        <w:rPr>
          <w:rStyle w:val="LS2Tag"/>
          <w:rPrChange w:id="2668" w:author="Terje Kolderup" w:date="2020-01-29T10:02:00Z">
            <w:rPr>
              <w:rStyle w:val="LS2Tag"/>
              <w:lang w:val="nb-NO"/>
            </w:rPr>
          </w:rPrChange>
        </w:rPr>
        <w:t>&lt;/button&gt;&lt;</w:t>
      </w:r>
      <w:proofErr w:type="spellStart"/>
      <w:r w:rsidR="007B48DD" w:rsidRPr="00D148A9">
        <w:rPr>
          <w:rStyle w:val="LS2Tag"/>
          <w:rPrChange w:id="2669" w:author="Terje Kolderup" w:date="2020-01-29T10:02:00Z">
            <w:rPr>
              <w:rStyle w:val="LS2Tag"/>
              <w:lang w:val="nb-NO"/>
            </w:rPr>
          </w:rPrChange>
        </w:rPr>
        <w:t>br</w:t>
      </w:r>
      <w:proofErr w:type="spellEnd"/>
      <w:r w:rsidR="007B48DD" w:rsidRPr="00017038">
        <w:rPr>
          <w:rFonts w:ascii="Consolas" w:hAnsi="Consolas"/>
          <w:rPrChange w:id="2670" w:author="Terje Kolderup" w:date="2020-01-29T10:02:00Z">
            <w:rPr>
              <w:lang w:val="nb-NO"/>
            </w:rPr>
          </w:rPrChange>
        </w:rPr>
        <w:t xml:space="preserve"> </w:t>
      </w:r>
      <w:r w:rsidR="007B48DD" w:rsidRPr="00D148A9">
        <w:rPr>
          <w:rStyle w:val="LS2Tag"/>
          <w:rPrChange w:id="2671" w:author="Terje Kolderup" w:date="2020-01-29T10:02:00Z">
            <w:rPr>
              <w:rStyle w:val="LS2Tag"/>
              <w:lang w:val="nb-NO"/>
            </w:rPr>
          </w:rPrChange>
        </w:rPr>
        <w:t>/&gt;</w:t>
      </w:r>
      <w:r w:rsidR="007B48DD" w:rsidRPr="00017038">
        <w:rPr>
          <w:rFonts w:ascii="Consolas" w:hAnsi="Consolas"/>
          <w:rPrChange w:id="2672" w:author="Terje Kolderup" w:date="2020-01-29T10:02:00Z">
            <w:rPr>
              <w:lang w:val="nb-NO"/>
            </w:rPr>
          </w:rPrChange>
        </w:rPr>
        <w:br/>
        <w:t xml:space="preserve">            </w:t>
      </w:r>
      <w:r w:rsidR="007B48DD" w:rsidRPr="00D148A9">
        <w:rPr>
          <w:rStyle w:val="LS2Tag"/>
          <w:rPrChange w:id="2673" w:author="Terje Kolderup" w:date="2020-01-29T10:02:00Z">
            <w:rPr>
              <w:rStyle w:val="LS2Tag"/>
              <w:lang w:val="nb-NO"/>
            </w:rPr>
          </w:rPrChange>
        </w:rPr>
        <w:t>&lt;button</w:t>
      </w:r>
      <w:r w:rsidR="007B48DD" w:rsidRPr="00D148A9">
        <w:rPr>
          <w:rStyle w:val="LS2Attribute"/>
          <w:rPrChange w:id="2674" w:author="Terje Kolderup" w:date="2020-01-29T10:02:00Z">
            <w:rPr>
              <w:rStyle w:val="LS2Attribute"/>
              <w:lang w:val="nb-NO"/>
            </w:rPr>
          </w:rPrChange>
        </w:rPr>
        <w:t xml:space="preserve"> class=</w:t>
      </w:r>
      <w:r w:rsidR="007B48DD" w:rsidRPr="00D148A9">
        <w:rPr>
          <w:rStyle w:val="LS2String"/>
          <w:rPrChange w:id="2675" w:author="Terje Kolderup" w:date="2020-01-29T10:02:00Z">
            <w:rPr>
              <w:rStyle w:val="LS2String"/>
              <w:lang w:val="nb-NO"/>
            </w:rPr>
          </w:rPrChange>
        </w:rPr>
        <w:t>"</w:t>
      </w:r>
      <w:proofErr w:type="spellStart"/>
      <w:r w:rsidR="007B48DD" w:rsidRPr="00D148A9">
        <w:rPr>
          <w:rStyle w:val="LS2String"/>
          <w:rPrChange w:id="2676" w:author="Terje Kolderup" w:date="2020-01-29T10:02:00Z">
            <w:rPr>
              <w:rStyle w:val="LS2String"/>
              <w:lang w:val="nb-NO"/>
            </w:rPr>
          </w:rPrChange>
        </w:rPr>
        <w:t>knapp</w:t>
      </w:r>
      <w:proofErr w:type="spellEnd"/>
      <w:r w:rsidR="007B48DD" w:rsidRPr="00D148A9">
        <w:rPr>
          <w:rStyle w:val="LS2String"/>
          <w:rPrChange w:id="2677" w:author="Terje Kolderup" w:date="2020-01-29T10:02:00Z">
            <w:rPr>
              <w:rStyle w:val="LS2String"/>
              <w:lang w:val="nb-NO"/>
            </w:rPr>
          </w:rPrChange>
        </w:rPr>
        <w:t xml:space="preserve"> fixed"</w:t>
      </w:r>
      <w:r w:rsidR="007B48DD" w:rsidRPr="00017038">
        <w:rPr>
          <w:rFonts w:ascii="Consolas" w:hAnsi="Consolas"/>
          <w:rPrChange w:id="2678" w:author="Terje Kolderup" w:date="2020-01-29T10:02:00Z">
            <w:rPr>
              <w:lang w:val="nb-NO"/>
            </w:rPr>
          </w:rPrChange>
        </w:rPr>
        <w:t xml:space="preserve"> </w:t>
      </w:r>
      <w:r w:rsidR="007B48DD" w:rsidRPr="00D148A9">
        <w:rPr>
          <w:rStyle w:val="LS2Attribute"/>
          <w:rPrChange w:id="2679" w:author="Terje Kolderup" w:date="2020-01-29T10:02:00Z">
            <w:rPr>
              <w:rStyle w:val="LS2Attribute"/>
              <w:lang w:val="nb-NO"/>
            </w:rPr>
          </w:rPrChange>
        </w:rPr>
        <w:t>@click=</w:t>
      </w:r>
      <w:r w:rsidR="007B48DD" w:rsidRPr="00D148A9">
        <w:rPr>
          <w:rStyle w:val="LS2String"/>
          <w:rPrChange w:id="2680" w:author="Terje Kolderup" w:date="2020-01-29T10:02:00Z">
            <w:rPr>
              <w:rStyle w:val="LS2String"/>
              <w:lang w:val="nb-NO"/>
            </w:rPr>
          </w:rPrChange>
        </w:rPr>
        <w:t>"</w:t>
      </w:r>
      <w:proofErr w:type="spellStart"/>
      <w:r w:rsidR="007B48DD" w:rsidRPr="00D148A9">
        <w:rPr>
          <w:rStyle w:val="LS2String"/>
          <w:rPrChange w:id="2681" w:author="Terje Kolderup" w:date="2020-01-29T10:02:00Z">
            <w:rPr>
              <w:rStyle w:val="LS2String"/>
              <w:lang w:val="nb-NO"/>
            </w:rPr>
          </w:rPrChange>
        </w:rPr>
        <w:t>currentPage</w:t>
      </w:r>
      <w:proofErr w:type="spellEnd"/>
      <w:r w:rsidR="007B48DD" w:rsidRPr="00D148A9">
        <w:rPr>
          <w:rStyle w:val="LS2String"/>
          <w:rPrChange w:id="2682" w:author="Terje Kolderup" w:date="2020-01-29T10:02:00Z">
            <w:rPr>
              <w:rStyle w:val="LS2String"/>
              <w:lang w:val="nb-NO"/>
            </w:rPr>
          </w:rPrChange>
        </w:rPr>
        <w:t xml:space="preserve"> = '</w:t>
      </w:r>
      <w:proofErr w:type="spellStart"/>
      <w:r w:rsidR="007B48DD" w:rsidRPr="00D148A9">
        <w:rPr>
          <w:rStyle w:val="LS2String"/>
          <w:rPrChange w:id="2683" w:author="Terje Kolderup" w:date="2020-01-29T10:02:00Z">
            <w:rPr>
              <w:rStyle w:val="LS2String"/>
              <w:lang w:val="nb-NO"/>
            </w:rPr>
          </w:rPrChange>
        </w:rPr>
        <w:t>trekninger</w:t>
      </w:r>
      <w:proofErr w:type="spellEnd"/>
      <w:r w:rsidR="007B48DD" w:rsidRPr="00D148A9">
        <w:rPr>
          <w:rStyle w:val="LS2String"/>
          <w:rPrChange w:id="2684" w:author="Terje Kolderup" w:date="2020-01-29T10:02:00Z">
            <w:rPr>
              <w:rStyle w:val="LS2String"/>
              <w:lang w:val="nb-NO"/>
            </w:rPr>
          </w:rPrChange>
        </w:rPr>
        <w:t>'"</w:t>
      </w:r>
      <w:r w:rsidR="007B48DD" w:rsidRPr="00D148A9">
        <w:rPr>
          <w:rStyle w:val="LS2Tag"/>
          <w:rPrChange w:id="2685" w:author="Terje Kolderup" w:date="2020-01-29T10:02:00Z">
            <w:rPr>
              <w:rStyle w:val="LS2Tag"/>
              <w:lang w:val="nb-NO"/>
            </w:rPr>
          </w:rPrChange>
        </w:rPr>
        <w:t>&gt;</w:t>
      </w:r>
      <w:r w:rsidR="00C034CC" w:rsidRPr="00D148A9">
        <w:rPr>
          <w:rStyle w:val="LS2Tag"/>
          <w:rPrChange w:id="2686" w:author="Terje Kolderup" w:date="2020-01-29T10:02:00Z">
            <w:rPr>
              <w:rStyle w:val="LS2Tag"/>
              <w:lang w:val="nb-NO"/>
            </w:rPr>
          </w:rPrChange>
        </w:rPr>
        <w:br/>
        <w:t xml:space="preserve">                </w:t>
      </w:r>
      <w:proofErr w:type="spellStart"/>
      <w:r w:rsidR="007B48DD" w:rsidRPr="00017038">
        <w:rPr>
          <w:rFonts w:ascii="Consolas" w:hAnsi="Consolas"/>
          <w:rPrChange w:id="2687" w:author="Terje Kolderup" w:date="2020-01-29T10:02:00Z">
            <w:rPr>
              <w:lang w:val="nb-NO"/>
            </w:rPr>
          </w:rPrChange>
        </w:rPr>
        <w:t>Trekninger</w:t>
      </w:r>
      <w:proofErr w:type="spellEnd"/>
      <w:r w:rsidR="00C034CC" w:rsidRPr="00017038">
        <w:rPr>
          <w:rFonts w:ascii="Consolas" w:hAnsi="Consolas"/>
          <w:rPrChange w:id="2688" w:author="Terje Kolderup" w:date="2020-01-29T10:02:00Z">
            <w:rPr>
              <w:lang w:val="nb-NO"/>
            </w:rPr>
          </w:rPrChange>
        </w:rPr>
        <w:br/>
        <w:t xml:space="preserve">            </w:t>
      </w:r>
      <w:r w:rsidR="007B48DD" w:rsidRPr="00D148A9">
        <w:rPr>
          <w:rStyle w:val="LS2Tag"/>
          <w:rPrChange w:id="2689" w:author="Terje Kolderup" w:date="2020-01-29T10:02:00Z">
            <w:rPr>
              <w:rStyle w:val="LS2Tag"/>
              <w:lang w:val="nb-NO"/>
            </w:rPr>
          </w:rPrChange>
        </w:rPr>
        <w:t>&lt;/button&gt;&lt;</w:t>
      </w:r>
      <w:proofErr w:type="spellStart"/>
      <w:r w:rsidR="007B48DD" w:rsidRPr="00D148A9">
        <w:rPr>
          <w:rStyle w:val="LS2Tag"/>
          <w:rPrChange w:id="2690" w:author="Terje Kolderup" w:date="2020-01-29T10:02:00Z">
            <w:rPr>
              <w:rStyle w:val="LS2Tag"/>
              <w:lang w:val="nb-NO"/>
            </w:rPr>
          </w:rPrChange>
        </w:rPr>
        <w:t>br</w:t>
      </w:r>
      <w:proofErr w:type="spellEnd"/>
      <w:r w:rsidR="007B48DD" w:rsidRPr="00017038">
        <w:rPr>
          <w:rFonts w:ascii="Consolas" w:hAnsi="Consolas"/>
          <w:rPrChange w:id="2691" w:author="Terje Kolderup" w:date="2020-01-29T10:02:00Z">
            <w:rPr>
              <w:lang w:val="nb-NO"/>
            </w:rPr>
          </w:rPrChange>
        </w:rPr>
        <w:t xml:space="preserve"> </w:t>
      </w:r>
      <w:r w:rsidR="007B48DD" w:rsidRPr="00D148A9">
        <w:rPr>
          <w:rStyle w:val="LS2Tag"/>
          <w:rPrChange w:id="2692" w:author="Terje Kolderup" w:date="2020-01-29T10:02:00Z">
            <w:rPr>
              <w:rStyle w:val="LS2Tag"/>
              <w:lang w:val="nb-NO"/>
            </w:rPr>
          </w:rPrChange>
        </w:rPr>
        <w:t>/&gt;</w:t>
      </w:r>
      <w:r w:rsidR="007B48DD" w:rsidRPr="00017038">
        <w:rPr>
          <w:rFonts w:ascii="Consolas" w:hAnsi="Consolas"/>
          <w:rPrChange w:id="2693" w:author="Terje Kolderup" w:date="2020-01-29T10:02:00Z">
            <w:rPr>
              <w:lang w:val="nb-NO"/>
            </w:rPr>
          </w:rPrChange>
        </w:rPr>
        <w:br/>
        <w:t xml:space="preserve">        </w:t>
      </w:r>
      <w:r w:rsidR="007B48DD" w:rsidRPr="00D148A9">
        <w:rPr>
          <w:rStyle w:val="LS2Tag"/>
          <w:rPrChange w:id="2694" w:author="Terje Kolderup" w:date="2020-01-29T10:02:00Z">
            <w:rPr>
              <w:rStyle w:val="LS2Tag"/>
              <w:lang w:val="nb-NO"/>
            </w:rPr>
          </w:rPrChange>
        </w:rPr>
        <w:t>&lt;/div&gt;</w:t>
      </w:r>
      <w:r w:rsidR="007B48DD" w:rsidRPr="00017038">
        <w:rPr>
          <w:rFonts w:ascii="Consolas" w:hAnsi="Consolas"/>
          <w:rPrChange w:id="2695" w:author="Terje Kolderup" w:date="2020-01-29T10:02:00Z">
            <w:rPr>
              <w:lang w:val="nb-NO"/>
            </w:rPr>
          </w:rPrChange>
        </w:rPr>
        <w:br/>
        <w:t xml:space="preserve">    </w:t>
      </w:r>
      <w:r w:rsidR="007B48DD" w:rsidRPr="00D148A9">
        <w:rPr>
          <w:rStyle w:val="LS2Tag"/>
          <w:rPrChange w:id="2696" w:author="Terje Kolderup" w:date="2020-01-29T10:02:00Z">
            <w:rPr>
              <w:rStyle w:val="LS2Tag"/>
              <w:lang w:val="nb-NO"/>
            </w:rPr>
          </w:rPrChange>
        </w:rPr>
        <w:t>&lt;/div&gt;</w:t>
      </w:r>
      <w:r w:rsidR="007B48DD" w:rsidRPr="00017038">
        <w:rPr>
          <w:rFonts w:ascii="Consolas" w:hAnsi="Consolas"/>
          <w:rPrChange w:id="2697" w:author="Terje Kolderup" w:date="2020-01-29T10:02:00Z">
            <w:rPr>
              <w:lang w:val="nb-NO"/>
            </w:rPr>
          </w:rPrChange>
        </w:rPr>
        <w:br/>
        <w:t xml:space="preserve">    </w:t>
      </w:r>
      <w:r w:rsidR="007B48DD" w:rsidRPr="00D148A9">
        <w:rPr>
          <w:rStyle w:val="LS2Tag"/>
          <w:rPrChange w:id="2698" w:author="Terje Kolderup" w:date="2020-01-29T10:02:00Z">
            <w:rPr>
              <w:rStyle w:val="LS2Tag"/>
              <w:lang w:val="nb-NO"/>
            </w:rPr>
          </w:rPrChange>
        </w:rPr>
        <w:t>&lt;script&gt;</w:t>
      </w:r>
      <w:r w:rsidR="007B48DD" w:rsidRPr="00017038">
        <w:rPr>
          <w:rFonts w:ascii="Consolas" w:hAnsi="Consolas"/>
          <w:rPrChange w:id="2699" w:author="Terje Kolderup" w:date="2020-01-29T10:02:00Z">
            <w:rPr>
              <w:lang w:val="nb-NO"/>
            </w:rPr>
          </w:rPrChange>
        </w:rPr>
        <w:br/>
        <w:t xml:space="preserve">        </w:t>
      </w:r>
      <w:r w:rsidR="007B48DD" w:rsidRPr="00D148A9">
        <w:rPr>
          <w:rStyle w:val="LS2Keyword"/>
          <w:rPrChange w:id="2700" w:author="Terje Kolderup" w:date="2020-01-29T10:02:00Z">
            <w:rPr>
              <w:rStyle w:val="LS2Keyword"/>
              <w:lang w:val="nb-NO"/>
            </w:rPr>
          </w:rPrChange>
        </w:rPr>
        <w:t>var</w:t>
      </w:r>
      <w:r w:rsidR="007B48DD" w:rsidRPr="00017038">
        <w:rPr>
          <w:rFonts w:ascii="Consolas" w:hAnsi="Consolas"/>
          <w:rPrChange w:id="2701" w:author="Terje Kolderup" w:date="2020-01-29T10:02:00Z">
            <w:rPr>
              <w:lang w:val="nb-NO"/>
            </w:rPr>
          </w:rPrChange>
        </w:rPr>
        <w:t xml:space="preserve"> app </w:t>
      </w:r>
      <w:r w:rsidR="007B48DD" w:rsidRPr="00D148A9">
        <w:rPr>
          <w:rStyle w:val="LS2Operator"/>
          <w:rPrChange w:id="2702" w:author="Terje Kolderup" w:date="2020-01-29T10:02:00Z">
            <w:rPr>
              <w:rStyle w:val="LS2Operator"/>
              <w:lang w:val="nb-NO"/>
            </w:rPr>
          </w:rPrChange>
        </w:rPr>
        <w:t>=</w:t>
      </w:r>
      <w:r w:rsidR="007B48DD" w:rsidRPr="00017038">
        <w:rPr>
          <w:rFonts w:ascii="Consolas" w:hAnsi="Consolas"/>
          <w:rPrChange w:id="2703" w:author="Terje Kolderup" w:date="2020-01-29T10:02:00Z">
            <w:rPr>
              <w:lang w:val="nb-NO"/>
            </w:rPr>
          </w:rPrChange>
        </w:rPr>
        <w:t xml:space="preserve"> </w:t>
      </w:r>
      <w:r w:rsidR="007B48DD" w:rsidRPr="00D148A9">
        <w:rPr>
          <w:rStyle w:val="LS2Keyword"/>
          <w:rPrChange w:id="2704" w:author="Terje Kolderup" w:date="2020-01-29T10:02:00Z">
            <w:rPr>
              <w:rStyle w:val="LS2Keyword"/>
              <w:lang w:val="nb-NO"/>
            </w:rPr>
          </w:rPrChange>
        </w:rPr>
        <w:t>new</w:t>
      </w:r>
      <w:r w:rsidR="007B48DD" w:rsidRPr="00017038">
        <w:rPr>
          <w:rFonts w:ascii="Consolas" w:hAnsi="Consolas"/>
          <w:rPrChange w:id="2705" w:author="Terje Kolderup" w:date="2020-01-29T10:02:00Z">
            <w:rPr>
              <w:lang w:val="nb-NO"/>
            </w:rPr>
          </w:rPrChange>
        </w:rPr>
        <w:t xml:space="preserve"> Vue({</w:t>
      </w:r>
      <w:r w:rsidR="007B48DD" w:rsidRPr="00017038">
        <w:rPr>
          <w:rFonts w:ascii="Consolas" w:hAnsi="Consolas"/>
          <w:rPrChange w:id="2706" w:author="Terje Kolderup" w:date="2020-01-29T10:02:00Z">
            <w:rPr>
              <w:lang w:val="nb-NO"/>
            </w:rPr>
          </w:rPrChange>
        </w:rPr>
        <w:br/>
        <w:t xml:space="preserve">            </w:t>
      </w:r>
      <w:r w:rsidR="007B48DD" w:rsidRPr="00D148A9">
        <w:rPr>
          <w:rStyle w:val="LS2Attribute"/>
          <w:rPrChange w:id="2707" w:author="Terje Kolderup" w:date="2020-01-29T10:02:00Z">
            <w:rPr>
              <w:rStyle w:val="LS2Attribute"/>
              <w:lang w:val="nb-NO"/>
            </w:rPr>
          </w:rPrChange>
        </w:rPr>
        <w:t>el</w:t>
      </w:r>
      <w:r w:rsidR="007B48DD" w:rsidRPr="00017038">
        <w:rPr>
          <w:rFonts w:ascii="Consolas" w:hAnsi="Consolas"/>
          <w:rPrChange w:id="2708" w:author="Terje Kolderup" w:date="2020-01-29T10:02:00Z">
            <w:rPr>
              <w:lang w:val="nb-NO"/>
            </w:rPr>
          </w:rPrChange>
        </w:rPr>
        <w:t>: '</w:t>
      </w:r>
      <w:r w:rsidR="007B48DD" w:rsidRPr="00D148A9">
        <w:rPr>
          <w:rStyle w:val="LS2String"/>
          <w:rPrChange w:id="2709" w:author="Terje Kolderup" w:date="2020-01-29T10:02:00Z">
            <w:rPr>
              <w:rStyle w:val="LS2String"/>
              <w:lang w:val="nb-NO"/>
            </w:rPr>
          </w:rPrChange>
        </w:rPr>
        <w:t>#page</w:t>
      </w:r>
      <w:r w:rsidR="007B48DD" w:rsidRPr="00017038">
        <w:rPr>
          <w:rFonts w:ascii="Consolas" w:hAnsi="Consolas"/>
          <w:rPrChange w:id="2710" w:author="Terje Kolderup" w:date="2020-01-29T10:02:00Z">
            <w:rPr>
              <w:lang w:val="nb-NO"/>
            </w:rPr>
          </w:rPrChange>
        </w:rPr>
        <w:t>',</w:t>
      </w:r>
      <w:r w:rsidR="007B48DD" w:rsidRPr="00017038">
        <w:rPr>
          <w:rFonts w:ascii="Consolas" w:hAnsi="Consolas"/>
          <w:rPrChange w:id="2711" w:author="Terje Kolderup" w:date="2020-01-29T10:02:00Z">
            <w:rPr>
              <w:lang w:val="nb-NO"/>
            </w:rPr>
          </w:rPrChange>
        </w:rPr>
        <w:br/>
        <w:t xml:space="preserve">            </w:t>
      </w:r>
      <w:r w:rsidR="007B48DD" w:rsidRPr="00D148A9">
        <w:rPr>
          <w:rStyle w:val="LS2Attribute"/>
          <w:rPrChange w:id="2712" w:author="Terje Kolderup" w:date="2020-01-29T10:02:00Z">
            <w:rPr>
              <w:rStyle w:val="LS2Attribute"/>
              <w:lang w:val="nb-NO"/>
            </w:rPr>
          </w:rPrChange>
        </w:rPr>
        <w:t>data</w:t>
      </w:r>
      <w:r w:rsidR="007B48DD" w:rsidRPr="00017038">
        <w:rPr>
          <w:rFonts w:ascii="Consolas" w:hAnsi="Consolas"/>
          <w:rPrChange w:id="2713" w:author="Terje Kolderup" w:date="2020-01-29T10:02:00Z">
            <w:rPr>
              <w:lang w:val="nb-NO"/>
            </w:rPr>
          </w:rPrChange>
        </w:rPr>
        <w:t>: {</w:t>
      </w:r>
      <w:r w:rsidR="007B48DD" w:rsidRPr="00017038">
        <w:rPr>
          <w:rFonts w:ascii="Consolas" w:hAnsi="Consolas"/>
          <w:rPrChange w:id="2714" w:author="Terje Kolderup" w:date="2020-01-29T10:02:00Z">
            <w:rPr>
              <w:lang w:val="nb-NO"/>
            </w:rPr>
          </w:rPrChange>
        </w:rPr>
        <w:br/>
        <w:t xml:space="preserve">                </w:t>
      </w:r>
      <w:proofErr w:type="spellStart"/>
      <w:r w:rsidR="007B48DD" w:rsidRPr="00D148A9">
        <w:rPr>
          <w:rStyle w:val="LS2Attribute"/>
          <w:rPrChange w:id="2715" w:author="Terje Kolderup" w:date="2020-01-29T10:02:00Z">
            <w:rPr>
              <w:rStyle w:val="LS2Attribute"/>
              <w:lang w:val="nb-NO"/>
            </w:rPr>
          </w:rPrChange>
        </w:rPr>
        <w:t>showMenu</w:t>
      </w:r>
      <w:proofErr w:type="spellEnd"/>
      <w:r w:rsidR="007B48DD" w:rsidRPr="00017038">
        <w:rPr>
          <w:rFonts w:ascii="Consolas" w:hAnsi="Consolas"/>
          <w:rPrChange w:id="2716" w:author="Terje Kolderup" w:date="2020-01-29T10:02:00Z">
            <w:rPr>
              <w:lang w:val="nb-NO"/>
            </w:rPr>
          </w:rPrChange>
        </w:rPr>
        <w:t xml:space="preserve">: </w:t>
      </w:r>
      <w:r w:rsidR="007B48DD" w:rsidRPr="00D148A9">
        <w:rPr>
          <w:rStyle w:val="LS2Keyword"/>
          <w:rPrChange w:id="2717" w:author="Terje Kolderup" w:date="2020-01-29T10:02:00Z">
            <w:rPr>
              <w:rStyle w:val="LS2Keyword"/>
              <w:lang w:val="nb-NO"/>
            </w:rPr>
          </w:rPrChange>
        </w:rPr>
        <w:t>true</w:t>
      </w:r>
      <w:r w:rsidR="007B48DD" w:rsidRPr="00017038">
        <w:rPr>
          <w:rFonts w:ascii="Consolas" w:hAnsi="Consolas"/>
          <w:rPrChange w:id="2718" w:author="Terje Kolderup" w:date="2020-01-29T10:02:00Z">
            <w:rPr>
              <w:lang w:val="nb-NO"/>
            </w:rPr>
          </w:rPrChange>
        </w:rPr>
        <w:t>,</w:t>
      </w:r>
      <w:r w:rsidR="007B48DD" w:rsidRPr="00017038">
        <w:rPr>
          <w:rFonts w:ascii="Consolas" w:hAnsi="Consolas"/>
          <w:rPrChange w:id="2719" w:author="Terje Kolderup" w:date="2020-01-29T10:02:00Z">
            <w:rPr>
              <w:lang w:val="nb-NO"/>
            </w:rPr>
          </w:rPrChange>
        </w:rPr>
        <w:br/>
        <w:t xml:space="preserve">                </w:t>
      </w:r>
      <w:proofErr w:type="spellStart"/>
      <w:r w:rsidR="007B48DD" w:rsidRPr="00D148A9">
        <w:rPr>
          <w:rStyle w:val="LS2Attribute"/>
          <w:rPrChange w:id="2720" w:author="Terje Kolderup" w:date="2020-01-29T10:02:00Z">
            <w:rPr>
              <w:rStyle w:val="LS2Attribute"/>
              <w:lang w:val="nb-NO"/>
            </w:rPr>
          </w:rPrChange>
        </w:rPr>
        <w:t>currentPage</w:t>
      </w:r>
      <w:proofErr w:type="spellEnd"/>
      <w:r w:rsidR="007B48DD" w:rsidRPr="00017038">
        <w:rPr>
          <w:rFonts w:ascii="Consolas" w:hAnsi="Consolas"/>
          <w:rPrChange w:id="2721" w:author="Terje Kolderup" w:date="2020-01-29T10:02:00Z">
            <w:rPr>
              <w:lang w:val="nb-NO"/>
            </w:rPr>
          </w:rPrChange>
        </w:rPr>
        <w:t>: '</w:t>
      </w:r>
      <w:proofErr w:type="spellStart"/>
      <w:r w:rsidR="007B48DD" w:rsidRPr="00D148A9">
        <w:rPr>
          <w:rStyle w:val="LS2String"/>
          <w:rPrChange w:id="2722" w:author="Terje Kolderup" w:date="2020-01-29T10:02:00Z">
            <w:rPr>
              <w:rStyle w:val="LS2String"/>
              <w:lang w:val="nb-NO"/>
            </w:rPr>
          </w:rPrChange>
        </w:rPr>
        <w:t>personer</w:t>
      </w:r>
      <w:proofErr w:type="spellEnd"/>
      <w:r w:rsidR="007B48DD" w:rsidRPr="00017038">
        <w:rPr>
          <w:rFonts w:ascii="Consolas" w:hAnsi="Consolas"/>
          <w:rPrChange w:id="2723" w:author="Terje Kolderup" w:date="2020-01-29T10:02:00Z">
            <w:rPr>
              <w:lang w:val="nb-NO"/>
            </w:rPr>
          </w:rPrChange>
        </w:rPr>
        <w:t>',</w:t>
      </w:r>
      <w:r w:rsidR="007B48DD" w:rsidRPr="00017038">
        <w:rPr>
          <w:rFonts w:ascii="Consolas" w:hAnsi="Consolas"/>
          <w:rPrChange w:id="2724" w:author="Terje Kolderup" w:date="2020-01-29T10:02:00Z">
            <w:rPr>
              <w:lang w:val="nb-NO"/>
            </w:rPr>
          </w:rPrChange>
        </w:rPr>
        <w:br/>
        <w:t xml:space="preserve">                </w:t>
      </w:r>
      <w:proofErr w:type="spellStart"/>
      <w:r w:rsidR="007B48DD" w:rsidRPr="00D148A9">
        <w:rPr>
          <w:rStyle w:val="LS2Attribute"/>
          <w:rPrChange w:id="2725" w:author="Terje Kolderup" w:date="2020-01-29T10:02:00Z">
            <w:rPr>
              <w:rStyle w:val="LS2Attribute"/>
              <w:lang w:val="nb-NO"/>
            </w:rPr>
          </w:rPrChange>
        </w:rPr>
        <w:t>personer</w:t>
      </w:r>
      <w:proofErr w:type="spellEnd"/>
      <w:r w:rsidR="007B48DD" w:rsidRPr="00017038">
        <w:rPr>
          <w:rFonts w:ascii="Consolas" w:hAnsi="Consolas"/>
          <w:rPrChange w:id="2726" w:author="Terje Kolderup" w:date="2020-01-29T10:02:00Z">
            <w:rPr>
              <w:lang w:val="nb-NO"/>
            </w:rPr>
          </w:rPrChange>
        </w:rPr>
        <w:t>: [</w:t>
      </w:r>
      <w:r w:rsidR="007B48DD" w:rsidRPr="00017038">
        <w:rPr>
          <w:rFonts w:ascii="Consolas" w:hAnsi="Consolas"/>
          <w:rPrChange w:id="2727" w:author="Terje Kolderup" w:date="2020-01-29T10:02:00Z">
            <w:rPr>
              <w:lang w:val="nb-NO"/>
            </w:rPr>
          </w:rPrChange>
        </w:rPr>
        <w:br/>
      </w:r>
      <w:r w:rsidR="007B48DD" w:rsidRPr="00017038">
        <w:rPr>
          <w:rFonts w:ascii="Consolas" w:hAnsi="Consolas"/>
          <w:rPrChange w:id="2728" w:author="Terje Kolderup" w:date="2020-01-29T10:02:00Z">
            <w:rPr>
              <w:lang w:val="nb-NO"/>
            </w:rPr>
          </w:rPrChange>
        </w:rPr>
        <w:lastRenderedPageBreak/>
        <w:t xml:space="preserve">                    { </w:t>
      </w:r>
      <w:r w:rsidR="007B48DD" w:rsidRPr="00D148A9">
        <w:rPr>
          <w:rStyle w:val="LS2Attribute"/>
          <w:rPrChange w:id="2729" w:author="Terje Kolderup" w:date="2020-01-29T10:02:00Z">
            <w:rPr>
              <w:rStyle w:val="LS2Attribute"/>
              <w:lang w:val="nb-NO"/>
            </w:rPr>
          </w:rPrChange>
        </w:rPr>
        <w:t>id</w:t>
      </w:r>
      <w:r w:rsidR="007B48DD" w:rsidRPr="00017038">
        <w:rPr>
          <w:rFonts w:ascii="Consolas" w:hAnsi="Consolas"/>
          <w:rPrChange w:id="2730" w:author="Terje Kolderup" w:date="2020-01-29T10:02:00Z">
            <w:rPr>
              <w:lang w:val="nb-NO"/>
            </w:rPr>
          </w:rPrChange>
        </w:rPr>
        <w:t xml:space="preserve">: </w:t>
      </w:r>
      <w:r w:rsidR="007B48DD" w:rsidRPr="00D148A9">
        <w:rPr>
          <w:rStyle w:val="LS2NumVal"/>
          <w:rPrChange w:id="2731" w:author="Terje Kolderup" w:date="2020-01-29T10:02:00Z">
            <w:rPr>
              <w:rStyle w:val="LS2NumVal"/>
              <w:lang w:val="nb-NO"/>
            </w:rPr>
          </w:rPrChange>
        </w:rPr>
        <w:t>100</w:t>
      </w:r>
      <w:r w:rsidR="007B48DD" w:rsidRPr="00017038">
        <w:rPr>
          <w:rFonts w:ascii="Consolas" w:hAnsi="Consolas"/>
          <w:rPrChange w:id="2732" w:author="Terje Kolderup" w:date="2020-01-29T10:02:00Z">
            <w:rPr>
              <w:lang w:val="nb-NO"/>
            </w:rPr>
          </w:rPrChange>
        </w:rPr>
        <w:t xml:space="preserve">, </w:t>
      </w:r>
      <w:proofErr w:type="spellStart"/>
      <w:r w:rsidR="007B48DD" w:rsidRPr="00D148A9">
        <w:rPr>
          <w:rStyle w:val="LS2Attribute"/>
          <w:rPrChange w:id="2733" w:author="Terje Kolderup" w:date="2020-01-29T10:02:00Z">
            <w:rPr>
              <w:rStyle w:val="LS2Attribute"/>
              <w:lang w:val="nb-NO"/>
            </w:rPr>
          </w:rPrChange>
        </w:rPr>
        <w:t>navn</w:t>
      </w:r>
      <w:proofErr w:type="spellEnd"/>
      <w:r w:rsidR="007B48DD" w:rsidRPr="00017038">
        <w:rPr>
          <w:rFonts w:ascii="Consolas" w:hAnsi="Consolas"/>
          <w:rPrChange w:id="2734" w:author="Terje Kolderup" w:date="2020-01-29T10:02:00Z">
            <w:rPr>
              <w:lang w:val="nb-NO"/>
            </w:rPr>
          </w:rPrChange>
        </w:rPr>
        <w:t>: '</w:t>
      </w:r>
      <w:r w:rsidR="007B48DD" w:rsidRPr="00D148A9">
        <w:rPr>
          <w:rStyle w:val="LS2String"/>
          <w:rPrChange w:id="2735" w:author="Terje Kolderup" w:date="2020-01-29T10:02:00Z">
            <w:rPr>
              <w:rStyle w:val="LS2String"/>
              <w:lang w:val="nb-NO"/>
            </w:rPr>
          </w:rPrChange>
        </w:rPr>
        <w:t>Per</w:t>
      </w:r>
      <w:r w:rsidR="007B48DD" w:rsidRPr="00017038">
        <w:rPr>
          <w:rFonts w:ascii="Consolas" w:hAnsi="Consolas"/>
          <w:rPrChange w:id="2736" w:author="Terje Kolderup" w:date="2020-01-29T10:02:00Z">
            <w:rPr>
              <w:lang w:val="nb-NO"/>
            </w:rPr>
          </w:rPrChange>
        </w:rPr>
        <w:t xml:space="preserve">', </w:t>
      </w:r>
      <w:proofErr w:type="spellStart"/>
      <w:r w:rsidR="007B48DD" w:rsidRPr="00D148A9">
        <w:rPr>
          <w:rStyle w:val="LS2Attribute"/>
          <w:rPrChange w:id="2737" w:author="Terje Kolderup" w:date="2020-01-29T10:02:00Z">
            <w:rPr>
              <w:rStyle w:val="LS2Attribute"/>
              <w:lang w:val="nb-NO"/>
            </w:rPr>
          </w:rPrChange>
        </w:rPr>
        <w:t>erValgt</w:t>
      </w:r>
      <w:proofErr w:type="spellEnd"/>
      <w:r w:rsidR="007B48DD" w:rsidRPr="00017038">
        <w:rPr>
          <w:rFonts w:ascii="Consolas" w:hAnsi="Consolas"/>
          <w:rPrChange w:id="2738" w:author="Terje Kolderup" w:date="2020-01-29T10:02:00Z">
            <w:rPr>
              <w:lang w:val="nb-NO"/>
            </w:rPr>
          </w:rPrChange>
        </w:rPr>
        <w:t xml:space="preserve">: </w:t>
      </w:r>
      <w:r w:rsidR="007B48DD" w:rsidRPr="00D148A9">
        <w:rPr>
          <w:rStyle w:val="LS2Keyword"/>
          <w:rPrChange w:id="2739" w:author="Terje Kolderup" w:date="2020-01-29T10:02:00Z">
            <w:rPr>
              <w:rStyle w:val="LS2Keyword"/>
              <w:lang w:val="nb-NO"/>
            </w:rPr>
          </w:rPrChange>
        </w:rPr>
        <w:t>true</w:t>
      </w:r>
      <w:r w:rsidR="007B48DD" w:rsidRPr="00017038">
        <w:rPr>
          <w:rFonts w:ascii="Consolas" w:hAnsi="Consolas"/>
          <w:rPrChange w:id="2740" w:author="Terje Kolderup" w:date="2020-01-29T10:02:00Z">
            <w:rPr>
              <w:lang w:val="nb-NO"/>
            </w:rPr>
          </w:rPrChange>
        </w:rPr>
        <w:t xml:space="preserve"> }</w:t>
      </w:r>
      <w:r w:rsidR="007B48DD" w:rsidRPr="00017038">
        <w:rPr>
          <w:rFonts w:ascii="Consolas" w:hAnsi="Consolas"/>
          <w:lang w:val="nb-NO"/>
        </w:rPr>
        <w:t>,</w:t>
      </w:r>
      <w:r w:rsidR="007B48DD" w:rsidRPr="00017038">
        <w:rPr>
          <w:rFonts w:ascii="Consolas" w:hAnsi="Consolas"/>
          <w:lang w:val="nb-NO"/>
        </w:rPr>
        <w:br/>
        <w:t xml:space="preserve">                    { </w:t>
      </w:r>
      <w:r w:rsidR="007B48DD" w:rsidRPr="007F0099">
        <w:rPr>
          <w:rStyle w:val="LS2Attribute"/>
          <w:lang w:val="nb-NO"/>
        </w:rPr>
        <w:t>id</w:t>
      </w:r>
      <w:r w:rsidR="007B48DD" w:rsidRPr="00017038">
        <w:rPr>
          <w:rFonts w:ascii="Consolas" w:hAnsi="Consolas"/>
          <w:lang w:val="nb-NO"/>
        </w:rPr>
        <w:t xml:space="preserve">: </w:t>
      </w:r>
      <w:r w:rsidR="007B48DD" w:rsidRPr="00017038">
        <w:rPr>
          <w:rStyle w:val="LS2NumVal"/>
          <w:lang w:val="nb-NO"/>
        </w:rPr>
        <w:t>101</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true</w:t>
      </w:r>
      <w:r w:rsidR="007B48DD" w:rsidRPr="00017038">
        <w:rPr>
          <w:rFonts w:ascii="Consolas" w:hAnsi="Consolas"/>
          <w:lang w:val="nb-NO"/>
        </w:rPr>
        <w:t xml:space="preserve"> },</w:t>
      </w:r>
      <w:r w:rsidR="007B48DD" w:rsidRPr="00017038">
        <w:rPr>
          <w:rFonts w:ascii="Consolas" w:hAnsi="Consolas"/>
          <w:lang w:val="nb-NO"/>
        </w:rPr>
        <w:br/>
        <w:t xml:space="preserve">                    { </w:t>
      </w:r>
      <w:r w:rsidR="007B48DD" w:rsidRPr="00017038">
        <w:rPr>
          <w:rStyle w:val="LS2Attribute"/>
          <w:lang w:val="nb-NO"/>
        </w:rPr>
        <w:t>id</w:t>
      </w:r>
      <w:r w:rsidR="007B48DD" w:rsidRPr="00017038">
        <w:rPr>
          <w:rFonts w:ascii="Consolas" w:hAnsi="Consolas"/>
          <w:lang w:val="nb-NO"/>
        </w:rPr>
        <w:t xml:space="preserve">: </w:t>
      </w:r>
      <w:r w:rsidR="007B48DD" w:rsidRPr="00017038">
        <w:rPr>
          <w:rStyle w:val="LS2NumVal"/>
          <w:lang w:val="nb-NO"/>
        </w:rPr>
        <w:t>102</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Espen</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false</w:t>
      </w:r>
      <w:r w:rsidR="007B48DD" w:rsidRPr="00017038">
        <w:rPr>
          <w:rFonts w:ascii="Consolas" w:hAnsi="Consolas"/>
          <w:lang w:val="nb-NO"/>
        </w:rPr>
        <w:t xml:space="preserve"> },</w:t>
      </w:r>
      <w:r w:rsidR="007B48DD" w:rsidRPr="00017038">
        <w:rPr>
          <w:rFonts w:ascii="Consolas" w:hAnsi="Consolas"/>
          <w:lang w:val="nb-NO"/>
        </w:rPr>
        <w:br/>
        <w:t xml:space="preserve">                    { </w:t>
      </w:r>
      <w:r w:rsidR="007B48DD" w:rsidRPr="00017038">
        <w:rPr>
          <w:rStyle w:val="LS2Attribute"/>
          <w:lang w:val="nb-NO"/>
        </w:rPr>
        <w:t>id</w:t>
      </w:r>
      <w:r w:rsidR="007B48DD" w:rsidRPr="00017038">
        <w:rPr>
          <w:rFonts w:ascii="Consolas" w:hAnsi="Consolas"/>
          <w:lang w:val="nb-NO"/>
        </w:rPr>
        <w:t xml:space="preserve">: </w:t>
      </w:r>
      <w:r w:rsidR="007B48DD" w:rsidRPr="00017038">
        <w:rPr>
          <w:rStyle w:val="LS2NumVal"/>
          <w:lang w:val="nb-NO"/>
        </w:rPr>
        <w:t>103</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true</w:t>
      </w:r>
      <w:r w:rsidR="007B48DD" w:rsidRPr="00017038">
        <w:rPr>
          <w:rFonts w:ascii="Consolas" w:hAnsi="Consolas"/>
          <w:lang w:val="nb-NO"/>
        </w:rP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trekninger</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vinnere</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tid</w:t>
      </w:r>
      <w:r w:rsidR="007B48DD" w:rsidRPr="00017038">
        <w:rPr>
          <w:rFonts w:ascii="Consolas" w:hAnsi="Consolas"/>
          <w:lang w:val="nb-NO"/>
        </w:rPr>
        <w:t>: '</w:t>
      </w:r>
      <w:r w:rsidR="007B48DD" w:rsidRPr="00017038">
        <w:rPr>
          <w:rStyle w:val="LS2String"/>
          <w:lang w:val="nb-NO"/>
        </w:rPr>
        <w:t>2018-10-17 17:10</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deltakere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vinnere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Knut</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tid</w:t>
      </w:r>
      <w:r w:rsidR="007B48DD" w:rsidRPr="00017038">
        <w:rPr>
          <w:rFonts w:ascii="Consolas" w:hAnsi="Consolas"/>
          <w:lang w:val="nb-NO"/>
        </w:rPr>
        <w:t>: '</w:t>
      </w:r>
      <w:r w:rsidR="007B48DD" w:rsidRPr="00017038">
        <w:rPr>
          <w:rStyle w:val="LS2String"/>
          <w:lang w:val="nb-NO"/>
        </w:rPr>
        <w:t>2018-10-11 17:10</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deltakere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 '</w:t>
      </w:r>
      <w:r w:rsidR="007B48DD" w:rsidRPr="00017038">
        <w:rPr>
          <w:rStyle w:val="LS2String"/>
          <w:lang w:val="nb-NO"/>
        </w:rPr>
        <w:t>Knut</w:t>
      </w:r>
      <w:r w:rsidR="007B48DD" w:rsidRPr="00017038">
        <w:rPr>
          <w:rFonts w:ascii="Consolas" w:hAnsi="Consolas"/>
          <w:lang w:val="nb-NO"/>
        </w:rPr>
        <w:t>', '</w:t>
      </w:r>
      <w:r w:rsidR="007B48DD" w:rsidRPr="00017038">
        <w:rPr>
          <w:rStyle w:val="LS2String"/>
          <w:lang w:val="nb-NO"/>
        </w:rPr>
        <w:t>Gunnar</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methods</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Attribute"/>
          <w:lang w:val="nb-NO"/>
        </w:rPr>
        <w:t>visOgSkjulMeny</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this</w:t>
      </w:r>
      <w:r w:rsidR="007B48DD" w:rsidRPr="00017038">
        <w:rPr>
          <w:rFonts w:ascii="Consolas" w:hAnsi="Consolas"/>
          <w:lang w:val="nb-NO"/>
        </w:rPr>
        <w:t xml:space="preserve">.showMenu </w:t>
      </w:r>
      <w:r w:rsidR="007B48DD" w:rsidRPr="00017038">
        <w:rPr>
          <w:rStyle w:val="LS2Operator"/>
          <w:lang w:val="nb-NO"/>
        </w:rPr>
        <w:t>=</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.showMenu;</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lagDatoTekstForLagring</w:t>
      </w:r>
      <w:r w:rsidR="007B48DD" w:rsidRPr="00017038">
        <w:rPr>
          <w:rFonts w:ascii="Consolas" w:hAnsi="Consolas"/>
          <w:lang w:val="nb-NO"/>
        </w:rPr>
        <w:t>(dato) {</w:t>
      </w:r>
      <w:r w:rsidR="007B48DD" w:rsidRPr="00017038">
        <w:rPr>
          <w:rFonts w:ascii="Consolas" w:hAnsi="Consolas"/>
          <w:lang w:val="nb-NO"/>
        </w:rPr>
        <w:br/>
        <w:t xml:space="preserve">                    </w:t>
      </w:r>
      <w:r w:rsidR="007B48DD" w:rsidRPr="00017038">
        <w:rPr>
          <w:rStyle w:val="LS2Keyword"/>
          <w:lang w:val="nb-NO"/>
        </w:rPr>
        <w:t>return</w:t>
      </w:r>
      <w:r w:rsidR="007B48DD" w:rsidRPr="00017038">
        <w:rPr>
          <w:rFonts w:ascii="Consolas" w:hAnsi="Consolas"/>
          <w:lang w:val="nb-NO"/>
        </w:rPr>
        <w:t xml:space="preserve"> dato.toISOString()</w:t>
      </w:r>
      <w:r w:rsidR="00B9322C" w:rsidRPr="00017038">
        <w:rPr>
          <w:rFonts w:ascii="Consolas" w:hAnsi="Consolas"/>
          <w:lang w:val="nb-NO"/>
        </w:rPr>
        <w:br/>
        <w:t xml:space="preserve">                               </w:t>
      </w:r>
      <w:r w:rsidR="007B48DD" w:rsidRPr="00017038">
        <w:rPr>
          <w:rFonts w:ascii="Consolas" w:hAnsi="Consolas"/>
          <w:lang w:val="nb-NO"/>
        </w:rPr>
        <w:t>.substr(</w:t>
      </w:r>
      <w:r w:rsidR="007B48DD" w:rsidRPr="00017038">
        <w:rPr>
          <w:rStyle w:val="LS2NumVal"/>
          <w:lang w:val="nb-NO"/>
        </w:rPr>
        <w:t>0</w:t>
      </w:r>
      <w:r w:rsidR="007B48DD" w:rsidRPr="00017038">
        <w:rPr>
          <w:rFonts w:ascii="Consolas" w:hAnsi="Consolas"/>
          <w:lang w:val="nb-NO"/>
        </w:rPr>
        <w:t xml:space="preserve">, </w:t>
      </w:r>
      <w:r w:rsidR="007B48DD" w:rsidRPr="00017038">
        <w:rPr>
          <w:rStyle w:val="LS2NumVal"/>
          <w:lang w:val="nb-NO"/>
        </w:rPr>
        <w:t>16</w:t>
      </w:r>
      <w:r w:rsidR="007B48DD" w:rsidRPr="00017038">
        <w:rPr>
          <w:rFonts w:ascii="Consolas" w:hAnsi="Consolas"/>
          <w:lang w:val="nb-NO"/>
        </w:rPr>
        <w:t>).replace('</w:t>
      </w:r>
      <w:r w:rsidR="007B48DD" w:rsidRPr="00017038">
        <w:rPr>
          <w:rStyle w:val="LS2String"/>
          <w:lang w:val="nb-NO"/>
        </w:rPr>
        <w:t>T</w:t>
      </w:r>
      <w:r w:rsidR="007B48DD" w:rsidRPr="00017038">
        <w:rPr>
          <w:rFonts w:ascii="Consolas" w:hAnsi="Consolas"/>
          <w:lang w:val="nb-NO"/>
        </w:rPr>
        <w:t>', '</w:t>
      </w:r>
      <w:r w:rsidR="007B48DD" w:rsidRPr="00017038">
        <w:rPr>
          <w:rStyle w:val="LS2String"/>
          <w:lang w:val="nb-NO"/>
        </w:rPr>
        <w:t xml:space="preserve"> </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lagDatoTekstNåForLagring</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return</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.lagDatoTekstForLagring(</w:t>
      </w:r>
      <w:r w:rsidR="007B48DD" w:rsidRPr="00017038">
        <w:rPr>
          <w:rStyle w:val="LS2Keyword"/>
          <w:lang w:val="nb-NO"/>
        </w:rPr>
        <w:t>new</w:t>
      </w:r>
      <w:r w:rsidR="007B48DD" w:rsidRPr="00017038">
        <w:rPr>
          <w:rFonts w:ascii="Consolas" w:hAnsi="Consolas"/>
          <w:lang w:val="nb-NO"/>
        </w:rPr>
        <w:t xml:space="preserve"> </w:t>
      </w:r>
      <w:r w:rsidR="007B48DD" w:rsidRPr="00017038">
        <w:rPr>
          <w:rStyle w:val="LS2Object"/>
          <w:lang w:val="nb-NO"/>
        </w:rPr>
        <w:t>Date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trekk</w:t>
      </w:r>
      <w:r w:rsidR="007B48DD" w:rsidRPr="00017038">
        <w:rPr>
          <w:rFonts w:ascii="Consolas" w:hAnsi="Consolas"/>
          <w:lang w:val="nb-NO"/>
        </w:rPr>
        <w:t>(antall) {</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personerListe </w:t>
      </w:r>
      <w:r w:rsidR="007B48DD" w:rsidRPr="00017038">
        <w:rPr>
          <w:rStyle w:val="LS2Operator"/>
          <w:lang w:val="nb-NO"/>
        </w:rPr>
        <w:t>=</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.personer</w:t>
      </w:r>
      <w:r w:rsidR="008C4C6D" w:rsidRPr="00017038">
        <w:rPr>
          <w:rFonts w:ascii="Consolas" w:hAnsi="Consolas"/>
          <w:lang w:val="nb-NO"/>
        </w:rPr>
        <w:br/>
        <w:t xml:space="preserve">                                              </w:t>
      </w:r>
      <w:r w:rsidR="007B48DD" w:rsidRPr="00017038">
        <w:rPr>
          <w:rFonts w:ascii="Consolas" w:hAnsi="Consolas"/>
          <w:lang w:val="nb-NO"/>
        </w:rPr>
        <w:t xml:space="preserve">.filter(p </w:t>
      </w:r>
      <w:r w:rsidR="007B48DD" w:rsidRPr="00017038">
        <w:rPr>
          <w:rStyle w:val="LS2Operator"/>
          <w:lang w:val="nb-NO"/>
        </w:rPr>
        <w:t>=&gt;</w:t>
      </w:r>
      <w:r w:rsidR="007B48DD" w:rsidRPr="00017038">
        <w:rPr>
          <w:rFonts w:ascii="Consolas" w:hAnsi="Consolas"/>
          <w:lang w:val="nb-NO"/>
        </w:rPr>
        <w:t xml:space="preserve"> p.erValgt);</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indekser </w:t>
      </w:r>
      <w:r w:rsidR="007B48DD" w:rsidRPr="00017038">
        <w:rPr>
          <w:rStyle w:val="LS2Operator"/>
          <w:lang w:val="nb-NO"/>
        </w:rPr>
        <w:t>=</w:t>
      </w:r>
      <w:r w:rsidR="007B48DD" w:rsidRPr="00017038">
        <w:rPr>
          <w:rFonts w:ascii="Consolas" w:hAnsi="Consolas"/>
          <w:lang w:val="nb-NO"/>
        </w:rPr>
        <w:t xml:space="preserve"> </w:t>
      </w:r>
      <w:r w:rsidR="007B48DD" w:rsidRPr="00017038">
        <w:rPr>
          <w:rStyle w:val="LS2Object"/>
          <w:lang w:val="nb-NO"/>
        </w:rPr>
        <w:t>Array</w:t>
      </w:r>
      <w:r w:rsidR="007B48DD" w:rsidRPr="00017038">
        <w:rPr>
          <w:rFonts w:ascii="Consolas" w:hAnsi="Consolas"/>
          <w:lang w:val="nb-NO"/>
        </w:rPr>
        <w:t>.</w:t>
      </w:r>
      <w:r w:rsidR="007B48DD" w:rsidRPr="00017038">
        <w:rPr>
          <w:rStyle w:val="LS2Keyword"/>
          <w:lang w:val="nb-NO"/>
        </w:rPr>
        <w:t>from</w:t>
      </w:r>
      <w:r w:rsidR="007B48DD" w:rsidRPr="00017038">
        <w:rPr>
          <w:rFonts w:ascii="Consolas" w:hAnsi="Consolas"/>
          <w:lang w:val="nb-NO"/>
        </w:rPr>
        <w:t>(personerListe.keys());</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vinnere </w:t>
      </w:r>
      <w:r w:rsidR="007B48DD" w:rsidRPr="00017038">
        <w:rPr>
          <w:rStyle w:val="LS2Operator"/>
          <w:lang w:val="nb-NO"/>
        </w:rPr>
        <w:t>=</w:t>
      </w:r>
      <w:r w:rsidR="007B48DD" w:rsidRPr="00017038">
        <w:rPr>
          <w:rFonts w:ascii="Consolas" w:hAnsi="Consolas"/>
          <w:lang w:val="nb-NO"/>
        </w:rPr>
        <w:t xml:space="preserve"> [];</w:t>
      </w:r>
      <w:r w:rsidR="007B48DD" w:rsidRPr="00017038">
        <w:rPr>
          <w:rFonts w:ascii="Consolas" w:hAnsi="Consolas"/>
          <w:lang w:val="nb-NO"/>
        </w:rPr>
        <w:br/>
        <w:t xml:space="preserve">                    </w:t>
      </w:r>
      <w:r w:rsidR="007B48DD" w:rsidRPr="00017038">
        <w:rPr>
          <w:rStyle w:val="LS2Keyword"/>
          <w:lang w:val="nb-NO"/>
        </w:rPr>
        <w:t>while</w:t>
      </w:r>
      <w:r w:rsidR="007B48DD" w:rsidRPr="00017038">
        <w:rPr>
          <w:rFonts w:ascii="Consolas" w:hAnsi="Consolas"/>
          <w:lang w:val="nb-NO"/>
        </w:rPr>
        <w:t xml:space="preserve"> (antall</w:t>
      </w:r>
      <w:r w:rsidR="007B48DD" w:rsidRPr="00017038">
        <w:rPr>
          <w:rStyle w:val="LS2Operator"/>
          <w:lang w:val="nb-NO"/>
        </w:rPr>
        <w:t>--</w:t>
      </w:r>
      <w:r w:rsidR="007B48DD" w:rsidRPr="00017038">
        <w:rPr>
          <w:rFonts w:ascii="Consolas" w:hAnsi="Consolas"/>
          <w:lang w:val="nb-NO"/>
        </w:rPr>
        <w:t xml:space="preserve"> </w:t>
      </w:r>
      <w:r w:rsidR="007B48DD" w:rsidRPr="00017038">
        <w:rPr>
          <w:rStyle w:val="LS2Operator"/>
          <w:lang w:val="nb-NO"/>
        </w:rPr>
        <w:t>&gt;</w:t>
      </w:r>
      <w:r w:rsidR="007B48DD" w:rsidRPr="00017038">
        <w:rPr>
          <w:rFonts w:ascii="Consolas" w:hAnsi="Consolas"/>
          <w:lang w:val="nb-NO"/>
        </w:rPr>
        <w:t xml:space="preserve"> </w:t>
      </w:r>
      <w:r w:rsidR="007B48DD" w:rsidRPr="00017038">
        <w:rPr>
          <w:rStyle w:val="LS2NumVal"/>
          <w:lang w:val="nb-NO"/>
        </w:rPr>
        <w:t>0</w:t>
      </w:r>
      <w:r w:rsidR="007B48DD" w:rsidRPr="00017038">
        <w:rPr>
          <w:rFonts w:ascii="Consolas" w:hAnsi="Consolas"/>
          <w:lang w:val="nb-NO"/>
        </w:rPr>
        <w:t xml:space="preserve"> </w:t>
      </w:r>
      <w:r w:rsidR="007B48DD" w:rsidRPr="00017038">
        <w:rPr>
          <w:rStyle w:val="LS2Operator"/>
          <w:lang w:val="nb-NO"/>
        </w:rPr>
        <w:t>&amp;&amp;</w:t>
      </w:r>
      <w:r w:rsidR="007B48DD" w:rsidRPr="00017038">
        <w:rPr>
          <w:rFonts w:ascii="Consolas" w:hAnsi="Consolas"/>
          <w:lang w:val="nb-NO"/>
        </w:rPr>
        <w:t xml:space="preserve"> indekser.length </w:t>
      </w:r>
      <w:r w:rsidR="007B48DD" w:rsidRPr="00017038">
        <w:rPr>
          <w:rStyle w:val="LS2Operator"/>
          <w:lang w:val="nb-NO"/>
        </w:rPr>
        <w:t>&gt;</w:t>
      </w:r>
      <w:r w:rsidR="007B48DD" w:rsidRPr="00017038">
        <w:rPr>
          <w:rFonts w:ascii="Consolas" w:hAnsi="Consolas"/>
          <w:lang w:val="nb-NO"/>
        </w:rPr>
        <w:t xml:space="preserve"> </w:t>
      </w:r>
      <w:r w:rsidR="007B48DD" w:rsidRPr="00017038">
        <w:rPr>
          <w:rStyle w:val="LS2NumVal"/>
          <w:lang w:val="nb-NO"/>
        </w:rPr>
        <w:t>0</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tilfeldigIndeks </w:t>
      </w:r>
      <w:r w:rsidR="001F650D" w:rsidRPr="00017038">
        <w:rPr>
          <w:rFonts w:ascii="Consolas" w:hAnsi="Consolas"/>
          <w:lang w:val="nb-NO"/>
        </w:rPr>
        <w:br/>
        <w:t xml:space="preserve">                             </w:t>
      </w:r>
      <w:r w:rsidR="007B48DD" w:rsidRPr="007A6D8D">
        <w:rPr>
          <w:rStyle w:val="LS2Operator"/>
          <w:lang w:val="nb-NO"/>
        </w:rPr>
        <w:t>=</w:t>
      </w:r>
      <w:r w:rsidR="007B48DD" w:rsidRPr="00017038">
        <w:rPr>
          <w:rFonts w:ascii="Consolas" w:hAnsi="Consolas"/>
          <w:lang w:val="nb-NO"/>
        </w:rPr>
        <w:t xml:space="preserve"> </w:t>
      </w:r>
      <w:r w:rsidR="007B48DD" w:rsidRPr="007A6D8D">
        <w:rPr>
          <w:rStyle w:val="LS2Object"/>
          <w:lang w:val="nb-NO"/>
        </w:rPr>
        <w:t>Math</w:t>
      </w:r>
      <w:r w:rsidR="007B48DD" w:rsidRPr="00017038">
        <w:rPr>
          <w:rFonts w:ascii="Consolas" w:hAnsi="Consolas"/>
          <w:lang w:val="nb-NO"/>
        </w:rPr>
        <w:t>.floor(</w:t>
      </w:r>
      <w:r w:rsidR="007B48DD" w:rsidRPr="007A6D8D">
        <w:rPr>
          <w:rStyle w:val="LS2Object"/>
          <w:lang w:val="nb-NO"/>
        </w:rPr>
        <w:t>Math</w:t>
      </w:r>
      <w:r w:rsidR="007B48DD" w:rsidRPr="00017038">
        <w:rPr>
          <w:rFonts w:ascii="Consolas" w:hAnsi="Consolas"/>
          <w:lang w:val="nb-NO"/>
        </w:rPr>
        <w:t xml:space="preserve">.random() </w:t>
      </w:r>
      <w:r w:rsidR="007B48DD" w:rsidRPr="007A6D8D">
        <w:rPr>
          <w:rStyle w:val="LS2Operator"/>
          <w:lang w:val="nb-NO"/>
        </w:rPr>
        <w:t>*</w:t>
      </w:r>
      <w:r w:rsidR="007B48DD" w:rsidRPr="00017038">
        <w:rPr>
          <w:rFonts w:ascii="Consolas" w:hAnsi="Consolas"/>
          <w:lang w:val="nb-NO"/>
        </w:rPr>
        <w:t xml:space="preserve"> indekser.length);</w:t>
      </w:r>
      <w:r w:rsidR="007B48DD" w:rsidRPr="00017038">
        <w:rPr>
          <w:rFonts w:ascii="Consolas" w:hAnsi="Consolas"/>
          <w:lang w:val="nb-NO"/>
        </w:rPr>
        <w:br/>
        <w:t xml:space="preserve">                        </w:t>
      </w:r>
      <w:r w:rsidR="007B48DD" w:rsidRPr="007A6D8D">
        <w:rPr>
          <w:rStyle w:val="LS2Keyword"/>
          <w:lang w:val="nb-NO"/>
        </w:rPr>
        <w:t>const</w:t>
      </w:r>
      <w:r w:rsidR="007B48DD" w:rsidRPr="00017038">
        <w:rPr>
          <w:rFonts w:ascii="Consolas" w:hAnsi="Consolas"/>
          <w:lang w:val="nb-NO"/>
        </w:rPr>
        <w:t xml:space="preserve"> indeks </w:t>
      </w:r>
      <w:r w:rsidR="007B48DD" w:rsidRPr="007A6D8D">
        <w:rPr>
          <w:rStyle w:val="LS2Operator"/>
          <w:lang w:val="nb-NO"/>
        </w:rPr>
        <w:t>=</w:t>
      </w:r>
      <w:r w:rsidR="007B48DD" w:rsidRPr="00017038">
        <w:rPr>
          <w:rFonts w:ascii="Consolas" w:hAnsi="Consolas"/>
          <w:lang w:val="nb-NO"/>
        </w:rPr>
        <w:t xml:space="preserve"> indekser.splice(tilfeldigIndeks, </w:t>
      </w:r>
      <w:r w:rsidR="007B48DD" w:rsidRPr="00211DAE">
        <w:rPr>
          <w:rStyle w:val="LS2NumVal"/>
          <w:lang w:val="nb-NO"/>
        </w:rPr>
        <w:t>1</w:t>
      </w:r>
      <w:r w:rsidR="007B48DD" w:rsidRPr="00017038">
        <w:rPr>
          <w:rFonts w:ascii="Consolas" w:hAnsi="Consolas"/>
          <w:lang w:val="nb-NO"/>
        </w:rPr>
        <w:t>);</w:t>
      </w:r>
      <w:r w:rsidR="007B48DD" w:rsidRPr="00017038">
        <w:rPr>
          <w:rFonts w:ascii="Consolas" w:hAnsi="Consolas"/>
          <w:lang w:val="nb-NO"/>
        </w:rPr>
        <w:br/>
        <w:t xml:space="preserve">                        vinnere.push(personerListe[indeks].navn);</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.trekninger.unshift({</w:t>
      </w:r>
      <w:r w:rsidR="007B48DD" w:rsidRPr="00017038">
        <w:rPr>
          <w:rFonts w:ascii="Consolas" w:hAnsi="Consolas"/>
          <w:lang w:val="nb-NO"/>
        </w:rPr>
        <w:br/>
        <w:t xml:space="preserve">                        </w:t>
      </w:r>
      <w:r w:rsidR="007B48DD" w:rsidRPr="007A6D8D">
        <w:rPr>
          <w:rStyle w:val="LS2Attribute"/>
          <w:lang w:val="nb-NO"/>
        </w:rPr>
        <w:t>vinnere</w:t>
      </w:r>
      <w:r w:rsidR="007B48DD" w:rsidRPr="00017038">
        <w:rPr>
          <w:rFonts w:ascii="Consolas" w:hAnsi="Consolas"/>
          <w:lang w:val="nb-NO"/>
        </w:rPr>
        <w:t>: vinnere,</w:t>
      </w:r>
      <w:r w:rsidR="007B48DD" w:rsidRPr="00017038">
        <w:rPr>
          <w:rFonts w:ascii="Consolas" w:hAnsi="Consolas"/>
          <w:lang w:val="nb-NO"/>
        </w:rPr>
        <w:br/>
        <w:t xml:space="preserve">                        </w:t>
      </w:r>
      <w:r w:rsidR="007B48DD" w:rsidRPr="007A6D8D">
        <w:rPr>
          <w:rStyle w:val="LS2Attribute"/>
          <w:lang w:val="nb-NO"/>
        </w:rPr>
        <w:t>tid</w:t>
      </w:r>
      <w:r w:rsidR="007B48DD" w:rsidRPr="00017038">
        <w:rPr>
          <w:rFonts w:ascii="Consolas" w:hAnsi="Consolas"/>
          <w:lang w:val="nb-NO"/>
        </w:rPr>
        <w:t xml:space="preserve">: </w:t>
      </w:r>
      <w:r w:rsidR="007B48DD" w:rsidRPr="007A6D8D">
        <w:rPr>
          <w:rStyle w:val="LS2Keyword"/>
          <w:lang w:val="nb-NO"/>
        </w:rPr>
        <w:t>this</w:t>
      </w:r>
      <w:r w:rsidR="007B48DD" w:rsidRPr="00017038">
        <w:rPr>
          <w:rFonts w:ascii="Consolas" w:hAnsi="Consolas"/>
          <w:lang w:val="nb-NO"/>
        </w:rPr>
        <w:t>.lagDatoTekstNåForLagring(),</w:t>
      </w:r>
      <w:r w:rsidR="007B48DD" w:rsidRPr="00017038">
        <w:rPr>
          <w:rFonts w:ascii="Consolas" w:hAnsi="Consolas"/>
          <w:lang w:val="nb-NO"/>
        </w:rPr>
        <w:br/>
      </w:r>
      <w:r w:rsidR="007B48DD" w:rsidRPr="00017038">
        <w:rPr>
          <w:rFonts w:ascii="Consolas" w:hAnsi="Consolas"/>
          <w:lang w:val="nb-NO"/>
        </w:rPr>
        <w:lastRenderedPageBreak/>
        <w:t xml:space="preserve">                        </w:t>
      </w:r>
      <w:r w:rsidR="007B48DD" w:rsidRPr="007A6D8D">
        <w:rPr>
          <w:rStyle w:val="LS2Attribute"/>
          <w:lang w:val="nb-NO"/>
        </w:rPr>
        <w:t>deltakere</w:t>
      </w:r>
      <w:r w:rsidR="007B48DD" w:rsidRPr="00017038">
        <w:rPr>
          <w:rFonts w:ascii="Consolas" w:hAnsi="Consolas"/>
          <w:lang w:val="nb-NO"/>
        </w:rPr>
        <w:t xml:space="preserve">: personerListe.map(p </w:t>
      </w:r>
      <w:r w:rsidR="007B48DD" w:rsidRPr="00211DAE">
        <w:rPr>
          <w:rStyle w:val="LS2Operator"/>
          <w:lang w:val="nb-NO"/>
        </w:rPr>
        <w:t>=&gt;</w:t>
      </w:r>
      <w:r w:rsidR="007B48DD" w:rsidRPr="00017038">
        <w:rPr>
          <w:rFonts w:ascii="Consolas" w:hAnsi="Consolas"/>
          <w:lang w:val="nb-NO"/>
        </w:rPr>
        <w:t xml:space="preserve"> p.navn)</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 xml:space="preserve">.currentPage </w:t>
      </w:r>
      <w:r w:rsidR="007B48DD" w:rsidRPr="007A6D8D">
        <w:rPr>
          <w:rStyle w:val="LS2Operator"/>
          <w:lang w:val="nb-NO"/>
        </w:rPr>
        <w:t>=</w:t>
      </w:r>
      <w:r w:rsidR="007B48DD" w:rsidRPr="00017038">
        <w:rPr>
          <w:rFonts w:ascii="Consolas" w:hAnsi="Consolas"/>
          <w:lang w:val="nb-NO"/>
        </w:rPr>
        <w:t xml:space="preserve"> '</w:t>
      </w:r>
      <w:r w:rsidR="007B48DD" w:rsidRPr="00211DAE">
        <w:rPr>
          <w:rStyle w:val="LS2String"/>
          <w:lang w:val="nb-NO"/>
        </w:rPr>
        <w:t>trekninger</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7A6D8D">
        <w:rPr>
          <w:rStyle w:val="LS2Attribute"/>
          <w:lang w:val="nb-NO"/>
        </w:rPr>
        <w:t>oppdaterPersoner</w:t>
      </w:r>
      <w:r w:rsidR="007B48DD" w:rsidRPr="00017038">
        <w:rPr>
          <w:rFonts w:ascii="Consolas" w:hAnsi="Consolas"/>
          <w:lang w:val="nb-NO"/>
        </w:rPr>
        <w:t>(personer)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 xml:space="preserve">.personer.length </w:t>
      </w:r>
      <w:r w:rsidR="007B48DD" w:rsidRPr="007A6D8D">
        <w:rPr>
          <w:rStyle w:val="LS2Operator"/>
          <w:lang w:val="nb-NO"/>
        </w:rPr>
        <w:t>=</w:t>
      </w:r>
      <w:r w:rsidR="007B48DD" w:rsidRPr="00017038">
        <w:rPr>
          <w:rFonts w:ascii="Consolas" w:hAnsi="Consolas"/>
          <w:lang w:val="nb-NO"/>
        </w:rPr>
        <w:t xml:space="preserve"> </w:t>
      </w:r>
      <w:r w:rsidR="007B48DD" w:rsidRPr="00211DAE">
        <w:rPr>
          <w:rStyle w:val="LS2NumVal"/>
          <w:lang w:val="nb-NO"/>
        </w:rPr>
        <w:t>0</w:t>
      </w:r>
      <w:r w:rsidR="007B48DD" w:rsidRPr="00017038">
        <w:rPr>
          <w:rFonts w:ascii="Consolas" w:hAnsi="Consolas"/>
          <w:lang w:val="nb-NO"/>
        </w:rPr>
        <w:t>;</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.personer.push(...personer);</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211DAE">
        <w:rPr>
          <w:rStyle w:val="LS2Tag"/>
          <w:lang w:val="nb-NO"/>
        </w:rPr>
        <w:t>&lt;/script&gt;</w:t>
      </w:r>
      <w:r w:rsidR="007B48DD" w:rsidRPr="00017038">
        <w:rPr>
          <w:rFonts w:ascii="Consolas" w:hAnsi="Consolas"/>
          <w:lang w:val="nb-NO"/>
        </w:rPr>
        <w:br/>
      </w:r>
      <w:r w:rsidR="007B48DD" w:rsidRPr="00211DAE">
        <w:rPr>
          <w:rStyle w:val="LS2Tag"/>
          <w:lang w:val="nb-NO"/>
        </w:rPr>
        <w:t>&lt;/body&gt;</w:t>
      </w:r>
      <w:r w:rsidR="007B48DD" w:rsidRPr="00017038">
        <w:rPr>
          <w:rFonts w:ascii="Consolas" w:hAnsi="Consolas"/>
          <w:lang w:val="nb-NO"/>
        </w:rPr>
        <w:br/>
      </w:r>
      <w:r w:rsidR="007B48DD" w:rsidRPr="00211DAE">
        <w:rPr>
          <w:rStyle w:val="LS2Tag"/>
          <w:lang w:val="nb-NO"/>
        </w:rPr>
        <w:t>&lt;/html&gt;</w:t>
      </w:r>
    </w:p>
    <w:p w14:paraId="3CBD0500" w14:textId="739F34D6" w:rsidR="00291DB3" w:rsidRPr="00211DAE" w:rsidRDefault="002F24A3" w:rsidP="00435552">
      <w:pPr>
        <w:pStyle w:val="m1tt"/>
      </w:pPr>
      <w:r>
        <w:t>Hendelser</w:t>
      </w:r>
    </w:p>
    <w:p w14:paraId="3A75A8AB" w14:textId="47662313" w:rsidR="00291DB3" w:rsidRPr="00211DAE" w:rsidRDefault="002F24A3" w:rsidP="00C628A3">
      <w:pPr>
        <w:pStyle w:val="b1af-f"/>
      </w:pPr>
      <w:r>
        <w:t>Egenskaper</w:t>
      </w:r>
      <w:r w:rsidRPr="00211DAE">
        <w:t xml:space="preserve"> </w:t>
      </w:r>
      <w:r w:rsidR="007B48DD" w:rsidRPr="00211DAE">
        <w:t xml:space="preserve">er kommunikasjon fra utenfor komponenten og inn i den. </w:t>
      </w:r>
      <w:r>
        <w:t>Hendelser</w:t>
      </w:r>
      <w:r w:rsidRPr="00211DAE">
        <w:t xml:space="preserve"> </w:t>
      </w:r>
      <w:r w:rsidR="007B48DD" w:rsidRPr="00211DAE">
        <w:t>er det motsatte.</w:t>
      </w:r>
    </w:p>
    <w:p w14:paraId="4ED46F87" w14:textId="161332B5" w:rsidR="00291DB3" w:rsidRPr="00211DAE" w:rsidRDefault="007B48DD" w:rsidP="00B179A8">
      <w:pPr>
        <w:pStyle w:val="b1af"/>
      </w:pPr>
      <w:r w:rsidRPr="00211DAE">
        <w:t>Vi vil at telleren vår skal si fra når den kommer til et bestemt tall. Vi lager en ny property for å angi denne verdien, slik at den kan variere fra instans til instans. I tillegg lager vi et event</w:t>
      </w:r>
      <w:r w:rsidR="00F91EAC">
        <w:t>,</w:t>
      </w:r>
      <w:r w:rsidRPr="00211DAE">
        <w:t xml:space="preserve"> om vi har kommet langt nok. Denne sjekken gjør vi i metoden </w:t>
      </w:r>
      <w:r w:rsidRPr="00605EC9">
        <w:rPr>
          <w:rStyle w:val="LS2CodeBodytext"/>
        </w:rPr>
        <w:t>tell()</w:t>
      </w:r>
      <w:r w:rsidRPr="00211DAE">
        <w:t>:</w:t>
      </w:r>
    </w:p>
    <w:p w14:paraId="46C76BDA" w14:textId="77777777" w:rsidR="00291DB3" w:rsidRPr="00017038" w:rsidRDefault="007B48DD" w:rsidP="00EF36C2">
      <w:pPr>
        <w:pStyle w:val="eks1aff"/>
        <w:rPr>
          <w:rFonts w:ascii="Consolas" w:hAnsi="Consolas"/>
          <w:lang w:val="nb-NO"/>
        </w:rPr>
      </w:pPr>
      <w:r w:rsidRPr="00CC5D44">
        <w:rPr>
          <w:rStyle w:val="LS2Attribute"/>
          <w:lang w:val="nb-NO"/>
          <w:rPrChange w:id="2741" w:author="Terje Kolderup" w:date="2020-01-29T09:56:00Z">
            <w:rPr>
              <w:lang w:val="nb-NO"/>
            </w:rPr>
          </w:rPrChange>
        </w:rPr>
        <w:t>tell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w:t>
      </w:r>
      <w:r w:rsidRPr="007A6D8D">
        <w:rPr>
          <w:rStyle w:val="LS2Keyword"/>
          <w:lang w:val="nb-NO"/>
        </w:rPr>
        <w:t>this</w:t>
      </w:r>
      <w:r w:rsidRPr="00017038">
        <w:rPr>
          <w:rFonts w:ascii="Consolas" w:hAnsi="Consolas"/>
          <w:lang w:val="nb-NO"/>
        </w:rPr>
        <w:t xml:space="preserve">.teller </w:t>
      </w:r>
      <w:r w:rsidRPr="00211DAE">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.slutt){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fullført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.teller);</w:t>
      </w:r>
      <w:r w:rsidRPr="00017038">
        <w:rPr>
          <w:rFonts w:ascii="Consolas" w:hAnsi="Consolas"/>
          <w:lang w:val="nb-NO"/>
        </w:rPr>
        <w:br/>
        <w:t xml:space="preserve">    }</w:t>
      </w:r>
      <w:r w:rsidRPr="00017038">
        <w:rPr>
          <w:rFonts w:ascii="Consolas" w:hAnsi="Consolas"/>
          <w:lang w:val="nb-NO"/>
        </w:rPr>
        <w:br/>
        <w:t>}</w:t>
      </w:r>
    </w:p>
    <w:p w14:paraId="6B8173EB" w14:textId="77777777" w:rsidR="00291DB3" w:rsidRPr="00211DAE" w:rsidRDefault="007B48DD" w:rsidP="00EF36C2">
      <w:pPr>
        <w:pStyle w:val="b1aff"/>
      </w:pPr>
      <w:r w:rsidRPr="00211DAE">
        <w:t xml:space="preserve">Vue-rammeverket legger til metoden </w:t>
      </w:r>
      <w:r w:rsidRPr="00CD2241">
        <w:rPr>
          <w:rStyle w:val="LS2CodeBodytext"/>
        </w:rPr>
        <w:t>$emit()</w:t>
      </w:r>
      <w:r w:rsidRPr="00211DAE">
        <w:t xml:space="preserve"> for oss. Den tar to parametre: navnet på eventet og eventuelle data vi vil sende med. Navnet kan velges helt fritt, og vi refererer til dette navnet i taggen til komponenten: </w:t>
      </w:r>
      <w:r w:rsidRPr="00CD2241">
        <w:rPr>
          <w:rStyle w:val="LS2CodeBodytext"/>
        </w:rPr>
        <w:t>&lt;super-teller @fullført="visEvent" start="0" slutt="10"&gt;&lt;/super-teller&gt;</w:t>
      </w:r>
      <w:r w:rsidRPr="00211DAE">
        <w:t xml:space="preserve">. Nå er vi utenfor komponenten, i HTML-koden til selve Vue-instansen. Og dette sier at metoden </w:t>
      </w:r>
      <w:r w:rsidRPr="00CD2241">
        <w:rPr>
          <w:rStyle w:val="LS2CodeBodytext"/>
        </w:rPr>
        <w:t>visEvent()</w:t>
      </w:r>
      <w:r w:rsidRPr="00211DAE">
        <w:t xml:space="preserve"> skal kalles om komponenten sender ut et event med navnet </w:t>
      </w:r>
      <w:r w:rsidRPr="00CD2241">
        <w:rPr>
          <w:rStyle w:val="LS2CodeBodytext"/>
        </w:rPr>
        <w:t>fullført</w:t>
      </w:r>
      <w:r w:rsidRPr="00211DAE">
        <w:t>. Her er hele koden:</w:t>
      </w:r>
    </w:p>
    <w:p w14:paraId="6048E386" w14:textId="77777777" w:rsidR="00291DB3" w:rsidRPr="00017038" w:rsidRDefault="007B48DD" w:rsidP="00EF36C2">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"app"</w:t>
      </w:r>
      <w:r w:rsidRPr="00211DAE">
        <w:rPr>
          <w:rStyle w:val="LS2Tag"/>
          <w:lang w:val="nb-NO"/>
        </w:rPr>
        <w:t>&gt;</w:t>
      </w:r>
      <w:r w:rsidRPr="00017038">
        <w:rPr>
          <w:rFonts w:ascii="Consolas" w:hAnsi="Consolas"/>
          <w:lang w:val="nb-NO"/>
        </w:rPr>
        <w:br/>
        <w:t xml:space="preserve">    </w:t>
      </w:r>
      <w:r w:rsidRPr="00211DAE">
        <w:rPr>
          <w:rStyle w:val="LS2Tag"/>
          <w:lang w:val="nb-NO"/>
        </w:rPr>
        <w:t>&lt;super-teller</w:t>
      </w:r>
      <w:r w:rsidRPr="00017038">
        <w:rPr>
          <w:rFonts w:ascii="Consolas" w:hAnsi="Consolas"/>
          <w:lang w:val="nb-NO"/>
        </w:rPr>
        <w:t xml:space="preserve"> </w:t>
      </w:r>
      <w:r w:rsidRPr="007A6D8D">
        <w:rPr>
          <w:rStyle w:val="LS2Attribute"/>
          <w:lang w:val="nb-NO"/>
        </w:rPr>
        <w:t>@fullført</w:t>
      </w:r>
      <w:r w:rsidRPr="00211DAE">
        <w:rPr>
          <w:rStyle w:val="LS2Attribute"/>
          <w:lang w:val="nb-NO"/>
        </w:rPr>
        <w:t>=</w:t>
      </w:r>
      <w:r w:rsidRPr="00211DAE">
        <w:rPr>
          <w:rStyle w:val="LS2String"/>
          <w:lang w:val="nb-NO"/>
        </w:rPr>
        <w:t>"visEvent"</w:t>
      </w:r>
      <w:r w:rsidRPr="00211DAE">
        <w:rPr>
          <w:rStyle w:val="LS2Attribute"/>
          <w:lang w:val="nb-NO"/>
        </w:rPr>
        <w:t xml:space="preserve"> start=</w:t>
      </w:r>
      <w:r w:rsidRPr="00211DAE">
        <w:rPr>
          <w:rStyle w:val="LS2String"/>
          <w:lang w:val="nb-NO"/>
        </w:rPr>
        <w:t>"0"</w:t>
      </w:r>
      <w:r w:rsidRPr="00211DAE">
        <w:rPr>
          <w:rStyle w:val="LS2Attribute"/>
          <w:lang w:val="nb-NO"/>
        </w:rPr>
        <w:t xml:space="preserve"> slutt=</w:t>
      </w:r>
      <w:r w:rsidRPr="00211DAE">
        <w:rPr>
          <w:rStyle w:val="LS2String"/>
          <w:lang w:val="nb-NO"/>
        </w:rPr>
        <w:t>"4"</w:t>
      </w:r>
      <w:r w:rsidRPr="00211DAE">
        <w:rPr>
          <w:rStyle w:val="LS2Tag"/>
          <w:lang w:val="nb-NO"/>
        </w:rPr>
        <w:t>&gt;&lt;/super-teller&gt;</w:t>
      </w:r>
      <w:r w:rsidRPr="00017038">
        <w:rPr>
          <w:rFonts w:ascii="Consolas" w:hAnsi="Consolas"/>
          <w:lang w:val="nb-NO"/>
        </w:rPr>
        <w:br/>
        <w:t xml:space="preserve">    </w:t>
      </w:r>
      <w:r w:rsidRPr="00211DAE">
        <w:rPr>
          <w:rStyle w:val="LS2Tag"/>
          <w:lang w:val="nb-NO"/>
        </w:rPr>
        <w:t>&lt;super-teller</w:t>
      </w:r>
      <w:r w:rsidRPr="00017038">
        <w:rPr>
          <w:rFonts w:ascii="Consolas" w:hAnsi="Consolas"/>
          <w:lang w:val="nb-NO"/>
        </w:rPr>
        <w:t xml:space="preserve"> </w:t>
      </w:r>
      <w:r w:rsidRPr="007A6D8D">
        <w:rPr>
          <w:rStyle w:val="LS2Attribute"/>
          <w:lang w:val="nb-NO"/>
        </w:rPr>
        <w:t>@fullført</w:t>
      </w:r>
      <w:r w:rsidRPr="00211DAE">
        <w:rPr>
          <w:rStyle w:val="LS2Attribute"/>
          <w:lang w:val="nb-NO"/>
        </w:rPr>
        <w:t>=</w:t>
      </w:r>
      <w:r w:rsidRPr="00211DAE">
        <w:rPr>
          <w:rStyle w:val="LS2String"/>
          <w:lang w:val="nb-NO"/>
        </w:rPr>
        <w:t>"visEvent"</w:t>
      </w:r>
      <w:r w:rsidRPr="00211DAE">
        <w:rPr>
          <w:rStyle w:val="LS2Attribute"/>
          <w:lang w:val="nb-NO"/>
        </w:rPr>
        <w:t xml:space="preserve"> start=</w:t>
      </w:r>
      <w:r w:rsidRPr="00211DAE">
        <w:rPr>
          <w:rStyle w:val="LS2String"/>
          <w:lang w:val="nb-NO"/>
        </w:rPr>
        <w:t>"0"</w:t>
      </w:r>
      <w:r w:rsidRPr="00211DAE">
        <w:rPr>
          <w:rStyle w:val="LS2Attribute"/>
          <w:lang w:val="nb-NO"/>
        </w:rPr>
        <w:t xml:space="preserve"> slutt=</w:t>
      </w:r>
      <w:r w:rsidRPr="00211DAE">
        <w:rPr>
          <w:rStyle w:val="LS2String"/>
          <w:lang w:val="nb-NO"/>
        </w:rPr>
        <w:t>"5"</w:t>
      </w:r>
      <w:r w:rsidRPr="00211DAE">
        <w:rPr>
          <w:rStyle w:val="LS2Tag"/>
          <w:lang w:val="nb-NO"/>
        </w:rPr>
        <w:t>&gt;&lt;/super-teller&gt;</w:t>
      </w:r>
      <w:r w:rsidRPr="00017038">
        <w:rPr>
          <w:rFonts w:ascii="Consolas" w:hAnsi="Consolas"/>
          <w:lang w:val="nb-NO"/>
        </w:rPr>
        <w:br/>
      </w:r>
      <w:r w:rsidRPr="00211DAE">
        <w:rPr>
          <w:rStyle w:val="LS2Tag"/>
          <w:lang w:val="nb-NO"/>
        </w:rPr>
        <w: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2742"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start</w:t>
      </w:r>
      <w:r w:rsidRPr="00017038">
        <w:rPr>
          <w:rFonts w:ascii="Consolas" w:hAnsi="Consolas"/>
          <w:lang w:val="nb-NO"/>
        </w:rPr>
        <w:t>', '</w:t>
      </w:r>
      <w:r w:rsidRPr="00211DAE">
        <w:rPr>
          <w:rStyle w:val="LS2String"/>
          <w:lang w:val="nb-NO"/>
        </w:rPr>
        <w:t>slutt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tell()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.teller </w:t>
      </w:r>
      <w:r w:rsidRPr="00211DAE">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.slutt)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fullført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.teller);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743" w:author="Terje Kolderup" w:date="2020-01-29T10:02: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.start;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7A6D8D">
        <w:rPr>
          <w:rStyle w:val="LS2String"/>
          <w:lang w:val="nb-NO"/>
        </w:rPr>
        <w:t>`&lt;div&gt;</w:t>
      </w:r>
      <w:r w:rsidRPr="00017038">
        <w:rPr>
          <w:rFonts w:ascii="Consolas" w:hAnsi="Consolas"/>
          <w:lang w:val="nb-NO"/>
        </w:rPr>
        <w:br/>
      </w:r>
      <w:r w:rsidR="002E5BC6" w:rsidRPr="007A6D8D">
        <w:rPr>
          <w:rStyle w:val="LS2String"/>
          <w:lang w:val="nb-NO"/>
        </w:rPr>
        <w:t xml:space="preserve">         </w:t>
      </w:r>
      <w:r w:rsidRPr="007A6D8D">
        <w:rPr>
          <w:rStyle w:val="LS2String"/>
          <w:lang w:val="nb-NO"/>
        </w:rPr>
        <w:t xml:space="preserve">        &lt;div id="teller"&gt;{{ teller }}&lt;/div&gt;</w:t>
      </w:r>
      <w:r w:rsidRPr="00017038">
        <w:rPr>
          <w:rFonts w:ascii="Consolas" w:hAnsi="Consolas"/>
          <w:lang w:val="nb-NO"/>
        </w:rPr>
        <w:br/>
      </w:r>
      <w:r w:rsidRPr="007A6D8D">
        <w:rPr>
          <w:rStyle w:val="LS2String"/>
          <w:lang w:val="nb-NO"/>
        </w:rPr>
        <w:t xml:space="preserve">        </w:t>
      </w:r>
      <w:r w:rsidR="002E5BC6" w:rsidRPr="007A6D8D">
        <w:rPr>
          <w:rStyle w:val="LS2String"/>
          <w:lang w:val="nb-NO"/>
        </w:rPr>
        <w:t xml:space="preserve">         </w:t>
      </w:r>
      <w:r w:rsidRPr="007A6D8D">
        <w:rPr>
          <w:rStyle w:val="LS2String"/>
          <w:lang w:val="nb-NO"/>
        </w:rPr>
        <w:t>&lt;button @click="tell"&gt;+&lt;/button&gt;</w:t>
      </w:r>
      <w:r w:rsidRPr="00017038">
        <w:rPr>
          <w:rFonts w:ascii="Consolas" w:hAnsi="Consolas"/>
          <w:lang w:val="nb-NO"/>
        </w:rPr>
        <w:br/>
      </w:r>
      <w:r w:rsidRPr="007A6D8D">
        <w:rPr>
          <w:rStyle w:val="LS2String"/>
          <w:lang w:val="nb-NO"/>
        </w:rPr>
        <w:t xml:space="preserve">        </w:t>
      </w:r>
      <w:r w:rsidR="002E5BC6" w:rsidRPr="007A6D8D">
        <w:rPr>
          <w:rStyle w:val="LS2String"/>
          <w:lang w:val="nb-NO"/>
        </w:rPr>
        <w:t xml:space="preserve">     </w:t>
      </w:r>
      <w:r w:rsidRPr="007A6D8D">
        <w:rPr>
          <w:rStyle w:val="LS2String"/>
          <w:lang w:val="nb-NO"/>
        </w:rPr>
        <w:t>&lt;/div&gt;`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7A6D8D">
        <w:rPr>
          <w:rStyle w:val="LS2Attribute"/>
          <w:lang w:val="nb-NO"/>
        </w:rPr>
        <w:t>el</w:t>
      </w:r>
      <w:r w:rsidRPr="00017038">
        <w:rPr>
          <w:rFonts w:ascii="Consolas" w:hAnsi="Consolas"/>
          <w:lang w:val="nb-NO"/>
        </w:rPr>
        <w:t>: '</w:t>
      </w:r>
      <w:r w:rsidRPr="00211DAE">
        <w:rPr>
          <w:rStyle w:val="LS2String"/>
          <w:lang w:val="nb-NO"/>
        </w:rPr>
        <w:t>#app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visEvent(event) {</w:t>
      </w:r>
      <w:r w:rsidRPr="00017038">
        <w:rPr>
          <w:rFonts w:ascii="Consolas" w:hAnsi="Consolas"/>
          <w:lang w:val="nb-NO"/>
        </w:rPr>
        <w:br/>
        <w:t xml:space="preserve">                console.log('</w:t>
      </w:r>
      <w:r w:rsidRPr="00211DAE">
        <w:rPr>
          <w:rStyle w:val="LS2String"/>
          <w:lang w:val="nb-NO"/>
        </w:rPr>
        <w:t xml:space="preserve">Mottatt fullført: </w:t>
      </w:r>
      <w:r w:rsidRPr="00017038">
        <w:rPr>
          <w:rFonts w:ascii="Consolas" w:hAnsi="Consolas"/>
          <w:lang w:val="nb-NO"/>
        </w:rPr>
        <w:t>', event);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674D6DE9" w14:textId="77777777" w:rsidR="00291DB3" w:rsidRPr="00211DAE" w:rsidRDefault="007B48DD" w:rsidP="00435552">
      <w:pPr>
        <w:pStyle w:val="m1tt"/>
      </w:pPr>
      <w:bookmarkStart w:id="2744" w:name="vue-filer-webpack-og-node.js"/>
      <w:bookmarkStart w:id="2745" w:name="_Toc29047949"/>
      <w:r w:rsidRPr="00211DAE">
        <w:t>Vue-filer, Webpack og Node.js</w:t>
      </w:r>
      <w:bookmarkEnd w:id="2744"/>
      <w:bookmarkEnd w:id="2745"/>
    </w:p>
    <w:p w14:paraId="207E6282" w14:textId="23772D94" w:rsidR="00291DB3" w:rsidRPr="00211DAE" w:rsidRDefault="007B48DD" w:rsidP="00C628A3">
      <w:pPr>
        <w:pStyle w:val="b1af-f"/>
      </w:pPr>
      <w:r w:rsidRPr="00211DAE">
        <w:t>Når vi er flinke og modulariserer koden vår ved å lage komponenter, blir den teknikken vi har lært til nå</w:t>
      </w:r>
      <w:r w:rsidR="00F91EAC">
        <w:t>,</w:t>
      </w:r>
      <w:r w:rsidRPr="00211DAE">
        <w:t xml:space="preserve"> litt for omstendelig. De fleste som bruker Vue (eller et annet SPA-rammeverk) i jobb, bruker et byggesystem som gjør at man får bruke en enklere og bedre syntaks</w:t>
      </w:r>
      <w:r w:rsidR="00F91EAC">
        <w:t>,</w:t>
      </w:r>
      <w:r w:rsidRPr="00211DAE">
        <w:t xml:space="preserve"> som så oversettes til </w:t>
      </w:r>
      <w:r w:rsidR="00A03F38">
        <w:t>JavaScript</w:t>
      </w:r>
      <w:r w:rsidRPr="00211DAE">
        <w:t xml:space="preserve"> som forstås av nettleseren.</w:t>
      </w:r>
    </w:p>
    <w:p w14:paraId="2B95C70E" w14:textId="3DD9F754" w:rsidR="00291DB3" w:rsidRPr="00211DAE" w:rsidRDefault="007B48DD" w:rsidP="00B179A8">
      <w:pPr>
        <w:pStyle w:val="b1af"/>
      </w:pPr>
      <w:r w:rsidRPr="00211DAE">
        <w:t xml:space="preserve">I et slikt byggesystem brukes vanligvis Node.js og en </w:t>
      </w:r>
      <w:r w:rsidRPr="00FE1A1D">
        <w:rPr>
          <w:rStyle w:val="LS2Kursiv"/>
        </w:rPr>
        <w:t>bundler</w:t>
      </w:r>
      <w:r w:rsidRPr="00211DAE">
        <w:t xml:space="preserve">, for eksempel Webpack. Node.js er et </w:t>
      </w:r>
      <w:r w:rsidR="00A03F38">
        <w:t>JavaScript</w:t>
      </w:r>
      <w:r w:rsidRPr="00211DAE">
        <w:t xml:space="preserve">-kjøretidsmiljø. Det kan erstatte nettleseren i den forstand at du ved hjelp av Node </w:t>
      </w:r>
      <w:r w:rsidR="00E32197" w:rsidRPr="00211DAE">
        <w:t xml:space="preserve">for eksempel </w:t>
      </w:r>
      <w:r w:rsidRPr="00211DAE">
        <w:t xml:space="preserve">kan starte et </w:t>
      </w:r>
      <w:r w:rsidR="00A03F38">
        <w:t>JavaScript</w:t>
      </w:r>
      <w:r w:rsidRPr="00211DAE">
        <w:t>-program på kommandolinjen.</w:t>
      </w:r>
    </w:p>
    <w:p w14:paraId="2C0235E9" w14:textId="35CC7557" w:rsidR="00291DB3" w:rsidRPr="00211DAE" w:rsidRDefault="007B48DD" w:rsidP="00B179A8">
      <w:pPr>
        <w:pStyle w:val="b1af"/>
      </w:pPr>
      <w:r w:rsidRPr="00211DAE">
        <w:t xml:space="preserve">La oss først bli litt kjent med Node. Last ned Node fra </w:t>
      </w:r>
      <w:r w:rsidRPr="00BA15F5">
        <w:t>nodejs.org/en/download/</w:t>
      </w:r>
      <w:r w:rsidRPr="00211DAE">
        <w:t xml:space="preserve">, og installer. Nå kan du kjøre </w:t>
      </w:r>
      <w:r w:rsidR="00A03F38">
        <w:t>JavaScript</w:t>
      </w:r>
      <w:r w:rsidRPr="00211DAE">
        <w:t xml:space="preserve"> fra kommandolinjen! Lagre litt </w:t>
      </w:r>
      <w:r w:rsidR="00A03F38">
        <w:t>JavaScript</w:t>
      </w:r>
      <w:r w:rsidRPr="00211DAE">
        <w:t xml:space="preserve">-kode i en fil </w:t>
      </w:r>
      <w:r w:rsidRPr="00605EC9">
        <w:rPr>
          <w:rStyle w:val="LS2CodeBodytext"/>
        </w:rPr>
        <w:t>hallo.js</w:t>
      </w:r>
      <w:r w:rsidRPr="00211DAE">
        <w:t xml:space="preserve">, for eksempel </w:t>
      </w:r>
      <w:r w:rsidRPr="00605EC9">
        <w:rPr>
          <w:rStyle w:val="LS2CodeBodytext"/>
        </w:rPr>
        <w:t>console.log('Hallo');</w:t>
      </w:r>
      <w:r w:rsidRPr="00211DAE">
        <w:t xml:space="preserve">. Kjør så </w:t>
      </w:r>
      <w:r w:rsidRPr="00605EC9">
        <w:rPr>
          <w:rStyle w:val="LS2CodeBodytext"/>
        </w:rPr>
        <w:t>node hallo.js</w:t>
      </w:r>
      <w:r w:rsidRPr="00211DAE">
        <w:t xml:space="preserve"> fra kommandolinjen, og du skal få tekste</w:t>
      </w:r>
      <w:r w:rsidRPr="00605EC9">
        <w:t>n</w:t>
      </w:r>
      <w:r w:rsidR="009F2BF4" w:rsidRPr="00605EC9">
        <w:t xml:space="preserve"> </w:t>
      </w:r>
      <w:r w:rsidR="009F2BF4" w:rsidRPr="00605EC9">
        <w:rPr>
          <w:rStyle w:val="LS2CodeBodytext"/>
        </w:rPr>
        <w:t>'Hallo'</w:t>
      </w:r>
      <w:r w:rsidRPr="00211DAE">
        <w:t xml:space="preserve"> som svar.</w:t>
      </w:r>
    </w:p>
    <w:p w14:paraId="6BDAEC9B" w14:textId="76BA974C" w:rsidR="00291DB3" w:rsidRPr="00211DAE" w:rsidRDefault="007B48DD" w:rsidP="00B179A8">
      <w:pPr>
        <w:pStyle w:val="b1af"/>
      </w:pPr>
      <w:r w:rsidRPr="00211DAE">
        <w:lastRenderedPageBreak/>
        <w:t xml:space="preserve">En av de store fordelene med Node er pakkehåndtereren </w:t>
      </w:r>
      <w:r w:rsidR="00E32197">
        <w:t>N</w:t>
      </w:r>
      <w:r w:rsidR="00E32197" w:rsidRPr="00211DAE">
        <w:t xml:space="preserve">ode </w:t>
      </w:r>
      <w:r w:rsidR="00E32197">
        <w:t>p</w:t>
      </w:r>
      <w:r w:rsidR="00E32197" w:rsidRPr="00211DAE">
        <w:t xml:space="preserve">acket </w:t>
      </w:r>
      <w:r w:rsidR="00E32197">
        <w:t>m</w:t>
      </w:r>
      <w:r w:rsidR="00E32197" w:rsidRPr="00211DAE">
        <w:t xml:space="preserve">anager </w:t>
      </w:r>
      <w:r w:rsidR="00E32197">
        <w:t>(</w:t>
      </w:r>
      <w:r w:rsidRPr="00211DAE">
        <w:t>NPM</w:t>
      </w:r>
      <w:r w:rsidR="00E32197">
        <w:t>)</w:t>
      </w:r>
      <w:r w:rsidRPr="00211DAE">
        <w:t xml:space="preserve">. Den gjør det enkelt </w:t>
      </w:r>
      <w:r w:rsidR="00E32197">
        <w:t>å</w:t>
      </w:r>
      <w:r w:rsidRPr="00211DAE">
        <w:t xml:space="preserve"> laste ned og bruke eksterne biblioteker</w:t>
      </w:r>
      <w:r w:rsidR="00ED5E2D">
        <w:t xml:space="preserve"> </w:t>
      </w:r>
      <w:r w:rsidRPr="00211DAE">
        <w:t>og sette dem opp riktig for bruk via Node. Webpack kan så oversette og koble alt sammen så det fungerer på riktig måte også for web.</w:t>
      </w:r>
    </w:p>
    <w:p w14:paraId="48B3E2A8" w14:textId="6F4B2662" w:rsidR="00291DB3" w:rsidRPr="00211DAE" w:rsidRDefault="007B48DD" w:rsidP="00B179A8">
      <w:pPr>
        <w:pStyle w:val="b1af"/>
      </w:pPr>
      <w:r w:rsidRPr="00211DAE">
        <w:t xml:space="preserve">Vi kan bruke </w:t>
      </w:r>
      <w:r w:rsidR="00E32197">
        <w:t>npm</w:t>
      </w:r>
      <w:r w:rsidR="00E32197" w:rsidRPr="00211DAE">
        <w:t xml:space="preserve"> </w:t>
      </w:r>
      <w:r w:rsidRPr="00211DAE">
        <w:t>til å laste ned og installere Vue-verktøy vi trenger. Kjør dette i kommandolinjevinduet:</w:t>
      </w:r>
    </w:p>
    <w:p w14:paraId="380B13AF" w14:textId="77777777" w:rsidR="00291DB3" w:rsidRPr="00017038" w:rsidRDefault="007B48DD" w:rsidP="00EF36C2">
      <w:pPr>
        <w:pStyle w:val="eks1aff"/>
        <w:rPr>
          <w:rFonts w:ascii="Consolas" w:hAnsi="Consolas"/>
          <w:lang w:val="nb-NO"/>
        </w:rPr>
      </w:pPr>
      <w:r w:rsidRPr="00017038">
        <w:rPr>
          <w:rFonts w:ascii="Consolas" w:hAnsi="Consolas"/>
          <w:lang w:val="nb-NO"/>
        </w:rPr>
        <w:t>npm install -g @vue/cli</w:t>
      </w:r>
      <w:r w:rsidRPr="00017038">
        <w:rPr>
          <w:rFonts w:ascii="Consolas" w:hAnsi="Consolas"/>
          <w:lang w:val="nb-NO"/>
        </w:rPr>
        <w:br/>
        <w:t>npm install -g @vue/cli-init</w:t>
      </w:r>
    </w:p>
    <w:p w14:paraId="1BFEF373" w14:textId="310C6D79" w:rsidR="00291DB3" w:rsidRPr="00211DAE" w:rsidRDefault="007B48DD" w:rsidP="00EF36C2">
      <w:pPr>
        <w:pStyle w:val="b1aff"/>
      </w:pPr>
      <w:r w:rsidRPr="00211DAE">
        <w:t>Navnet på pakkene vi ber om</w:t>
      </w:r>
      <w:r w:rsidR="00E32197">
        <w:t>,</w:t>
      </w:r>
      <w:r w:rsidRPr="00211DAE">
        <w:t xml:space="preserve"> er </w:t>
      </w:r>
      <w:r w:rsidRPr="00CD2241">
        <w:rPr>
          <w:rStyle w:val="LS2CodeBodytext"/>
        </w:rPr>
        <w:t>@vue/cli</w:t>
      </w:r>
      <w:r w:rsidRPr="00211DAE">
        <w:t xml:space="preserve"> og </w:t>
      </w:r>
      <w:r w:rsidRPr="00CD2241">
        <w:rPr>
          <w:rStyle w:val="LS2CodeBodytext"/>
        </w:rPr>
        <w:t>@vue/cli-init</w:t>
      </w:r>
      <w:r w:rsidR="00E32197">
        <w:t>.</w:t>
      </w:r>
      <w:r w:rsidRPr="00211DAE">
        <w:t xml:space="preserve"> </w:t>
      </w:r>
      <w:r w:rsidRPr="00CD2241">
        <w:rPr>
          <w:rStyle w:val="LS2CodeBodytext"/>
        </w:rPr>
        <w:t>-g</w:t>
      </w:r>
      <w:r w:rsidRPr="00211DAE">
        <w:t xml:space="preserve"> betyr</w:t>
      </w:r>
      <w:r w:rsidR="00741CE8">
        <w:t xml:space="preserve"> </w:t>
      </w:r>
      <w:r w:rsidR="00741CE8" w:rsidRPr="008130AD">
        <w:t>«</w:t>
      </w:r>
      <w:r w:rsidRPr="00211DAE">
        <w:t>global</w:t>
      </w:r>
      <w:r w:rsidR="00B10D65">
        <w:t>»</w:t>
      </w:r>
      <w:r w:rsidRPr="00211DAE">
        <w:t>, og det vil si at de skal installeres på datamaskinen</w:t>
      </w:r>
      <w:r w:rsidR="00ED5E2D">
        <w:t xml:space="preserve"> – </w:t>
      </w:r>
      <w:r w:rsidRPr="00211DAE">
        <w:t>og ikke bare i ett bestemt prosjekt.</w:t>
      </w:r>
    </w:p>
    <w:p w14:paraId="1ECE3236" w14:textId="44D075C7" w:rsidR="00291DB3" w:rsidRPr="00211DAE" w:rsidRDefault="007B48DD" w:rsidP="00B179A8">
      <w:pPr>
        <w:pStyle w:val="b1af"/>
      </w:pPr>
      <w:r w:rsidRPr="00211DAE">
        <w:t xml:space="preserve">Nå har vi Vue sitt kommandolinjegrensesnitt klart til bruk. Kommandoen under oppretter et nytt Vue-prosjekt </w:t>
      </w:r>
      <w:r w:rsidR="00DC6B6A">
        <w:t>v</w:t>
      </w:r>
      <w:r w:rsidRPr="00211DAE">
        <w:t xml:space="preserve">ed navn </w:t>
      </w:r>
      <w:r w:rsidRPr="00605EC9">
        <w:rPr>
          <w:rStyle w:val="LS2CodeBodytext"/>
        </w:rPr>
        <w:t>vuetest</w:t>
      </w:r>
      <w:r w:rsidRPr="00211DAE">
        <w:t>:</w:t>
      </w:r>
    </w:p>
    <w:p w14:paraId="6768F444" w14:textId="77777777" w:rsidR="00291DB3" w:rsidRPr="00017038" w:rsidRDefault="007B48DD" w:rsidP="00EF36C2">
      <w:pPr>
        <w:pStyle w:val="eks1aff"/>
        <w:rPr>
          <w:rFonts w:ascii="Consolas" w:hAnsi="Consolas"/>
          <w:lang w:val="nb-NO"/>
        </w:rPr>
      </w:pPr>
      <w:r w:rsidRPr="00017038">
        <w:rPr>
          <w:rFonts w:ascii="Consolas" w:hAnsi="Consolas"/>
          <w:lang w:val="nb-NO"/>
        </w:rPr>
        <w:t>vue init webpack vuetest</w:t>
      </w:r>
    </w:p>
    <w:p w14:paraId="406FCCD0" w14:textId="0C431D53" w:rsidR="00291DB3" w:rsidRPr="00211DAE" w:rsidRDefault="007B48DD" w:rsidP="00EF36C2">
      <w:pPr>
        <w:pStyle w:val="b1aff"/>
      </w:pPr>
      <w:r w:rsidRPr="00211DAE">
        <w:t>Du får nå en rekke spørsmål om hva du vil legge til i applikasjonen din. Trykk enter for default-valg</w:t>
      </w:r>
      <w:r w:rsidR="00E32197">
        <w:t>,</w:t>
      </w:r>
      <w:r w:rsidR="00ED5E2D">
        <w:t xml:space="preserve"> </w:t>
      </w:r>
      <w:r w:rsidRPr="00211DAE">
        <w:t>med unntak av ESLint og tester, som du kan svare nei på.</w:t>
      </w:r>
    </w:p>
    <w:p w14:paraId="1C1127EC" w14:textId="77777777" w:rsidR="00291DB3" w:rsidRPr="00017038" w:rsidRDefault="007B48DD" w:rsidP="00EF36C2">
      <w:pPr>
        <w:pStyle w:val="eks1aff"/>
        <w:rPr>
          <w:rFonts w:ascii="Consolas" w:hAnsi="Consolas"/>
          <w:lang w:val="nb-NO"/>
        </w:rPr>
      </w:pPr>
      <w:r w:rsidRPr="00017038">
        <w:rPr>
          <w:rFonts w:ascii="Consolas" w:hAnsi="Consolas"/>
        </w:rPr>
        <w:t xml:space="preserve">? Project name </w:t>
      </w:r>
      <w:proofErr w:type="spellStart"/>
      <w:r w:rsidRPr="00017038">
        <w:rPr>
          <w:rFonts w:ascii="Consolas" w:hAnsi="Consolas"/>
        </w:rPr>
        <w:t>vuetest</w:t>
      </w:r>
      <w:proofErr w:type="spellEnd"/>
      <w:r w:rsidRPr="00017038">
        <w:rPr>
          <w:rFonts w:ascii="Consolas" w:hAnsi="Consolas"/>
        </w:rPr>
        <w:br/>
        <w:t>? Project description A Vue.js project</w:t>
      </w:r>
      <w:r w:rsidRPr="00017038">
        <w:rPr>
          <w:rFonts w:ascii="Consolas" w:hAnsi="Consolas"/>
        </w:rPr>
        <w:br/>
        <w:t xml:space="preserve">? Author Terje Kolderup </w:t>
      </w:r>
      <w:r w:rsidRPr="00017038">
        <w:rPr>
          <w:rFonts w:ascii="Consolas" w:hAnsi="Consolas"/>
        </w:rPr>
        <w:br/>
        <w:t>? Vue build standalone</w:t>
      </w:r>
      <w:r w:rsidRPr="00017038">
        <w:rPr>
          <w:rFonts w:ascii="Consolas" w:hAnsi="Consolas"/>
        </w:rPr>
        <w:br/>
        <w:t xml:space="preserve">? Install </w:t>
      </w:r>
      <w:proofErr w:type="spellStart"/>
      <w:r w:rsidRPr="00017038">
        <w:rPr>
          <w:rFonts w:ascii="Consolas" w:hAnsi="Consolas"/>
        </w:rPr>
        <w:t>vue</w:t>
      </w:r>
      <w:proofErr w:type="spellEnd"/>
      <w:r w:rsidRPr="00017038">
        <w:rPr>
          <w:rFonts w:ascii="Consolas" w:hAnsi="Consolas"/>
        </w:rPr>
        <w:t>-router? Yes</w:t>
      </w:r>
      <w:r w:rsidRPr="00017038">
        <w:rPr>
          <w:rFonts w:ascii="Consolas" w:hAnsi="Consolas"/>
        </w:rPr>
        <w:br/>
        <w:t xml:space="preserve">? Use </w:t>
      </w:r>
      <w:proofErr w:type="spellStart"/>
      <w:r w:rsidRPr="00017038">
        <w:rPr>
          <w:rFonts w:ascii="Consolas" w:hAnsi="Consolas"/>
        </w:rPr>
        <w:t>ESLint</w:t>
      </w:r>
      <w:proofErr w:type="spellEnd"/>
      <w:r w:rsidRPr="00017038">
        <w:rPr>
          <w:rFonts w:ascii="Consolas" w:hAnsi="Consolas"/>
        </w:rPr>
        <w:t xml:space="preserve"> to lint your code? No</w:t>
      </w:r>
      <w:r w:rsidRPr="00017038">
        <w:rPr>
          <w:rFonts w:ascii="Consolas" w:hAnsi="Consolas"/>
        </w:rPr>
        <w:br/>
        <w:t>? Set up unit tests No</w:t>
      </w:r>
      <w:r w:rsidRPr="00017038">
        <w:rPr>
          <w:rFonts w:ascii="Consolas" w:hAnsi="Consolas"/>
        </w:rPr>
        <w:br/>
        <w:t xml:space="preserve">? Setup e2e tests with </w:t>
      </w:r>
      <w:proofErr w:type="spellStart"/>
      <w:r w:rsidRPr="00017038">
        <w:rPr>
          <w:rFonts w:ascii="Consolas" w:hAnsi="Consolas"/>
        </w:rPr>
        <w:t>Nightwatch</w:t>
      </w:r>
      <w:proofErr w:type="spellEnd"/>
      <w:r w:rsidRPr="00017038">
        <w:rPr>
          <w:rFonts w:ascii="Consolas" w:hAnsi="Consolas"/>
        </w:rPr>
        <w:t>? No</w:t>
      </w:r>
      <w:r w:rsidRPr="00017038">
        <w:rPr>
          <w:rFonts w:ascii="Consolas" w:hAnsi="Consolas"/>
        </w:rPr>
        <w:br/>
        <w:t>? Should we run `</w:t>
      </w:r>
      <w:proofErr w:type="spellStart"/>
      <w:r w:rsidRPr="00017038">
        <w:rPr>
          <w:rFonts w:ascii="Consolas" w:hAnsi="Consolas"/>
        </w:rPr>
        <w:t>npm</w:t>
      </w:r>
      <w:proofErr w:type="spellEnd"/>
      <w:r w:rsidRPr="00017038">
        <w:rPr>
          <w:rFonts w:ascii="Consolas" w:hAnsi="Consolas"/>
        </w:rPr>
        <w:t xml:space="preserve"> install` for you after the project has been created? </w:t>
      </w:r>
      <w:r w:rsidRPr="00017038">
        <w:rPr>
          <w:rFonts w:ascii="Consolas" w:hAnsi="Consolas"/>
          <w:lang w:val="nb-NO"/>
        </w:rPr>
        <w:t>(recommended) npm</w:t>
      </w:r>
    </w:p>
    <w:p w14:paraId="593552D6" w14:textId="0139CFA5" w:rsidR="00291DB3" w:rsidRPr="00211DAE" w:rsidRDefault="007B48DD" w:rsidP="004B1963">
      <w:pPr>
        <w:pStyle w:val="b1aff"/>
        <w:spacing w:after="200"/>
      </w:pPr>
      <w:r w:rsidRPr="00211DAE">
        <w:t>I mappen som lage</w:t>
      </w:r>
      <w:r w:rsidR="00E32197">
        <w:t>s,</w:t>
      </w:r>
      <w:r w:rsidRPr="00211DAE">
        <w:t xml:space="preserve"> får du en</w:t>
      </w:r>
      <w:r w:rsidR="00E32197">
        <w:t xml:space="preserve"> </w:t>
      </w:r>
      <w:r w:rsidRPr="00211DAE">
        <w:t>del filer og undermapper. Under er en kort forklaring av disse.</w:t>
      </w:r>
    </w:p>
    <w:tbl>
      <w:tblPr>
        <w:tblW w:w="9742" w:type="dxa"/>
        <w:tblCellMar>
          <w:top w:w="40" w:type="dxa"/>
          <w:bottom w:w="40" w:type="dxa"/>
        </w:tblCellMar>
        <w:tblLook w:val="04A0" w:firstRow="1" w:lastRow="0" w:firstColumn="1" w:lastColumn="0" w:noHBand="0" w:noVBand="1"/>
      </w:tblPr>
      <w:tblGrid>
        <w:gridCol w:w="1876"/>
        <w:gridCol w:w="7866"/>
      </w:tblGrid>
      <w:tr w:rsidR="004B1963" w:rsidRPr="00CC5D44" w14:paraId="65362BD3" w14:textId="77777777" w:rsidTr="004B1963">
        <w:tc>
          <w:tcPr>
            <w:tcW w:w="1666" w:type="dxa"/>
          </w:tcPr>
          <w:p w14:paraId="4BF4D3BD" w14:textId="77777777" w:rsidR="004B1963" w:rsidRPr="004B1963" w:rsidRDefault="004B1963">
            <w:pPr>
              <w:pStyle w:val="b1af"/>
              <w:pPrChange w:id="2746" w:author="Terje Kolderup" w:date="2020-01-24T10:28:00Z">
                <w:pPr>
                  <w:pStyle w:val="b1af-f"/>
                </w:pPr>
              </w:pPrChange>
            </w:pPr>
            <w:r w:rsidRPr="009B6F0C">
              <w:rPr>
                <w:rStyle w:val="LS2Fet"/>
              </w:rPr>
              <w:t>.</w:t>
            </w:r>
            <w:r w:rsidRPr="005E5706">
              <w:rPr>
                <w:rStyle w:val="LS2CodeBodytext"/>
                <w:rPrChange w:id="2747" w:author="Terje Kolderup" w:date="2020-01-24T10:28:00Z">
                  <w:rPr>
                    <w:rStyle w:val="LS2Fet"/>
                  </w:rPr>
                </w:rPrChange>
              </w:rPr>
              <w:t>gitignore</w:t>
            </w:r>
          </w:p>
        </w:tc>
        <w:tc>
          <w:tcPr>
            <w:tcW w:w="8076" w:type="dxa"/>
          </w:tcPr>
          <w:p w14:paraId="0A6BD0CE" w14:textId="77777777" w:rsidR="004B1963" w:rsidRPr="004B1963" w:rsidRDefault="004B1963" w:rsidP="004B1963">
            <w:pPr>
              <w:pStyle w:val="b1af-f"/>
            </w:pPr>
            <w:r w:rsidRPr="004B1963">
              <w:t>konfigurasjonsfil som angir hvilke filer som ikke skal sjekkes inn på GIT</w:t>
            </w:r>
          </w:p>
        </w:tc>
      </w:tr>
      <w:tr w:rsidR="004B1963" w:rsidRPr="004B1963" w14:paraId="45D630EA" w14:textId="77777777" w:rsidTr="004B1963">
        <w:tc>
          <w:tcPr>
            <w:tcW w:w="1666" w:type="dxa"/>
          </w:tcPr>
          <w:p w14:paraId="6A3C384F" w14:textId="77777777" w:rsidR="004B1963" w:rsidRPr="004B1963" w:rsidRDefault="004B1963">
            <w:pPr>
              <w:pStyle w:val="b1af"/>
              <w:pPrChange w:id="2748"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49" w:author="Terje Kolderup" w:date="2020-01-24T10:28:00Z">
                  <w:rPr>
                    <w:rStyle w:val="LS2Fet"/>
                  </w:rPr>
                </w:rPrChange>
              </w:rPr>
              <w:t>build</w:t>
            </w:r>
          </w:p>
        </w:tc>
        <w:tc>
          <w:tcPr>
            <w:tcW w:w="8076" w:type="dxa"/>
          </w:tcPr>
          <w:p w14:paraId="234915CD"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 med konfigurasjonsfiler</w:t>
            </w:r>
          </w:p>
        </w:tc>
      </w:tr>
      <w:tr w:rsidR="004B1963" w:rsidRPr="004B1963" w14:paraId="2CD8B5AD" w14:textId="77777777" w:rsidTr="004B1963">
        <w:tc>
          <w:tcPr>
            <w:tcW w:w="1666" w:type="dxa"/>
          </w:tcPr>
          <w:p w14:paraId="451F59DF" w14:textId="77777777" w:rsidR="004B1963" w:rsidRPr="004B1963" w:rsidRDefault="004B1963">
            <w:pPr>
              <w:pStyle w:val="b1af"/>
              <w:pPrChange w:id="2750"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51" w:author="Terje Kolderup" w:date="2020-01-24T10:28:00Z">
                  <w:rPr>
                    <w:rStyle w:val="LS2Fet"/>
                  </w:rPr>
                </w:rPrChange>
              </w:rPr>
              <w:t>config</w:t>
            </w:r>
          </w:p>
        </w:tc>
        <w:tc>
          <w:tcPr>
            <w:tcW w:w="8076" w:type="dxa"/>
          </w:tcPr>
          <w:p w14:paraId="5EC7AA2F"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 med konfigurasjonsfiler</w:t>
            </w:r>
          </w:p>
        </w:tc>
      </w:tr>
      <w:tr w:rsidR="004B1963" w:rsidRPr="00CC5D44" w14:paraId="0D67061E" w14:textId="77777777" w:rsidTr="004B1963">
        <w:tc>
          <w:tcPr>
            <w:tcW w:w="1666" w:type="dxa"/>
          </w:tcPr>
          <w:p w14:paraId="10BE7735" w14:textId="77777777" w:rsidR="004B1963" w:rsidRPr="004B1963" w:rsidRDefault="004B1963">
            <w:pPr>
              <w:pStyle w:val="b1af"/>
              <w:pPrChange w:id="2752"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53" w:author="Terje Kolderup" w:date="2020-01-24T10:28:00Z">
                  <w:rPr>
                    <w:rStyle w:val="LS2Fet"/>
                  </w:rPr>
                </w:rPrChange>
              </w:rPr>
              <w:t>index.html</w:t>
            </w:r>
          </w:p>
        </w:tc>
        <w:tc>
          <w:tcPr>
            <w:tcW w:w="8076" w:type="dxa"/>
          </w:tcPr>
          <w:p w14:paraId="75EFD90F"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hoved-HTML-filen til applikasjonen din</w:t>
            </w:r>
          </w:p>
        </w:tc>
      </w:tr>
      <w:tr w:rsidR="004B1963" w:rsidRPr="00CC5D44" w14:paraId="6969BD6A" w14:textId="77777777" w:rsidTr="004B1963">
        <w:tc>
          <w:tcPr>
            <w:tcW w:w="1666" w:type="dxa"/>
          </w:tcPr>
          <w:p w14:paraId="44627581" w14:textId="77777777" w:rsidR="004B1963" w:rsidRPr="004B1963" w:rsidRDefault="004B1963">
            <w:pPr>
              <w:pStyle w:val="b1af"/>
              <w:pPrChange w:id="2754"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55" w:author="Terje Kolderup" w:date="2020-01-24T10:28:00Z">
                  <w:rPr>
                    <w:rStyle w:val="LS2Fet"/>
                  </w:rPr>
                </w:rPrChange>
              </w:rPr>
              <w:t>node_modules</w:t>
            </w:r>
          </w:p>
        </w:tc>
        <w:tc>
          <w:tcPr>
            <w:tcW w:w="8076" w:type="dxa"/>
          </w:tcPr>
          <w:p w14:paraId="1042B015" w14:textId="7B0EADC2" w:rsidR="004B1963" w:rsidRPr="004B1963" w:rsidRDefault="004B1963" w:rsidP="00940F84">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 xml:space="preserve">mappe </w:t>
            </w:r>
            <w:r w:rsidR="00E32197">
              <w:t>der</w:t>
            </w:r>
            <w:r w:rsidR="00E32197" w:rsidRPr="004B1963">
              <w:t xml:space="preserve"> </w:t>
            </w:r>
            <w:r w:rsidRPr="004B1963">
              <w:t xml:space="preserve">alle pakker du laster ned med </w:t>
            </w:r>
            <w:r w:rsidR="00E32197">
              <w:t>npm,</w:t>
            </w:r>
            <w:r w:rsidRPr="004B1963">
              <w:t xml:space="preserve"> havner</w:t>
            </w:r>
          </w:p>
        </w:tc>
      </w:tr>
      <w:tr w:rsidR="004B1963" w:rsidRPr="00D148A9" w14:paraId="0D1B6180" w14:textId="77777777" w:rsidTr="004B1963">
        <w:tc>
          <w:tcPr>
            <w:tcW w:w="1666" w:type="dxa"/>
          </w:tcPr>
          <w:p w14:paraId="189476A8" w14:textId="77777777" w:rsidR="004B1963" w:rsidRPr="004B1963" w:rsidRDefault="004B1963">
            <w:pPr>
              <w:pStyle w:val="b1af"/>
              <w:pPrChange w:id="2756"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57" w:author="Terje Kolderup" w:date="2020-01-24T10:28:00Z">
                  <w:rPr>
                    <w:rStyle w:val="LS2Fet"/>
                  </w:rPr>
                </w:rPrChange>
              </w:rPr>
              <w:t>package.json</w:t>
            </w:r>
          </w:p>
        </w:tc>
        <w:tc>
          <w:tcPr>
            <w:tcW w:w="8076" w:type="dxa"/>
          </w:tcPr>
          <w:p w14:paraId="1298DB22"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 xml:space="preserve">fil som inneholder navn og versjon på alle pakkene du har lastet ned. Kommandoen </w:t>
            </w:r>
            <w:r w:rsidRPr="00B21A25">
              <w:rPr>
                <w:rStyle w:val="LS2CodeBodytext"/>
              </w:rPr>
              <w:t>npm install</w:t>
            </w:r>
            <w:r w:rsidRPr="004B1963">
              <w:t xml:space="preserve"> laster alle ned til mappen node_modules. Den skal derfor ikke pushes til git (dette er beskrevet i .gitignore). Istedenfor kjører man bare </w:t>
            </w:r>
            <w:r w:rsidRPr="00B21A25">
              <w:rPr>
                <w:rStyle w:val="LS2CodeBodytext"/>
              </w:rPr>
              <w:t>npm install</w:t>
            </w:r>
            <w:r w:rsidRPr="004B1963">
              <w:t xml:space="preserve"> for å få ut alle pakkene på en annen pc. </w:t>
            </w:r>
          </w:p>
        </w:tc>
      </w:tr>
      <w:tr w:rsidR="004B1963" w:rsidRPr="00CC5D44" w14:paraId="68EF83EF" w14:textId="77777777" w:rsidTr="004B1963">
        <w:tc>
          <w:tcPr>
            <w:tcW w:w="1666" w:type="dxa"/>
          </w:tcPr>
          <w:p w14:paraId="6E781D2D" w14:textId="77777777" w:rsidR="004B1963" w:rsidRPr="004B1963" w:rsidRDefault="004B1963">
            <w:pPr>
              <w:pStyle w:val="b1af"/>
              <w:pPrChange w:id="2758"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759" w:author="Terje Kolderup" w:date="2020-01-24T10:28:00Z">
                  <w:rPr>
                    <w:rStyle w:val="LS2Fet"/>
                  </w:rPr>
                </w:rPrChange>
              </w:rPr>
              <w:t>src</w:t>
            </w:r>
          </w:p>
        </w:tc>
        <w:tc>
          <w:tcPr>
            <w:tcW w:w="8076" w:type="dxa"/>
          </w:tcPr>
          <w:p w14:paraId="11043199" w14:textId="3D381C88"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w:t>
            </w:r>
            <w:r w:rsidR="00E32197">
              <w:t xml:space="preserve"> som</w:t>
            </w:r>
            <w:r w:rsidRPr="004B1963">
              <w:t xml:space="preserve"> inneholder alle filene til applikasjonen din, med unntak av index.html</w:t>
            </w:r>
          </w:p>
        </w:tc>
      </w:tr>
    </w:tbl>
    <w:p w14:paraId="6D019DFB" w14:textId="2CAB5736" w:rsidR="00291DB3" w:rsidRPr="00211DAE" w:rsidRDefault="00E32197" w:rsidP="004B1963">
      <w:pPr>
        <w:pStyle w:val="b1aff"/>
      </w:pPr>
      <w:r>
        <w:lastRenderedPageBreak/>
        <w:t>Hvis vi vil</w:t>
      </w:r>
      <w:r w:rsidR="007B48DD" w:rsidRPr="00211DAE">
        <w:t xml:space="preserve"> forstå hvordan alt henger sammen, kan vi begynne å nøste i </w:t>
      </w:r>
      <w:r w:rsidR="007B48DD" w:rsidRPr="00CD2241">
        <w:rPr>
          <w:rStyle w:val="LS2CodeBodytext"/>
        </w:rPr>
        <w:t>index.html</w:t>
      </w:r>
      <w:r w:rsidR="007B48DD" w:rsidRPr="00211DAE">
        <w:t>. Den ser slik ut:</w:t>
      </w:r>
    </w:p>
    <w:p w14:paraId="72168C3C" w14:textId="4D36C926" w:rsidR="00291DB3" w:rsidRPr="00017038" w:rsidRDefault="00F57354" w:rsidP="00EF36C2">
      <w:pPr>
        <w:pStyle w:val="eks1aff"/>
        <w:rPr>
          <w:rFonts w:ascii="Consolas" w:hAnsi="Consolas"/>
        </w:rPr>
      </w:pPr>
      <w:r w:rsidRPr="00F57354">
        <w:rPr>
          <w:rStyle w:val="LS2Doctype"/>
        </w:rPr>
        <w:t>&lt;!DOCTYPE html&gt;</w:t>
      </w:r>
      <w:r w:rsidR="007B48DD" w:rsidRPr="00017038">
        <w:rPr>
          <w:rFonts w:ascii="Consolas" w:hAnsi="Consolas"/>
        </w:rPr>
        <w:br/>
      </w:r>
      <w:r w:rsidR="007B48DD">
        <w:rPr>
          <w:rStyle w:val="LS2Tag"/>
        </w:rPr>
        <w:t>&lt;html&gt;</w:t>
      </w:r>
      <w:r w:rsidR="007B48DD" w:rsidRPr="00017038">
        <w:rPr>
          <w:rFonts w:ascii="Consolas" w:hAnsi="Consolas"/>
        </w:rPr>
        <w:br/>
        <w:t xml:space="preserve">  </w:t>
      </w:r>
      <w:r w:rsidR="007B48DD">
        <w:rPr>
          <w:rStyle w:val="LS2Tag"/>
        </w:rPr>
        <w:t>&lt;head&gt;</w:t>
      </w:r>
      <w:r w:rsidR="007B48DD" w:rsidRPr="00017038">
        <w:rPr>
          <w:rFonts w:ascii="Consolas" w:hAnsi="Consolas"/>
        </w:rPr>
        <w:br/>
        <w:t xml:space="preserve">    </w:t>
      </w:r>
      <w:r w:rsidR="007B48DD">
        <w:rPr>
          <w:rStyle w:val="LS2Tag"/>
        </w:rPr>
        <w:t>&lt;meta</w:t>
      </w:r>
      <w:r w:rsidR="007B48DD">
        <w:rPr>
          <w:rStyle w:val="LS2Attribute"/>
        </w:rPr>
        <w:t xml:space="preserve"> charset=</w:t>
      </w:r>
      <w:r w:rsidR="007B48DD">
        <w:rPr>
          <w:rStyle w:val="LS2String"/>
        </w:rPr>
        <w:t>"utf-8"</w:t>
      </w:r>
      <w:r w:rsidR="007B48DD">
        <w:rPr>
          <w:rStyle w:val="LS2Tag"/>
        </w:rPr>
        <w:t>&gt;</w:t>
      </w:r>
      <w:r w:rsidR="007B48DD" w:rsidRPr="00017038">
        <w:rPr>
          <w:rFonts w:ascii="Consolas" w:hAnsi="Consolas"/>
        </w:rPr>
        <w:br/>
        <w:t xml:space="preserve">    </w:t>
      </w:r>
      <w:r w:rsidR="007B48DD">
        <w:rPr>
          <w:rStyle w:val="LS2Tag"/>
        </w:rPr>
        <w:t>&lt;meta</w:t>
      </w:r>
      <w:r w:rsidR="007B48DD">
        <w:rPr>
          <w:rStyle w:val="LS2Attribute"/>
        </w:rPr>
        <w:t xml:space="preserve"> name=</w:t>
      </w:r>
      <w:r w:rsidR="007B48DD">
        <w:rPr>
          <w:rStyle w:val="LS2String"/>
        </w:rPr>
        <w:t>"viewport"</w:t>
      </w:r>
      <w:r w:rsidR="007B48DD">
        <w:rPr>
          <w:rStyle w:val="LS2Attribute"/>
        </w:rPr>
        <w:t xml:space="preserve"> content=</w:t>
      </w:r>
      <w:r w:rsidR="007B48DD">
        <w:rPr>
          <w:rStyle w:val="LS2String"/>
        </w:rPr>
        <w:t>"width=device-</w:t>
      </w:r>
      <w:proofErr w:type="spellStart"/>
      <w:r w:rsidR="007B48DD">
        <w:rPr>
          <w:rStyle w:val="LS2String"/>
        </w:rPr>
        <w:t>width,initial</w:t>
      </w:r>
      <w:proofErr w:type="spellEnd"/>
      <w:r w:rsidR="007B48DD">
        <w:rPr>
          <w:rStyle w:val="LS2String"/>
        </w:rPr>
        <w:t>-scale=1.0"</w:t>
      </w:r>
      <w:r w:rsidR="007B48DD">
        <w:rPr>
          <w:rStyle w:val="LS2Tag"/>
        </w:rPr>
        <w:t>&gt;</w:t>
      </w:r>
      <w:r w:rsidR="007B48DD" w:rsidRPr="00017038">
        <w:rPr>
          <w:rFonts w:ascii="Consolas" w:hAnsi="Consolas"/>
        </w:rPr>
        <w:br/>
        <w:t xml:space="preserve">    </w:t>
      </w:r>
      <w:r w:rsidR="007B48DD">
        <w:rPr>
          <w:rStyle w:val="LS2Tag"/>
        </w:rPr>
        <w:t>&lt;title&gt;</w:t>
      </w:r>
      <w:proofErr w:type="spellStart"/>
      <w:r w:rsidR="007B48DD" w:rsidRPr="00017038">
        <w:rPr>
          <w:rFonts w:ascii="Consolas" w:hAnsi="Consolas"/>
        </w:rPr>
        <w:t>vuetest</w:t>
      </w:r>
      <w:proofErr w:type="spellEnd"/>
      <w:r w:rsidR="007B48DD">
        <w:rPr>
          <w:rStyle w:val="LS2Tag"/>
        </w:rPr>
        <w:t>&lt;/title&gt;</w:t>
      </w:r>
      <w:r w:rsidR="007B48DD" w:rsidRPr="00017038">
        <w:rPr>
          <w:rFonts w:ascii="Consolas" w:hAnsi="Consolas"/>
        </w:rPr>
        <w:br/>
        <w:t xml:space="preserve">  </w:t>
      </w:r>
      <w:r w:rsidR="007B48DD">
        <w:rPr>
          <w:rStyle w:val="LS2Tag"/>
        </w:rPr>
        <w:t>&lt;/head&gt;</w:t>
      </w:r>
      <w:r w:rsidR="007B48DD" w:rsidRPr="00017038">
        <w:rPr>
          <w:rFonts w:ascii="Consolas" w:hAnsi="Consolas"/>
        </w:rPr>
        <w:br/>
        <w:t xml:space="preserve">  </w:t>
      </w:r>
      <w:r w:rsidR="007B48DD">
        <w:rPr>
          <w:rStyle w:val="LS2Tag"/>
        </w:rPr>
        <w:t>&lt;body&gt;</w:t>
      </w:r>
      <w:r w:rsidR="007B48DD" w:rsidRPr="00017038">
        <w:rPr>
          <w:rFonts w:ascii="Consolas" w:hAnsi="Consolas"/>
        </w:rPr>
        <w:br/>
        <w:t xml:space="preserve">    </w:t>
      </w:r>
      <w:r w:rsidR="007B48DD">
        <w:rPr>
          <w:rStyle w:val="LS2Tag"/>
        </w:rPr>
        <w:t>&lt;div</w:t>
      </w:r>
      <w:r w:rsidR="007B48DD">
        <w:rPr>
          <w:rStyle w:val="LS2Attribute"/>
        </w:rPr>
        <w:t xml:space="preserve"> id=</w:t>
      </w:r>
      <w:r w:rsidR="007B48DD">
        <w:rPr>
          <w:rStyle w:val="LS2String"/>
        </w:rPr>
        <w:t>"app"</w:t>
      </w:r>
      <w:r w:rsidR="007B48DD">
        <w:rPr>
          <w:rStyle w:val="LS2Tag"/>
        </w:rPr>
        <w:t>&gt;&lt;/div&gt;</w:t>
      </w:r>
      <w:r w:rsidR="007B48DD" w:rsidRPr="00017038">
        <w:rPr>
          <w:rFonts w:ascii="Consolas" w:hAnsi="Consolas"/>
        </w:rPr>
        <w:br/>
        <w:t xml:space="preserve">    </w:t>
      </w:r>
      <w:r w:rsidR="007B48DD">
        <w:rPr>
          <w:rStyle w:val="LS2Comment"/>
        </w:rPr>
        <w:t>&lt;!-- built files will be auto injected --&gt;</w:t>
      </w:r>
      <w:r w:rsidR="007B48DD" w:rsidRPr="00017038">
        <w:rPr>
          <w:rFonts w:ascii="Consolas" w:hAnsi="Consolas"/>
        </w:rPr>
        <w:br/>
        <w:t xml:space="preserve">  </w:t>
      </w:r>
      <w:r w:rsidR="007B48DD">
        <w:rPr>
          <w:rStyle w:val="LS2Tag"/>
        </w:rPr>
        <w:t>&lt;/body&gt;</w:t>
      </w:r>
      <w:r w:rsidR="007B48DD" w:rsidRPr="00017038">
        <w:rPr>
          <w:rFonts w:ascii="Consolas" w:hAnsi="Consolas"/>
        </w:rPr>
        <w:br/>
      </w:r>
      <w:r w:rsidR="007B48DD">
        <w:rPr>
          <w:rStyle w:val="LS2Tag"/>
        </w:rPr>
        <w:t>&lt;/html&gt;</w:t>
      </w:r>
    </w:p>
    <w:p w14:paraId="660EC2EB" w14:textId="41FE6AAE" w:rsidR="00291DB3" w:rsidRPr="00211DAE" w:rsidRDefault="007B48DD" w:rsidP="00EF36C2">
      <w:pPr>
        <w:pStyle w:val="b1aff"/>
      </w:pPr>
      <w:r w:rsidRPr="00211DAE">
        <w:t xml:space="preserve">Foreløpig ser dette helt vanlig ut. Filen inneholder </w:t>
      </w:r>
      <w:r w:rsidRPr="00CD2241">
        <w:rPr>
          <w:rStyle w:val="LS2CodeBodytext"/>
        </w:rPr>
        <w:t>&lt;div id="app"&gt;</w:t>
      </w:r>
      <w:r w:rsidRPr="00211DAE">
        <w:t xml:space="preserve">, som vi er vant til, men </w:t>
      </w:r>
      <w:r w:rsidR="00A03F38">
        <w:t>JavaScript</w:t>
      </w:r>
      <w:r w:rsidRPr="00211DAE">
        <w:t>-koden som initialiserer Vue</w:t>
      </w:r>
      <w:r w:rsidR="00E32197">
        <w:t>,</w:t>
      </w:r>
      <w:r w:rsidRPr="00211DAE">
        <w:t xml:space="preserve"> mangler. Den ligger i filen </w:t>
      </w:r>
      <w:r w:rsidRPr="00CD2241">
        <w:rPr>
          <w:rStyle w:val="LS2CodeBodytext"/>
        </w:rPr>
        <w:t>App.vue</w:t>
      </w:r>
      <w:r w:rsidRPr="00211DAE">
        <w:t xml:space="preserve"> i mappen </w:t>
      </w:r>
      <w:r w:rsidRPr="00CD2241">
        <w:rPr>
          <w:rStyle w:val="LS2CodeBodytext"/>
        </w:rPr>
        <w:t>src</w:t>
      </w:r>
      <w:r w:rsidRPr="00211DAE">
        <w:t>. I den filen finner vi dette:</w:t>
      </w:r>
    </w:p>
    <w:p w14:paraId="5F58AB94" w14:textId="691E494A" w:rsidR="00291DB3" w:rsidRPr="00017038" w:rsidRDefault="007B48DD" w:rsidP="00EF36C2">
      <w:pPr>
        <w:pStyle w:val="eks1aff"/>
        <w:rPr>
          <w:rFonts w:ascii="Consolas" w:hAnsi="Consolas"/>
        </w:rPr>
      </w:pPr>
      <w:r>
        <w:rPr>
          <w:rStyle w:val="LS2Tag"/>
        </w:rPr>
        <w:t>&lt;template&gt;</w:t>
      </w:r>
      <w:r w:rsidRPr="00017038">
        <w:rPr>
          <w:rFonts w:ascii="Consolas" w:hAnsi="Consolas"/>
        </w:rPr>
        <w:br/>
        <w:t xml:space="preserve">  </w:t>
      </w:r>
      <w:r>
        <w:rPr>
          <w:rStyle w:val="LS2Tag"/>
        </w:rPr>
        <w:t>&lt;div</w:t>
      </w:r>
      <w:r>
        <w:rPr>
          <w:rStyle w:val="LS2Attribute"/>
        </w:rPr>
        <w:t xml:space="preserve"> id=</w:t>
      </w:r>
      <w:r>
        <w:rPr>
          <w:rStyle w:val="LS2String"/>
        </w:rPr>
        <w:t>"app"</w:t>
      </w:r>
      <w:r>
        <w:rPr>
          <w:rStyle w:val="LS2Tag"/>
        </w:rPr>
        <w:t>&gt;</w:t>
      </w:r>
      <w:r w:rsidRPr="00017038">
        <w:rPr>
          <w:rFonts w:ascii="Consolas" w:hAnsi="Consolas"/>
        </w:rPr>
        <w:br/>
        <w:t xml:space="preserve">    </w:t>
      </w:r>
      <w:r>
        <w:rPr>
          <w:rStyle w:val="LS2Tag"/>
        </w:rPr>
        <w:t>&lt;</w:t>
      </w:r>
      <w:proofErr w:type="spellStart"/>
      <w:r>
        <w:rPr>
          <w:rStyle w:val="LS2Tag"/>
        </w:rPr>
        <w:t>img</w:t>
      </w:r>
      <w:proofErr w:type="spellEnd"/>
      <w:r>
        <w:rPr>
          <w:rStyle w:val="LS2Attribute"/>
        </w:rPr>
        <w:t xml:space="preserve"> </w:t>
      </w:r>
      <w:proofErr w:type="spellStart"/>
      <w:r>
        <w:rPr>
          <w:rStyle w:val="LS2Attribute"/>
        </w:rPr>
        <w:t>src</w:t>
      </w:r>
      <w:proofErr w:type="spellEnd"/>
      <w:r>
        <w:rPr>
          <w:rStyle w:val="LS2Attribute"/>
        </w:rPr>
        <w:t>=</w:t>
      </w:r>
      <w:r>
        <w:rPr>
          <w:rStyle w:val="LS2String"/>
        </w:rPr>
        <w:t>"./assets/logo.png"</w:t>
      </w:r>
      <w:r>
        <w:rPr>
          <w:rStyle w:val="LS2Tag"/>
        </w:rPr>
        <w:t>&gt;</w:t>
      </w:r>
      <w:r w:rsidRPr="00017038">
        <w:rPr>
          <w:rFonts w:ascii="Consolas" w:hAnsi="Consolas"/>
        </w:rPr>
        <w:br/>
        <w:t xml:space="preserve">    </w:t>
      </w:r>
      <w:r>
        <w:rPr>
          <w:rStyle w:val="LS2Tag"/>
        </w:rPr>
        <w:t>&lt;router-view/&gt;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5B02F5">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App</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r w:rsidRPr="00017038">
        <w:rPr>
          <w:rFonts w:ascii="Consolas" w:hAnsi="Consolas"/>
        </w:rPr>
        <w:br/>
      </w:r>
      <w:r w:rsidRPr="00017038">
        <w:rPr>
          <w:rFonts w:ascii="Consolas" w:hAnsi="Consolas"/>
        </w:rPr>
        <w:br/>
      </w:r>
      <w:r w:rsidRPr="00017038">
        <w:rPr>
          <w:rFonts w:ascii="Consolas" w:hAnsi="Consolas"/>
        </w:rPr>
        <w:br/>
      </w:r>
      <w:r>
        <w:rPr>
          <w:rStyle w:val="LS2Tag"/>
        </w:rPr>
        <w:t>&lt;style&gt;</w:t>
      </w:r>
      <w:r w:rsidRPr="00017038">
        <w:rPr>
          <w:rFonts w:ascii="Consolas" w:hAnsi="Consolas"/>
        </w:rPr>
        <w:br/>
      </w:r>
      <w:r w:rsidRPr="00D00DCC">
        <w:rPr>
          <w:rStyle w:val="LS2CSS-property"/>
        </w:rPr>
        <w:t>#app</w:t>
      </w:r>
      <w:r w:rsidRPr="00017038">
        <w:rPr>
          <w:rFonts w:ascii="Consolas" w:hAnsi="Consolas"/>
        </w:rPr>
        <w:t xml:space="preserve"> {</w:t>
      </w:r>
      <w:r w:rsidRPr="00017038">
        <w:rPr>
          <w:rFonts w:ascii="Consolas" w:hAnsi="Consolas"/>
        </w:rPr>
        <w:br/>
        <w:t xml:space="preserve">  </w:t>
      </w:r>
      <w:r w:rsidRPr="008E6E76">
        <w:rPr>
          <w:rStyle w:val="LS2CSS-property"/>
        </w:rPr>
        <w:t>font-family</w:t>
      </w:r>
      <w:r w:rsidRPr="00017038">
        <w:rPr>
          <w:rFonts w:ascii="Consolas" w:hAnsi="Consolas"/>
        </w:rPr>
        <w:t>: '</w:t>
      </w:r>
      <w:proofErr w:type="spellStart"/>
      <w:r>
        <w:rPr>
          <w:rStyle w:val="LS2String"/>
        </w:rPr>
        <w:t>Avenir</w:t>
      </w:r>
      <w:proofErr w:type="spellEnd"/>
      <w:r w:rsidRPr="00017038">
        <w:rPr>
          <w:rFonts w:ascii="Consolas" w:hAnsi="Consolas"/>
        </w:rPr>
        <w:t xml:space="preserve">', Helvetica, Arial, </w:t>
      </w:r>
      <w:r w:rsidRPr="00ED6234">
        <w:rPr>
          <w:rStyle w:val="LS2Attribute"/>
        </w:rPr>
        <w:t>sans-serif</w:t>
      </w:r>
      <w:r w:rsidR="00196DBF" w:rsidRPr="00017038">
        <w:rPr>
          <w:rFonts w:ascii="Consolas" w:hAnsi="Consolas"/>
        </w:rPr>
        <w:t>;</w:t>
      </w:r>
      <w:r w:rsidR="00ED6234" w:rsidRPr="00017038">
        <w:rPr>
          <w:rFonts w:ascii="Consolas" w:hAnsi="Consolas"/>
        </w:rPr>
        <w:t xml:space="preserve"> </w:t>
      </w:r>
      <w:r w:rsidRPr="00017038">
        <w:rPr>
          <w:rFonts w:ascii="Consolas" w:hAnsi="Consolas"/>
        </w:rPr>
        <w:br/>
        <w:t xml:space="preserve">  </w:t>
      </w:r>
      <w:r w:rsidRPr="00D00DCC">
        <w:rPr>
          <w:rStyle w:val="LS2CSS-property"/>
        </w:rPr>
        <w:t>-</w:t>
      </w:r>
      <w:proofErr w:type="spellStart"/>
      <w:r w:rsidRPr="00D00DCC">
        <w:rPr>
          <w:rStyle w:val="LS2CSS-property"/>
        </w:rPr>
        <w:t>webkit</w:t>
      </w:r>
      <w:proofErr w:type="spellEnd"/>
      <w:r w:rsidRPr="00D00DCC">
        <w:rPr>
          <w:rStyle w:val="LS2CSS-property"/>
        </w:rPr>
        <w:t>-font-smoothing</w:t>
      </w:r>
      <w:r w:rsidRPr="00017038">
        <w:rPr>
          <w:rFonts w:ascii="Consolas" w:hAnsi="Consolas"/>
        </w:rPr>
        <w:t xml:space="preserve">: </w:t>
      </w:r>
      <w:proofErr w:type="spellStart"/>
      <w:r w:rsidRPr="00017038">
        <w:rPr>
          <w:rFonts w:ascii="Consolas" w:hAnsi="Consolas"/>
        </w:rPr>
        <w:t>antialiased</w:t>
      </w:r>
      <w:proofErr w:type="spellEnd"/>
      <w:r w:rsidRPr="00017038">
        <w:rPr>
          <w:rFonts w:ascii="Consolas" w:hAnsi="Consolas"/>
        </w:rPr>
        <w:t>;</w:t>
      </w:r>
      <w:r w:rsidRPr="00017038">
        <w:rPr>
          <w:rFonts w:ascii="Consolas" w:hAnsi="Consolas"/>
        </w:rPr>
        <w:br/>
        <w:t xml:space="preserve">  </w:t>
      </w:r>
      <w:r w:rsidRPr="00D00DCC">
        <w:rPr>
          <w:rStyle w:val="LS2CSS-property"/>
        </w:rPr>
        <w:t>-</w:t>
      </w:r>
      <w:proofErr w:type="spellStart"/>
      <w:r w:rsidRPr="00D00DCC">
        <w:rPr>
          <w:rStyle w:val="LS2CSS-property"/>
        </w:rPr>
        <w:t>moz</w:t>
      </w:r>
      <w:proofErr w:type="spellEnd"/>
      <w:r w:rsidRPr="00D00DCC">
        <w:rPr>
          <w:rStyle w:val="LS2CSS-property"/>
        </w:rPr>
        <w:t>-</w:t>
      </w:r>
      <w:proofErr w:type="spellStart"/>
      <w:r w:rsidRPr="00D00DCC">
        <w:rPr>
          <w:rStyle w:val="LS2CSS-property"/>
        </w:rPr>
        <w:t>osx</w:t>
      </w:r>
      <w:proofErr w:type="spellEnd"/>
      <w:r w:rsidRPr="00D00DCC">
        <w:rPr>
          <w:rStyle w:val="LS2CSS-property"/>
        </w:rPr>
        <w:t>-font-smoothing</w:t>
      </w:r>
      <w:r w:rsidRPr="00017038">
        <w:rPr>
          <w:rFonts w:ascii="Consolas" w:hAnsi="Consolas"/>
        </w:rPr>
        <w:t>: grayscale;</w:t>
      </w:r>
      <w:r w:rsidRPr="00017038">
        <w:rPr>
          <w:rFonts w:ascii="Consolas" w:hAnsi="Consolas"/>
        </w:rPr>
        <w:br/>
        <w:t xml:space="preserve">  </w:t>
      </w:r>
      <w:r w:rsidRPr="008E6E76">
        <w:rPr>
          <w:rStyle w:val="LS2CSS-property"/>
        </w:rPr>
        <w:t>text-align</w:t>
      </w:r>
      <w:r w:rsidRPr="00017038">
        <w:rPr>
          <w:rFonts w:ascii="Consolas" w:hAnsi="Consolas"/>
        </w:rPr>
        <w:t xml:space="preserve">: </w:t>
      </w:r>
      <w:r w:rsidRPr="00ED6234">
        <w:rPr>
          <w:rStyle w:val="LS2Attribute"/>
        </w:rPr>
        <w:t>center</w:t>
      </w:r>
      <w:r w:rsidRPr="00017038">
        <w:rPr>
          <w:rFonts w:ascii="Consolas" w:hAnsi="Consolas"/>
        </w:rPr>
        <w:t>;</w:t>
      </w:r>
      <w:r w:rsidRPr="00017038">
        <w:rPr>
          <w:rFonts w:ascii="Consolas" w:hAnsi="Consolas"/>
        </w:rPr>
        <w:br/>
        <w:t xml:space="preserve">  </w:t>
      </w:r>
      <w:r w:rsidRPr="00BC5F17">
        <w:rPr>
          <w:rStyle w:val="LS2CSS-property"/>
        </w:rPr>
        <w:t>color</w:t>
      </w:r>
      <w:r w:rsidRPr="00017038">
        <w:rPr>
          <w:rFonts w:ascii="Consolas" w:hAnsi="Consolas"/>
        </w:rPr>
        <w:t xml:space="preserve">: </w:t>
      </w:r>
      <w:r w:rsidRPr="00ED6234">
        <w:rPr>
          <w:rStyle w:val="LS2NumVal"/>
        </w:rPr>
        <w:t>#2c3e50</w:t>
      </w:r>
      <w:r w:rsidRPr="00017038">
        <w:rPr>
          <w:rFonts w:ascii="Consolas" w:hAnsi="Consolas"/>
        </w:rPr>
        <w:t>;</w:t>
      </w:r>
      <w:r w:rsidRPr="00017038">
        <w:rPr>
          <w:rFonts w:ascii="Consolas" w:hAnsi="Consolas"/>
        </w:rPr>
        <w:br/>
        <w:t xml:space="preserve">  </w:t>
      </w:r>
      <w:r w:rsidRPr="008E6E76">
        <w:rPr>
          <w:rStyle w:val="LS2CSS-property"/>
        </w:rPr>
        <w:t>margin-top</w:t>
      </w:r>
      <w:r w:rsidRPr="00017038">
        <w:rPr>
          <w:rFonts w:ascii="Consolas" w:hAnsi="Consolas"/>
        </w:rPr>
        <w:t xml:space="preserve">: </w:t>
      </w:r>
      <w:r w:rsidRPr="00ED6234">
        <w:rPr>
          <w:rStyle w:val="LS2NumVal"/>
        </w:rPr>
        <w:t>60px</w:t>
      </w:r>
      <w:r w:rsidRPr="00017038">
        <w:rPr>
          <w:rFonts w:ascii="Consolas" w:hAnsi="Consolas"/>
        </w:rPr>
        <w:t>;</w:t>
      </w:r>
      <w:r w:rsidRPr="00017038">
        <w:rPr>
          <w:rFonts w:ascii="Consolas" w:hAnsi="Consolas"/>
        </w:rPr>
        <w:br/>
        <w:t>}</w:t>
      </w:r>
      <w:r w:rsidRPr="00017038">
        <w:rPr>
          <w:rFonts w:ascii="Consolas" w:hAnsi="Consolas"/>
        </w:rPr>
        <w:br/>
      </w:r>
      <w:r>
        <w:rPr>
          <w:rStyle w:val="LS2Tag"/>
        </w:rPr>
        <w:t>&lt;/style&gt;</w:t>
      </w:r>
    </w:p>
    <w:p w14:paraId="67BB306B" w14:textId="69516C70" w:rsidR="00291DB3" w:rsidRPr="00211DAE" w:rsidRDefault="007B48DD" w:rsidP="00EF36C2">
      <w:pPr>
        <w:pStyle w:val="b1aff"/>
      </w:pPr>
      <w:r w:rsidRPr="00211DAE">
        <w:t>Dette er en Vue-fil som definerer en komponent. I dette tilfelle</w:t>
      </w:r>
      <w:r w:rsidR="009F2BF4">
        <w:t>t</w:t>
      </w:r>
      <w:r w:rsidRPr="00211DAE">
        <w:t xml:space="preserve">, det vil si filen </w:t>
      </w:r>
      <w:r w:rsidRPr="00CD2241">
        <w:rPr>
          <w:rStyle w:val="LS2CodeBodytext"/>
        </w:rPr>
        <w:t>App.vue</w:t>
      </w:r>
      <w:r w:rsidRPr="00211DAE">
        <w:t xml:space="preserve">, er dette en komponent som det bare blir laget </w:t>
      </w:r>
      <w:r w:rsidR="00E32197">
        <w:t>é</w:t>
      </w:r>
      <w:r w:rsidRPr="00211DAE">
        <w:t>n instans av, og det er selve applikasjonen.</w:t>
      </w:r>
    </w:p>
    <w:p w14:paraId="133D690B" w14:textId="77A6B6F2" w:rsidR="00291DB3" w:rsidRPr="00211DAE" w:rsidRDefault="007B48DD" w:rsidP="00B179A8">
      <w:pPr>
        <w:pStyle w:val="b1af"/>
      </w:pPr>
      <w:r w:rsidRPr="00211DAE">
        <w:lastRenderedPageBreak/>
        <w:t xml:space="preserve">Vue-filer inneholder som regel tre deler: template, script og style. Template er HTML-templaten til komponenten, script er all </w:t>
      </w:r>
      <w:r w:rsidR="00A03F38">
        <w:t>JavaScript</w:t>
      </w:r>
      <w:r w:rsidRPr="00211DAE">
        <w:t>-koden, og style er CSS. Den CSS-en vi legger inn her</w:t>
      </w:r>
      <w:r w:rsidR="002C4701">
        <w:t>,</w:t>
      </w:r>
      <w:r w:rsidRPr="00211DAE">
        <w:t xml:space="preserve"> blir global for hele applikasjonen. Skriver vi </w:t>
      </w:r>
      <w:r w:rsidRPr="00605EC9">
        <w:rPr>
          <w:rStyle w:val="LS2CodeBodytext"/>
        </w:rPr>
        <w:t>&lt;style scoped&gt;</w:t>
      </w:r>
      <w:r w:rsidRPr="00211DAE">
        <w:t xml:space="preserve"> istedenfor (eller i tillegg til) </w:t>
      </w:r>
      <w:r w:rsidRPr="00605EC9">
        <w:rPr>
          <w:rStyle w:val="LS2CodeBodytext"/>
        </w:rPr>
        <w:t>&lt;style&gt;</w:t>
      </w:r>
      <w:r w:rsidRPr="00211DAE">
        <w:t>, vil CSS-en gjelde</w:t>
      </w:r>
      <w:r w:rsidR="000729EE">
        <w:t xml:space="preserve"> bare </w:t>
      </w:r>
      <w:r w:rsidRPr="00211DAE">
        <w:t>for komponenten den er definert i.</w:t>
      </w:r>
    </w:p>
    <w:p w14:paraId="35F37B40" w14:textId="40D5AC58" w:rsidR="00291DB3" w:rsidRPr="00211DAE" w:rsidRDefault="007B48DD" w:rsidP="00B179A8">
      <w:pPr>
        <w:pStyle w:val="b1af"/>
      </w:pPr>
      <w:r w:rsidRPr="00211DAE">
        <w:t>I script finner vi</w:t>
      </w:r>
      <w:r w:rsidRPr="004255BC">
        <w:t xml:space="preserve"> </w:t>
      </w:r>
      <w:r w:rsidRPr="00EF34C1">
        <w:rPr>
          <w:rStyle w:val="LS2CodeBodytext"/>
        </w:rPr>
        <w:t>{</w:t>
      </w:r>
      <w:r w:rsidRPr="00605EC9">
        <w:rPr>
          <w:rStyle w:val="LS2CodeBodytext"/>
        </w:rPr>
        <w:t xml:space="preserve"> name: 'App' }</w:t>
      </w:r>
      <w:r w:rsidRPr="00211DAE">
        <w:t xml:space="preserve">. Det tilsvarer objektet vi sender med som parameter til </w:t>
      </w:r>
      <w:r w:rsidRPr="00605EC9">
        <w:rPr>
          <w:rStyle w:val="LS2CodeBodytext"/>
        </w:rPr>
        <w:t>Vue.component()</w:t>
      </w:r>
      <w:r w:rsidR="002C4701">
        <w:t xml:space="preserve">, </w:t>
      </w:r>
      <w:r w:rsidRPr="00211DAE">
        <w:t>og kan utvides med data, metoder og alt det andre vi har lært om</w:t>
      </w:r>
      <w:r w:rsidR="00ED5E2D">
        <w:t xml:space="preserve"> – </w:t>
      </w:r>
      <w:r w:rsidRPr="00211DAE">
        <w:t>og ikke lært om.</w:t>
      </w:r>
    </w:p>
    <w:p w14:paraId="58CC1F30" w14:textId="60418907" w:rsidR="00291DB3" w:rsidRPr="00211DAE" w:rsidRDefault="007B48DD" w:rsidP="00B179A8">
      <w:pPr>
        <w:pStyle w:val="b1af"/>
      </w:pPr>
      <w:r w:rsidRPr="00211DAE">
        <w:t xml:space="preserve">Templaten inneholder to ting, et bilde og </w:t>
      </w:r>
      <w:r w:rsidRPr="00605EC9">
        <w:rPr>
          <w:rStyle w:val="LS2CodeBodytext"/>
        </w:rPr>
        <w:t>&lt;router-view/&gt;</w:t>
      </w:r>
      <w:r w:rsidRPr="00211DAE">
        <w:t xml:space="preserve">. Dette er en instans av en komponent som heter </w:t>
      </w:r>
      <w:r w:rsidRPr="00605EC9">
        <w:rPr>
          <w:rStyle w:val="LS2CodeBodytext"/>
        </w:rPr>
        <w:t>router-view</w:t>
      </w:r>
      <w:r w:rsidRPr="00211DAE">
        <w:t>. Den styrer navigasjon internt i appen</w:t>
      </w:r>
      <w:r w:rsidR="002C4701">
        <w:t xml:space="preserve"> og </w:t>
      </w:r>
      <w:r w:rsidRPr="00211DAE">
        <w:t xml:space="preserve">viser det som skal vises ut fra hvilken side vi er på. Oppsettet finner vi i </w:t>
      </w:r>
      <w:r w:rsidRPr="00605EC9">
        <w:rPr>
          <w:rStyle w:val="LS2CodeBodytext"/>
        </w:rPr>
        <w:t>index.js</w:t>
      </w:r>
      <w:r w:rsidRPr="00211DAE">
        <w:t xml:space="preserve"> i undermappen </w:t>
      </w:r>
      <w:r w:rsidRPr="00605EC9">
        <w:rPr>
          <w:rStyle w:val="LS2CodeBodytext"/>
        </w:rPr>
        <w:t>router</w:t>
      </w:r>
      <w:r w:rsidRPr="00211DAE">
        <w:t>, og den ser slik ut:</w:t>
      </w:r>
    </w:p>
    <w:p w14:paraId="29D56595" w14:textId="77777777" w:rsidR="00291DB3" w:rsidRPr="00017038" w:rsidRDefault="007B48DD" w:rsidP="00EF36C2">
      <w:pPr>
        <w:pStyle w:val="eks1aff"/>
        <w:rPr>
          <w:rFonts w:ascii="Consolas" w:hAnsi="Consolas"/>
        </w:rPr>
      </w:pPr>
      <w:r w:rsidRPr="005B02F5">
        <w:rPr>
          <w:rStyle w:val="LS2Keyword"/>
        </w:rPr>
        <w:t>import</w:t>
      </w:r>
      <w:r w:rsidRPr="00017038">
        <w:rPr>
          <w:rFonts w:ascii="Consolas" w:hAnsi="Consolas"/>
        </w:rPr>
        <w:t xml:space="preserve"> Vue </w:t>
      </w:r>
      <w:r w:rsidRPr="005B02F5">
        <w:rPr>
          <w:rStyle w:val="LS2Keyword"/>
        </w:rPr>
        <w:t>from</w:t>
      </w:r>
      <w:r w:rsidRPr="00017038">
        <w:rPr>
          <w:rFonts w:ascii="Consolas" w:hAnsi="Consolas"/>
        </w:rPr>
        <w:t xml:space="preserve"> '</w:t>
      </w:r>
      <w:proofErr w:type="spellStart"/>
      <w:r>
        <w:rPr>
          <w:rStyle w:val="LS2String"/>
        </w:rPr>
        <w:t>vue</w:t>
      </w:r>
      <w:proofErr w:type="spellEnd"/>
      <w:r w:rsidRPr="00017038">
        <w:rPr>
          <w:rFonts w:ascii="Consolas" w:hAnsi="Consolas"/>
        </w:rPr>
        <w:t>'</w:t>
      </w:r>
      <w:r w:rsidRPr="00017038">
        <w:rPr>
          <w:rFonts w:ascii="Consolas" w:hAnsi="Consolas"/>
        </w:rPr>
        <w:br/>
      </w:r>
      <w:r w:rsidRPr="005B02F5">
        <w:rPr>
          <w:rStyle w:val="LS2Keyword"/>
        </w:rPr>
        <w:t>import</w:t>
      </w:r>
      <w:r w:rsidRPr="00017038">
        <w:rPr>
          <w:rFonts w:ascii="Consolas" w:hAnsi="Consolas"/>
        </w:rPr>
        <w:t xml:space="preserve"> Router </w:t>
      </w:r>
      <w:r w:rsidRPr="005B02F5">
        <w:rPr>
          <w:rStyle w:val="LS2Keyword"/>
        </w:rPr>
        <w:t>from</w:t>
      </w:r>
      <w:r w:rsidRPr="00017038">
        <w:rPr>
          <w:rFonts w:ascii="Consolas" w:hAnsi="Consolas"/>
        </w:rPr>
        <w:t xml:space="preserve"> '</w:t>
      </w:r>
      <w:proofErr w:type="spellStart"/>
      <w:r>
        <w:rPr>
          <w:rStyle w:val="LS2String"/>
        </w:rPr>
        <w:t>vue</w:t>
      </w:r>
      <w:proofErr w:type="spellEnd"/>
      <w:r>
        <w:rPr>
          <w:rStyle w:val="LS2String"/>
        </w:rPr>
        <w:t>-router</w:t>
      </w:r>
      <w:r w:rsidRPr="00017038">
        <w:rPr>
          <w:rFonts w:ascii="Consolas" w:hAnsi="Consolas"/>
        </w:rPr>
        <w:t>'</w:t>
      </w:r>
      <w:r w:rsidRPr="00017038">
        <w:rPr>
          <w:rFonts w:ascii="Consolas" w:hAnsi="Consolas"/>
        </w:rPr>
        <w:br/>
      </w:r>
      <w:r w:rsidRPr="005B02F5">
        <w:rPr>
          <w:rStyle w:val="LS2Keyword"/>
        </w:rPr>
        <w:t>import</w:t>
      </w:r>
      <w:r w:rsidRPr="00017038">
        <w:rPr>
          <w:rFonts w:ascii="Consolas" w:hAnsi="Consolas"/>
        </w:rPr>
        <w:t xml:space="preserve"> HelloWorld </w:t>
      </w:r>
      <w:r w:rsidRPr="005B02F5">
        <w:rPr>
          <w:rStyle w:val="LS2Keyword"/>
        </w:rPr>
        <w:t>from</w:t>
      </w:r>
      <w:r w:rsidRPr="00017038">
        <w:rPr>
          <w:rFonts w:ascii="Consolas" w:hAnsi="Consolas"/>
        </w:rPr>
        <w:t xml:space="preserve"> '</w:t>
      </w:r>
      <w:r>
        <w:rPr>
          <w:rStyle w:val="LS2String"/>
        </w:rPr>
        <w:t>@/components/HelloWorld</w:t>
      </w:r>
      <w:r w:rsidRPr="00017038">
        <w:rPr>
          <w:rFonts w:ascii="Consolas" w:hAnsi="Consolas"/>
        </w:rPr>
        <w:t>'</w:t>
      </w:r>
      <w:r w:rsidRPr="00017038">
        <w:rPr>
          <w:rFonts w:ascii="Consolas" w:hAnsi="Consolas"/>
        </w:rPr>
        <w:br/>
      </w:r>
      <w:r w:rsidRPr="00017038">
        <w:rPr>
          <w:rFonts w:ascii="Consolas" w:hAnsi="Consolas"/>
        </w:rPr>
        <w:br/>
      </w:r>
      <w:proofErr w:type="spellStart"/>
      <w:r w:rsidRPr="00017038">
        <w:rPr>
          <w:rFonts w:ascii="Consolas" w:hAnsi="Consolas"/>
        </w:rPr>
        <w:t>Vue.use</w:t>
      </w:r>
      <w:proofErr w:type="spellEnd"/>
      <w:r w:rsidRPr="00017038">
        <w:rPr>
          <w:rFonts w:ascii="Consolas" w:hAnsi="Consolas"/>
        </w:rPr>
        <w:t>(Router)</w:t>
      </w:r>
      <w:r w:rsidRPr="00017038">
        <w:rPr>
          <w:rFonts w:ascii="Consolas" w:hAnsi="Consolas"/>
        </w:rPr>
        <w:br/>
      </w:r>
      <w:r w:rsidRPr="00017038">
        <w:rPr>
          <w:rFonts w:ascii="Consolas" w:hAnsi="Consolas"/>
        </w:rPr>
        <w:br/>
      </w:r>
      <w:r w:rsidRPr="005B02F5">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HelloWorld</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HelloWorld</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AA6C33E" w14:textId="432816C5" w:rsidR="00291DB3" w:rsidRPr="00211DAE" w:rsidRDefault="007B48DD" w:rsidP="00EF36C2">
      <w:pPr>
        <w:pStyle w:val="b1aff"/>
      </w:pPr>
      <w:r w:rsidRPr="00211DAE">
        <w:t xml:space="preserve">Selv om dette er en SPA, det vil si en </w:t>
      </w:r>
      <w:r w:rsidR="002C4701">
        <w:rPr>
          <w:rStyle w:val="LS2Kursiv"/>
        </w:rPr>
        <w:t>s</w:t>
      </w:r>
      <w:r w:rsidR="002C4701" w:rsidRPr="00FE1A1D">
        <w:rPr>
          <w:rStyle w:val="LS2Kursiv"/>
        </w:rPr>
        <w:t xml:space="preserve">ingle </w:t>
      </w:r>
      <w:r w:rsidR="002C4701">
        <w:rPr>
          <w:rStyle w:val="LS2Kursiv"/>
        </w:rPr>
        <w:t>p</w:t>
      </w:r>
      <w:r w:rsidR="002C4701" w:rsidRPr="00FE1A1D">
        <w:rPr>
          <w:rStyle w:val="LS2Kursiv"/>
        </w:rPr>
        <w:t xml:space="preserve">age </w:t>
      </w:r>
      <w:r w:rsidR="002C4701">
        <w:rPr>
          <w:rStyle w:val="LS2Kursiv"/>
        </w:rPr>
        <w:t>a</w:t>
      </w:r>
      <w:r w:rsidR="002C4701" w:rsidRPr="00FE1A1D">
        <w:rPr>
          <w:rStyle w:val="LS2Kursiv"/>
        </w:rPr>
        <w:t>pplication</w:t>
      </w:r>
      <w:r w:rsidRPr="00211DAE">
        <w:t>, vil typisk en applikasjon inneholde flere sider brukeren kan navigere mellom. Dette hjelper Vue oss med</w:t>
      </w:r>
      <w:r w:rsidR="00ED5E2D">
        <w:t xml:space="preserve"> – </w:t>
      </w:r>
      <w:r w:rsidRPr="00211DAE">
        <w:t xml:space="preserve">ved hjelp av </w:t>
      </w:r>
      <w:r w:rsidRPr="00CD2241">
        <w:rPr>
          <w:rStyle w:val="LS2CodeBodytext"/>
        </w:rPr>
        <w:t>Router</w:t>
      </w:r>
      <w:r w:rsidRPr="00211DAE">
        <w:t>.</w:t>
      </w:r>
    </w:p>
    <w:p w14:paraId="6A9D119D" w14:textId="7E49E7DC" w:rsidR="00291DB3" w:rsidRPr="00211DAE" w:rsidRDefault="007B48DD" w:rsidP="00B179A8">
      <w:pPr>
        <w:pStyle w:val="b1af"/>
      </w:pPr>
      <w:r w:rsidRPr="00211DAE">
        <w:t xml:space="preserve">For </w:t>
      </w:r>
      <w:r w:rsidR="002C4701">
        <w:t xml:space="preserve">at vi skal </w:t>
      </w:r>
      <w:r w:rsidRPr="00211DAE">
        <w:t>se dette i praksis, må vi starte applikasjonen. Til det har vi to</w:t>
      </w:r>
      <w:r w:rsidR="00741CE8">
        <w:t xml:space="preserve"> </w:t>
      </w:r>
      <w:r w:rsidR="00741CE8" w:rsidRPr="008130AD">
        <w:t>«</w:t>
      </w:r>
      <w:r w:rsidRPr="00211DAE">
        <w:t>mod</w:t>
      </w:r>
      <w:r w:rsidR="00FF269B">
        <w:t>user</w:t>
      </w:r>
      <w:r w:rsidR="00741CE8">
        <w:t xml:space="preserve">» </w:t>
      </w:r>
      <w:r w:rsidRPr="00211DAE">
        <w:t>å velge mellom. Den ene er ment til testing mens vi utvikler, og den andre til å lage den ferdige applikasjonen som kan lastes opp til et webhotell, for eksempel GitHub Pages. La oss ta det siste først.</w:t>
      </w:r>
    </w:p>
    <w:p w14:paraId="26B9AA0D" w14:textId="77777777" w:rsidR="00291DB3" w:rsidRPr="00211DAE" w:rsidRDefault="007B48DD" w:rsidP="00B179A8">
      <w:pPr>
        <w:pStyle w:val="b1af"/>
      </w:pPr>
      <w:r w:rsidRPr="00211DAE">
        <w:t xml:space="preserve">Vi kjører kommandoen </w:t>
      </w:r>
      <w:r w:rsidRPr="00605EC9">
        <w:rPr>
          <w:rStyle w:val="LS2CodeBodytext"/>
        </w:rPr>
        <w:t>npm run build</w:t>
      </w:r>
      <w:r w:rsidRPr="00211DAE">
        <w:t xml:space="preserve"> i et kommandolinjevindu, og applikasjonen bygges ferdig for oss og havner i mappen </w:t>
      </w:r>
      <w:r w:rsidRPr="00605EC9">
        <w:rPr>
          <w:rStyle w:val="LS2CodeBodytext"/>
        </w:rPr>
        <w:t>dist</w:t>
      </w:r>
      <w:r w:rsidRPr="00211DAE">
        <w:t>. I kommandolinjevinduet vil det se omtrent slik ut:</w:t>
      </w:r>
    </w:p>
    <w:p w14:paraId="3BBD6B6C" w14:textId="77777777" w:rsidR="00291DB3" w:rsidRPr="0024165B" w:rsidRDefault="007B48DD" w:rsidP="001A11DD">
      <w:pPr>
        <w:pStyle w:val="var1aff"/>
      </w:pPr>
      <w:bookmarkStart w:id="2760" w:name="ms_petit"/>
      <w:r w:rsidRPr="0024165B">
        <w:t>Hash: dcf1dbd4ce58da2f3196</w:t>
      </w:r>
      <w:r w:rsidRPr="0024165B">
        <w:br/>
        <w:t>Version: webpack 3.12.0</w:t>
      </w:r>
      <w:r w:rsidRPr="0024165B">
        <w:br/>
        <w:t>Time: 6990ms</w:t>
      </w:r>
      <w:r w:rsidRPr="0024165B">
        <w:br/>
        <w:t xml:space="preserve">                                                  Asset       Size  Chunks             Chunk Names</w:t>
      </w:r>
      <w:r w:rsidRPr="0024165B">
        <w:br/>
        <w:t xml:space="preserve">               static/js/vendor.bc0463846e4fa806a1be.js     121 kB       0  [emitted]  vendor</w:t>
      </w:r>
      <w:r w:rsidRPr="0024165B">
        <w:br/>
        <w:t xml:space="preserve">                  static/js/app.b22ce679862c47a75225.js    11.6 kB       1  [emitted]  app</w:t>
      </w:r>
      <w:r w:rsidRPr="0024165B">
        <w:br/>
        <w:t xml:space="preserve">             static/js/manifest.2ae2e69a05c33dfc65f8.js  857 bytes       2  [emitted]  manifest</w:t>
      </w:r>
      <w:r w:rsidRPr="0024165B">
        <w:br/>
        <w:t xml:space="preserve">    static/css/app.30790115300ab27614ce176899523b62.css  432 bytes       1  [emitted]  app</w:t>
      </w:r>
      <w:r w:rsidRPr="0024165B">
        <w:br/>
      </w:r>
      <w:r w:rsidRPr="0024165B">
        <w:lastRenderedPageBreak/>
        <w:t>static/css/app.30790115300ab27614ce176899523b62.css.map  797 bytes          [emitted]</w:t>
      </w:r>
      <w:r w:rsidRPr="0024165B">
        <w:br/>
        <w:t xml:space="preserve">           static/js/vendor.bc0463846e4fa806a1be.js.map     608 kB       0  [emitted]  vendor</w:t>
      </w:r>
      <w:r w:rsidRPr="0024165B">
        <w:br/>
        <w:t xml:space="preserve">              static/js/app.b22ce679862c47a75225.js.map    22.2 kB       1  [emitted]  app</w:t>
      </w:r>
      <w:r w:rsidRPr="0024165B">
        <w:br/>
        <w:t xml:space="preserve">         static/js/manifest.2ae2e69a05c33dfc65f8.js.map    4.97 kB       2  [emitted]  manifest</w:t>
      </w:r>
      <w:r w:rsidRPr="0024165B">
        <w:br/>
        <w:t xml:space="preserve">                                             index.html  509 bytes          [emitted]</w:t>
      </w:r>
      <w:r w:rsidRPr="0024165B">
        <w:br/>
      </w:r>
      <w:r w:rsidRPr="0024165B">
        <w:br/>
        <w:t xml:space="preserve">  Build complete.</w:t>
      </w:r>
      <w:r w:rsidRPr="0024165B">
        <w:br/>
      </w:r>
      <w:r w:rsidRPr="0024165B">
        <w:br/>
        <w:t xml:space="preserve">  </w:t>
      </w:r>
      <w:r w:rsidRPr="00503824">
        <w:rPr>
          <w:lang w:val="en-US"/>
        </w:rPr>
        <w:t>Tip: built files are meant to be served over an HTTP server.</w:t>
      </w:r>
      <w:r w:rsidRPr="00503824">
        <w:rPr>
          <w:lang w:val="en-US"/>
        </w:rPr>
        <w:br/>
        <w:t xml:space="preserve">  </w:t>
      </w:r>
      <w:r w:rsidRPr="0024165B">
        <w:t>Opening index.html over file:// won't work.</w:t>
      </w:r>
    </w:p>
    <w:bookmarkEnd w:id="2760"/>
    <w:p w14:paraId="6CCED8A3" w14:textId="5AE479E0" w:rsidR="00291DB3" w:rsidRPr="00211DAE" w:rsidRDefault="007B48DD" w:rsidP="002D0D22">
      <w:pPr>
        <w:pStyle w:val="b1aff"/>
      </w:pPr>
      <w:r w:rsidRPr="00211DAE">
        <w:t>Filene som er listet opp</w:t>
      </w:r>
      <w:r w:rsidR="002C4701">
        <w:t>,</w:t>
      </w:r>
      <w:r w:rsidRPr="00211DAE">
        <w:t xml:space="preserve"> er alle filene som er produsert</w:t>
      </w:r>
      <w:r w:rsidR="002C4701">
        <w:t>,</w:t>
      </w:r>
      <w:r w:rsidRPr="00211DAE">
        <w:t xml:space="preserve"> og som </w:t>
      </w:r>
      <w:r w:rsidR="005142C4">
        <w:t xml:space="preserve">til </w:t>
      </w:r>
      <w:r w:rsidRPr="00211DAE">
        <w:t>sammen utgjør applikasjonen. Disse kan lastes opp til et webhotell og tas i bruk</w:t>
      </w:r>
      <w:r w:rsidR="002C4701">
        <w:t xml:space="preserve"> </w:t>
      </w:r>
      <w:r w:rsidR="002C4701" w:rsidRPr="00211DAE">
        <w:t>umiddelbart</w:t>
      </w:r>
      <w:r w:rsidR="002C4701">
        <w:t>.</w:t>
      </w:r>
    </w:p>
    <w:p w14:paraId="5659CD37" w14:textId="4CF45225" w:rsidR="00291DB3" w:rsidRPr="00503824" w:rsidRDefault="007B48DD" w:rsidP="002D0D22">
      <w:pPr>
        <w:pStyle w:val="b1aff"/>
        <w:rPr>
          <w:lang w:val="en-US"/>
        </w:rPr>
      </w:pPr>
      <w:r w:rsidRPr="00211DAE">
        <w:t>Mens vi utvikler</w:t>
      </w:r>
      <w:r w:rsidR="007D59AB">
        <w:t>,</w:t>
      </w:r>
      <w:r w:rsidRPr="00211DAE">
        <w:t xml:space="preserve"> er det imidlertid bedre å bruke kommandoen </w:t>
      </w:r>
      <w:r w:rsidRPr="00CD2241">
        <w:rPr>
          <w:rStyle w:val="LS2CodeBodytext"/>
        </w:rPr>
        <w:t>npm run dev</w:t>
      </w:r>
      <w:r w:rsidRPr="00211DAE">
        <w:t xml:space="preserve">. </w:t>
      </w:r>
      <w:r w:rsidRPr="00503824">
        <w:rPr>
          <w:lang w:val="en-US"/>
        </w:rPr>
        <w:t xml:space="preserve">Da </w:t>
      </w:r>
      <w:proofErr w:type="spellStart"/>
      <w:r w:rsidRPr="00503824">
        <w:rPr>
          <w:lang w:val="en-US"/>
        </w:rPr>
        <w:t>vil</w:t>
      </w:r>
      <w:proofErr w:type="spellEnd"/>
      <w:r w:rsidRPr="00503824">
        <w:rPr>
          <w:lang w:val="en-US"/>
        </w:rPr>
        <w:t xml:space="preserve"> </w:t>
      </w:r>
      <w:proofErr w:type="spellStart"/>
      <w:r w:rsidRPr="00503824">
        <w:rPr>
          <w:lang w:val="en-US"/>
        </w:rPr>
        <w:t>resultatet</w:t>
      </w:r>
      <w:proofErr w:type="spellEnd"/>
      <w:r w:rsidRPr="00503824">
        <w:rPr>
          <w:lang w:val="en-US"/>
        </w:rPr>
        <w:t xml:space="preserve"> se </w:t>
      </w:r>
      <w:proofErr w:type="spellStart"/>
      <w:r w:rsidRPr="00503824">
        <w:rPr>
          <w:lang w:val="en-US"/>
        </w:rPr>
        <w:t>omtrent</w:t>
      </w:r>
      <w:proofErr w:type="spellEnd"/>
      <w:r w:rsidRPr="00503824">
        <w:rPr>
          <w:lang w:val="en-US"/>
        </w:rPr>
        <w:t xml:space="preserve"> </w:t>
      </w:r>
      <w:proofErr w:type="spellStart"/>
      <w:r w:rsidRPr="00503824">
        <w:rPr>
          <w:lang w:val="en-US"/>
        </w:rPr>
        <w:t>slik</w:t>
      </w:r>
      <w:proofErr w:type="spellEnd"/>
      <w:r w:rsidRPr="00503824">
        <w:rPr>
          <w:lang w:val="en-US"/>
        </w:rPr>
        <w:t xml:space="preserve"> </w:t>
      </w:r>
      <w:proofErr w:type="spellStart"/>
      <w:r w:rsidRPr="00503824">
        <w:rPr>
          <w:lang w:val="en-US"/>
        </w:rPr>
        <w:t>ut</w:t>
      </w:r>
      <w:proofErr w:type="spellEnd"/>
      <w:r w:rsidRPr="00503824">
        <w:rPr>
          <w:lang w:val="en-US"/>
        </w:rPr>
        <w:t>:</w:t>
      </w:r>
    </w:p>
    <w:p w14:paraId="4E229551" w14:textId="77777777" w:rsidR="00291DB3" w:rsidRPr="00C83EEE" w:rsidRDefault="007B48DD" w:rsidP="002D0D22">
      <w:pPr>
        <w:pStyle w:val="var1aff"/>
        <w:rPr>
          <w:rFonts w:ascii="Consolas" w:hAnsi="Consolas"/>
          <w:lang w:val="en-US"/>
          <w:rPrChange w:id="2761" w:author="Terje Kolderup" w:date="2020-01-29T15:17:00Z">
            <w:rPr>
              <w:lang w:val="en-US"/>
            </w:rPr>
          </w:rPrChange>
        </w:rPr>
      </w:pPr>
      <w:proofErr w:type="gramStart"/>
      <w:r w:rsidRPr="00C83EEE">
        <w:rPr>
          <w:rFonts w:ascii="Consolas" w:hAnsi="Consolas"/>
          <w:lang w:val="en-US"/>
          <w:rPrChange w:id="2762" w:author="Terje Kolderup" w:date="2020-01-29T15:17:00Z">
            <w:rPr>
              <w:lang w:val="en-US"/>
            </w:rPr>
          </w:rPrChange>
        </w:rPr>
        <w:t>DONE  Compiled</w:t>
      </w:r>
      <w:proofErr w:type="gramEnd"/>
      <w:r w:rsidRPr="00C83EEE">
        <w:rPr>
          <w:rFonts w:ascii="Consolas" w:hAnsi="Consolas"/>
          <w:lang w:val="en-US"/>
          <w:rPrChange w:id="2763" w:author="Terje Kolderup" w:date="2020-01-29T15:17:00Z">
            <w:rPr>
              <w:lang w:val="en-US"/>
            </w:rPr>
          </w:rPrChange>
        </w:rPr>
        <w:t xml:space="preserve"> successfully in 3323ms                             14:55:17</w:t>
      </w:r>
      <w:r w:rsidRPr="00C83EEE">
        <w:rPr>
          <w:rFonts w:ascii="Consolas" w:hAnsi="Consolas"/>
          <w:lang w:val="en-US"/>
          <w:rPrChange w:id="2764" w:author="Terje Kolderup" w:date="2020-01-29T15:17:00Z">
            <w:rPr>
              <w:lang w:val="en-US"/>
            </w:rPr>
          </w:rPrChange>
        </w:rPr>
        <w:br/>
        <w:t xml:space="preserve"> I  Your application is running here: http://localhost:8080</w:t>
      </w:r>
    </w:p>
    <w:p w14:paraId="1FC71234" w14:textId="051E5CE9" w:rsidR="00291DB3" w:rsidRPr="00211DAE" w:rsidRDefault="007B48DD" w:rsidP="002D0D22">
      <w:pPr>
        <w:pStyle w:val="b1aff"/>
      </w:pPr>
      <w:r w:rsidRPr="00211DAE">
        <w:t xml:space="preserve">Åpner vi så en nettleser med adressen </w:t>
      </w:r>
      <w:r w:rsidRPr="00CD2241">
        <w:rPr>
          <w:rStyle w:val="LS2CodeBodytext"/>
        </w:rPr>
        <w:t>http://localhost:8080</w:t>
      </w:r>
      <w:r w:rsidRPr="00211DAE">
        <w:t xml:space="preserve">, kan vi kjøre applikasjonen direkte. Fordelen med denne modusen er at om vi gjør endringer, oppdateres applikasjonen automatisk. Dette kalles </w:t>
      </w:r>
      <w:r w:rsidRPr="00FE1A1D">
        <w:rPr>
          <w:rStyle w:val="LS2Kursiv"/>
        </w:rPr>
        <w:t>hot reload</w:t>
      </w:r>
      <w:r w:rsidRPr="00211DAE">
        <w:t>.</w:t>
      </w:r>
    </w:p>
    <w:p w14:paraId="33121D33" w14:textId="78DF1655" w:rsidR="00291DB3" w:rsidRPr="00211DAE" w:rsidRDefault="007B48DD" w:rsidP="00B179A8">
      <w:pPr>
        <w:pStyle w:val="b1af"/>
      </w:pPr>
      <w:r w:rsidRPr="00211DAE">
        <w:t xml:space="preserve">Når vi har applikasjonen oppe, ser vi imidlertid at URL-en endrer seg til </w:t>
      </w:r>
      <w:r w:rsidRPr="00605EC9">
        <w:rPr>
          <w:rStyle w:val="LS2CodeBodytext"/>
        </w:rPr>
        <w:t>http://localhost:8080/#/</w:t>
      </w:r>
      <w:r w:rsidRPr="00211DAE">
        <w:t xml:space="preserve">, </w:t>
      </w:r>
      <w:r w:rsidR="00FF269B">
        <w:t>der</w:t>
      </w:r>
      <w:r w:rsidR="00FF269B" w:rsidRPr="00211DAE">
        <w:t xml:space="preserve"> </w:t>
      </w:r>
      <w:r w:rsidRPr="00211DAE">
        <w:t xml:space="preserve">altså </w:t>
      </w:r>
      <w:r w:rsidRPr="00605EC9">
        <w:rPr>
          <w:rStyle w:val="LS2CodeBodytext"/>
        </w:rPr>
        <w:t>/#/</w:t>
      </w:r>
      <w:r w:rsidRPr="00211DAE">
        <w:t xml:space="preserve"> har blitt lagd til på slutten.</w:t>
      </w:r>
    </w:p>
    <w:p w14:paraId="58F6EBDE" w14:textId="4662CE77" w:rsidR="00291DB3" w:rsidRPr="00211DAE" w:rsidRDefault="00FF269B" w:rsidP="00B179A8">
      <w:pPr>
        <w:pStyle w:val="b1af"/>
      </w:pPr>
      <w:r>
        <w:t>Emneknaggen</w:t>
      </w:r>
      <w:r w:rsidRPr="00211DAE">
        <w:t xml:space="preserve"> </w:t>
      </w:r>
      <w:r w:rsidR="007B48DD" w:rsidRPr="00211DAE">
        <w:t>(</w:t>
      </w:r>
      <w:r w:rsidR="007B48DD" w:rsidRPr="00605EC9">
        <w:rPr>
          <w:rStyle w:val="LS2CodeBodytext"/>
        </w:rPr>
        <w:t>#</w:t>
      </w:r>
      <w:r w:rsidR="007B48DD" w:rsidRPr="00211DAE">
        <w:t>) angir egentlig posisjoner i webdokumentet. La oss se på et eksempel for å forstå hva som er den egentlige mekanismen bak dette:</w:t>
      </w:r>
    </w:p>
    <w:p w14:paraId="13C38249" w14:textId="77777777" w:rsidR="00291DB3" w:rsidRPr="00017038" w:rsidRDefault="007B48DD" w:rsidP="00A962EC">
      <w:pPr>
        <w:pStyle w:val="eks1aff"/>
        <w:rPr>
          <w:rFonts w:ascii="Consolas" w:hAnsi="Consolas"/>
          <w:lang w:val="nb-NO"/>
        </w:rPr>
      </w:pPr>
      <w:r w:rsidRPr="00211DAE">
        <w:rPr>
          <w:rStyle w:val="LS2Tag"/>
          <w:lang w:val="nb-NO"/>
        </w:rPr>
        <w:t>&lt;a</w:t>
      </w:r>
      <w:r w:rsidRPr="00211DAE">
        <w:rPr>
          <w:rStyle w:val="LS2Attribute"/>
          <w:lang w:val="nb-NO"/>
        </w:rPr>
        <w:t xml:space="preserve"> name=</w:t>
      </w:r>
      <w:r w:rsidRPr="00211DAE">
        <w:rPr>
          <w:rStyle w:val="LS2String"/>
          <w:lang w:val="nb-NO"/>
        </w:rPr>
        <w:t>"seksjon1"</w:t>
      </w:r>
      <w:r w:rsidRPr="00211DAE">
        <w:rPr>
          <w:rStyle w:val="LS2Tag"/>
          <w:lang w:val="nb-NO"/>
        </w:rPr>
        <w:t>/&gt;&lt;p&gt;&lt;h1&gt;</w:t>
      </w:r>
      <w:r w:rsidRPr="00017038">
        <w:rPr>
          <w:rFonts w:ascii="Consolas" w:hAnsi="Consolas"/>
          <w:lang w:val="nb-NO"/>
        </w:rPr>
        <w:t>Seksjon 1</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r w:rsidRPr="00017038">
        <w:rPr>
          <w:rFonts w:ascii="Consolas" w:hAnsi="Consolas"/>
          <w:lang w:val="nb-NO"/>
        </w:rPr>
        <w:br/>
      </w:r>
      <w:r w:rsidRPr="00211DAE">
        <w:rPr>
          <w:rStyle w:val="LS2Tag"/>
          <w:lang w:val="nb-NO"/>
        </w:rPr>
        <w:t>&lt;a</w:t>
      </w:r>
      <w:r w:rsidRPr="00211DAE">
        <w:rPr>
          <w:rStyle w:val="LS2Attribute"/>
          <w:lang w:val="nb-NO"/>
        </w:rPr>
        <w:t xml:space="preserve"> name=</w:t>
      </w:r>
      <w:r w:rsidRPr="00211DAE">
        <w:rPr>
          <w:rStyle w:val="LS2String"/>
          <w:lang w:val="nb-NO"/>
        </w:rPr>
        <w:t>"seksjon2"</w:t>
      </w:r>
      <w:r w:rsidRPr="00211DAE">
        <w:rPr>
          <w:rStyle w:val="LS2Tag"/>
          <w:lang w:val="nb-NO"/>
        </w:rPr>
        <w:t>/&gt;&lt;p&gt;&lt;h1&gt;</w:t>
      </w:r>
      <w:r w:rsidRPr="00017038">
        <w:rPr>
          <w:rFonts w:ascii="Consolas" w:hAnsi="Consolas"/>
          <w:lang w:val="nb-NO"/>
        </w:rPr>
        <w:t>Seksjon 2</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r w:rsidRPr="00017038">
        <w:rPr>
          <w:rFonts w:ascii="Consolas" w:hAnsi="Consolas"/>
          <w:lang w:val="nb-NO"/>
        </w:rPr>
        <w:br/>
      </w:r>
      <w:r w:rsidRPr="00211DAE">
        <w:rPr>
          <w:rStyle w:val="LS2Tag"/>
          <w:lang w:val="nb-NO"/>
        </w:rPr>
        <w:t>&lt;a</w:t>
      </w:r>
      <w:r w:rsidRPr="00211DAE">
        <w:rPr>
          <w:rStyle w:val="LS2Attribute"/>
          <w:lang w:val="nb-NO"/>
        </w:rPr>
        <w:t xml:space="preserve"> name=</w:t>
      </w:r>
      <w:r w:rsidRPr="00211DAE">
        <w:rPr>
          <w:rStyle w:val="LS2String"/>
          <w:lang w:val="nb-NO"/>
        </w:rPr>
        <w:t>"seksjon3"</w:t>
      </w:r>
      <w:r w:rsidRPr="00211DAE">
        <w:rPr>
          <w:rStyle w:val="LS2Tag"/>
          <w:lang w:val="nb-NO"/>
        </w:rPr>
        <w:t>/&gt;&lt;p&gt;&lt;h1&gt;</w:t>
      </w:r>
      <w:r w:rsidRPr="00017038">
        <w:rPr>
          <w:rFonts w:ascii="Consolas" w:hAnsi="Consolas"/>
          <w:lang w:val="nb-NO"/>
        </w:rPr>
        <w:t>Seksjon 3</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p>
    <w:p w14:paraId="4E69EDCE" w14:textId="6BC201A7" w:rsidR="00291DB3" w:rsidRPr="00211DAE" w:rsidRDefault="007B48DD" w:rsidP="00A962EC">
      <w:pPr>
        <w:pStyle w:val="b1aff"/>
      </w:pPr>
      <w:r w:rsidRPr="00211DAE">
        <w:t xml:space="preserve">Dette er tre avsnitt med hver sin overskrift. De er gjort ekstra høye ved hjelp </w:t>
      </w:r>
      <w:r w:rsidRPr="00CD2241">
        <w:rPr>
          <w:rStyle w:val="LS2CodeBodytext"/>
        </w:rPr>
        <w:t>style="height: 500px"</w:t>
      </w:r>
      <w:r w:rsidRPr="00211DAE">
        <w:t xml:space="preserve"> på en </w:t>
      </w:r>
      <w:r w:rsidRPr="00CD2241">
        <w:rPr>
          <w:rStyle w:val="LS2CodeBodytext"/>
        </w:rPr>
        <w:t>hr</w:t>
      </w:r>
      <w:r w:rsidRPr="00211DAE">
        <w:t>-ta</w:t>
      </w:r>
      <w:r w:rsidR="00C84EDC">
        <w:t>g</w:t>
      </w:r>
      <w:r w:rsidRPr="00211DAE">
        <w:t>g. Først på linje</w:t>
      </w:r>
      <w:r w:rsidR="00FF269B">
        <w:t>n</w:t>
      </w:r>
      <w:r w:rsidRPr="00211DAE">
        <w:t xml:space="preserve"> har vi et </w:t>
      </w:r>
      <w:r w:rsidRPr="00FE1A1D">
        <w:rPr>
          <w:rStyle w:val="LS2Kursiv"/>
        </w:rPr>
        <w:t>anker</w:t>
      </w:r>
      <w:r w:rsidRPr="00211DAE">
        <w:t>. På engelsk</w:t>
      </w:r>
      <w:r w:rsidR="00FF269B">
        <w:t xml:space="preserve"> heter det</w:t>
      </w:r>
      <w:r w:rsidRPr="00211DAE">
        <w:t xml:space="preserve"> </w:t>
      </w:r>
      <w:r w:rsidRPr="00FE1A1D">
        <w:rPr>
          <w:rStyle w:val="LS2Kursiv"/>
        </w:rPr>
        <w:t>anchor</w:t>
      </w:r>
      <w:r w:rsidRPr="00211DAE">
        <w:t xml:space="preserve">; </w:t>
      </w:r>
      <w:r w:rsidR="00FF269B">
        <w:t xml:space="preserve">og </w:t>
      </w:r>
      <w:r w:rsidRPr="00211DAE">
        <w:t xml:space="preserve">dette er grunnen til at denne taggen har koden </w:t>
      </w:r>
      <w:r w:rsidRPr="00CD2241">
        <w:rPr>
          <w:rStyle w:val="LS2CodeBodytext"/>
        </w:rPr>
        <w:t>a</w:t>
      </w:r>
      <w:r w:rsidRPr="00211DAE">
        <w:t>. Ankeret er i praksis en navngitt posisjon i dokumentet</w:t>
      </w:r>
      <w:r w:rsidR="00ED5E2D">
        <w:t xml:space="preserve"> </w:t>
      </w:r>
      <w:r w:rsidRPr="00211DAE">
        <w:t xml:space="preserve">som kan referere til en URL ved hjelp av </w:t>
      </w:r>
      <w:r w:rsidRPr="00CD2241">
        <w:rPr>
          <w:rStyle w:val="LS2CodeBodytext"/>
        </w:rPr>
        <w:t>#</w:t>
      </w:r>
      <w:r w:rsidRPr="00211DAE">
        <w:t xml:space="preserve">. Dersom vi lagrer innholdet over i en fil </w:t>
      </w:r>
      <w:r w:rsidRPr="00CD2241">
        <w:rPr>
          <w:rStyle w:val="LS2CodeBodytext"/>
        </w:rPr>
        <w:t>test.html</w:t>
      </w:r>
      <w:r w:rsidRPr="00211DAE">
        <w:t xml:space="preserve">, kan vi laste den med URL-en </w:t>
      </w:r>
      <w:r w:rsidRPr="00CD2241">
        <w:rPr>
          <w:rStyle w:val="LS2CodeBodytext"/>
        </w:rPr>
        <w:t>hashtag.html#seksjon3</w:t>
      </w:r>
      <w:r w:rsidRPr="00211DAE">
        <w:t xml:space="preserve">, og dokumentet vil både laste </w:t>
      </w:r>
      <w:r w:rsidRPr="00FE1A1D">
        <w:rPr>
          <w:rStyle w:val="LS2Kursiv"/>
        </w:rPr>
        <w:t>og</w:t>
      </w:r>
      <w:r w:rsidRPr="00211DAE">
        <w:t xml:space="preserve"> scrolle</w:t>
      </w:r>
      <w:r w:rsidR="00FF269B">
        <w:t>,</w:t>
      </w:r>
      <w:r w:rsidRPr="00211DAE">
        <w:t xml:space="preserve"> slik at posisjonen hvor </w:t>
      </w:r>
      <w:r w:rsidRPr="00CD2241">
        <w:rPr>
          <w:rStyle w:val="LS2CodeBodytext"/>
        </w:rPr>
        <w:t>&lt;a name="seksjon3"/&gt;</w:t>
      </w:r>
      <w:r w:rsidRPr="00211DAE">
        <w:t xml:space="preserve"> er</w:t>
      </w:r>
      <w:r w:rsidR="00FF269B">
        <w:t>,</w:t>
      </w:r>
      <w:r w:rsidRPr="00211DAE">
        <w:t xml:space="preserve"> blir synlig. </w:t>
      </w:r>
      <w:r w:rsidR="00FF269B">
        <w:t>Det</w:t>
      </w:r>
      <w:r w:rsidRPr="00211DAE">
        <w:t xml:space="preserve"> tilsvarende </w:t>
      </w:r>
      <w:r w:rsidR="00FF269B">
        <w:t xml:space="preserve">gjelder </w:t>
      </w:r>
      <w:r w:rsidRPr="00211DAE">
        <w:t xml:space="preserve">for </w:t>
      </w:r>
      <w:r w:rsidRPr="00CD2241">
        <w:rPr>
          <w:rStyle w:val="LS2CodeBodytext"/>
        </w:rPr>
        <w:t>hashtag.html#seksjon1</w:t>
      </w:r>
      <w:r w:rsidRPr="00211DAE">
        <w:t xml:space="preserve"> og </w:t>
      </w:r>
      <w:r w:rsidRPr="00CD2241">
        <w:rPr>
          <w:rStyle w:val="LS2CodeBodytext"/>
        </w:rPr>
        <w:t>hashtag.html#seksjon2</w:t>
      </w:r>
      <w:r w:rsidRPr="00211DAE">
        <w:t>.</w:t>
      </w:r>
    </w:p>
    <w:p w14:paraId="50D4D605" w14:textId="436C0EC6" w:rsidR="00291DB3" w:rsidRPr="00211DAE" w:rsidRDefault="007B48DD" w:rsidP="00B179A8">
      <w:pPr>
        <w:pStyle w:val="b1af"/>
      </w:pPr>
      <w:r w:rsidRPr="00211DAE">
        <w:lastRenderedPageBreak/>
        <w:t xml:space="preserve">Tilbake til Vue. I en </w:t>
      </w:r>
      <w:r w:rsidR="00FF269B">
        <w:t>SPA</w:t>
      </w:r>
      <w:r w:rsidRPr="00211DAE">
        <w:t xml:space="preserve"> er hele poenget at hele siden i utgangspunktet ikke lastes på nytt. Likevel trenger vi ulike sider som konsept. Dette løser Vue for oss ved hjelp av ankere. Istedenfor å scrolle til riktig sted sørger Vue for å laste riktig side ut fra angitt anker.</w:t>
      </w:r>
    </w:p>
    <w:p w14:paraId="10236406" w14:textId="237F9687" w:rsidR="00291DB3" w:rsidRPr="00211DAE" w:rsidRDefault="007B48DD" w:rsidP="00B179A8">
      <w:pPr>
        <w:pStyle w:val="b1af"/>
      </w:pPr>
      <w:r w:rsidRPr="00211DAE">
        <w:t xml:space="preserve">For </w:t>
      </w:r>
      <w:r w:rsidR="00FF269B">
        <w:t>at vi skal</w:t>
      </w:r>
      <w:r w:rsidRPr="00211DAE">
        <w:t xml:space="preserve"> forstå dette bedre, skal vi se på hvordan vi kan legge til to nye sider, Side A</w:t>
      </w:r>
      <w:r w:rsidR="005B02F5">
        <w:t> </w:t>
      </w:r>
      <w:r w:rsidRPr="00211DAE">
        <w:t>og Side</w:t>
      </w:r>
      <w:r w:rsidR="005B02F5">
        <w:t> </w:t>
      </w:r>
      <w:r w:rsidRPr="00211DAE">
        <w:t>B.</w:t>
      </w:r>
    </w:p>
    <w:p w14:paraId="38C0E45D" w14:textId="54C05734" w:rsidR="00291DB3" w:rsidRPr="00211DAE" w:rsidRDefault="007B48DD" w:rsidP="00B179A8">
      <w:pPr>
        <w:pStyle w:val="b1af"/>
      </w:pPr>
      <w:r w:rsidRPr="00211DAE">
        <w:t xml:space="preserve">Under </w:t>
      </w:r>
      <w:r w:rsidRPr="00605EC9">
        <w:rPr>
          <w:rStyle w:val="LS2CodeBodytext"/>
        </w:rPr>
        <w:t>src/components</w:t>
      </w:r>
      <w:r w:rsidRPr="00211DAE">
        <w:t xml:space="preserve"> må vi legge til </w:t>
      </w:r>
      <w:r w:rsidRPr="00605EC9">
        <w:rPr>
          <w:rStyle w:val="LS2CodeBodytext"/>
        </w:rPr>
        <w:t>SideA.vue</w:t>
      </w:r>
      <w:r w:rsidRPr="00211DAE">
        <w:t xml:space="preserve"> og </w:t>
      </w:r>
      <w:r w:rsidRPr="00605EC9">
        <w:rPr>
          <w:rStyle w:val="LS2CodeBodytext"/>
        </w:rPr>
        <w:t>SideB.vue</w:t>
      </w:r>
      <w:r w:rsidRPr="00211DAE">
        <w:t xml:space="preserve"> med </w:t>
      </w:r>
      <w:r w:rsidR="00166A72">
        <w:t>likn</w:t>
      </w:r>
      <w:r w:rsidRPr="00211DAE">
        <w:t>ende innhold. Her er Side</w:t>
      </w:r>
      <w:r w:rsidR="005B02F5">
        <w:t> </w:t>
      </w:r>
      <w:r w:rsidR="00432535">
        <w:t>A</w:t>
      </w:r>
      <w:r w:rsidRPr="00211DAE">
        <w:t>:</w:t>
      </w:r>
    </w:p>
    <w:p w14:paraId="5B05A7BD" w14:textId="77777777" w:rsidR="00291DB3" w:rsidRPr="00017038" w:rsidRDefault="007B48DD" w:rsidP="00A962EC">
      <w:pPr>
        <w:pStyle w:val="eks1aff"/>
        <w:rPr>
          <w:rFonts w:ascii="Consolas" w:hAnsi="Consolas"/>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w:t>
      </w:r>
      <w:r w:rsidRPr="00211DAE">
        <w:rPr>
          <w:rStyle w:val="LS2Tag"/>
          <w:lang w:val="nb-NO"/>
        </w:rPr>
        <w:t>&lt;b&gt;</w:t>
      </w:r>
      <w:r w:rsidRPr="00017038">
        <w:rPr>
          <w:rFonts w:ascii="Consolas" w:hAnsi="Consolas"/>
          <w:lang w:val="nb-NO"/>
        </w:rPr>
        <w:t>Side A</w:t>
      </w:r>
      <w:r w:rsidRPr="00211DAE">
        <w:rPr>
          <w:rStyle w:val="LS2Tag"/>
          <w:lang w:val="nb-NO"/>
        </w:rPr>
        <w:t>&lt;/b&gt;</w:t>
      </w:r>
      <w:r w:rsidRPr="00017038">
        <w:rPr>
          <w:rFonts w:ascii="Consolas" w:hAnsi="Consolas"/>
          <w:lang w:val="nb-NO"/>
        </w:rPr>
        <w:t>.</w:t>
      </w:r>
      <w:r w:rsidRPr="00017038">
        <w:rPr>
          <w:rFonts w:ascii="Consolas" w:hAnsi="Consolas"/>
          <w:lang w:val="nb-NO"/>
        </w:rPr>
        <w:br/>
        <w:t xml:space="preserve">      </w:t>
      </w:r>
      <w:r>
        <w:rPr>
          <w:rStyle w:val="LS2Tag"/>
        </w:rPr>
        <w:t>&lt;router-link</w:t>
      </w:r>
      <w:r>
        <w:rPr>
          <w:rStyle w:val="LS2Attribute"/>
        </w:rPr>
        <w:t xml:space="preserve"> to=</w:t>
      </w:r>
      <w:r>
        <w:rPr>
          <w:rStyle w:val="LS2String"/>
        </w:rPr>
        <w:t>"/</w:t>
      </w:r>
      <w:proofErr w:type="spellStart"/>
      <w:r>
        <w:rPr>
          <w:rStyle w:val="LS2String"/>
        </w:rPr>
        <w:t>sideb</w:t>
      </w:r>
      <w:proofErr w:type="spellEnd"/>
      <w:r>
        <w:rPr>
          <w:rStyle w:val="LS2String"/>
        </w:rPr>
        <w:t>"</w:t>
      </w:r>
      <w:r>
        <w:rPr>
          <w:rStyle w:val="LS2Tag"/>
        </w:rPr>
        <w:t>&gt;</w:t>
      </w:r>
      <w:proofErr w:type="spellStart"/>
      <w:r w:rsidRPr="00017038">
        <w:rPr>
          <w:rFonts w:ascii="Consolas" w:hAnsi="Consolas"/>
        </w:rPr>
        <w:t>Gå</w:t>
      </w:r>
      <w:proofErr w:type="spellEnd"/>
      <w:r w:rsidRPr="00017038">
        <w:rPr>
          <w:rFonts w:ascii="Consolas" w:hAnsi="Consolas"/>
        </w:rPr>
        <w:t xml:space="preserve"> </w:t>
      </w:r>
      <w:proofErr w:type="spellStart"/>
      <w:r w:rsidRPr="00017038">
        <w:rPr>
          <w:rFonts w:ascii="Consolas" w:hAnsi="Consolas"/>
        </w:rPr>
        <w:t>til</w:t>
      </w:r>
      <w:proofErr w:type="spellEnd"/>
      <w:r w:rsidRPr="00017038">
        <w:rPr>
          <w:rFonts w:ascii="Consolas" w:hAnsi="Consolas"/>
        </w:rPr>
        <w:t xml:space="preserve"> Side B</w:t>
      </w:r>
      <w:r>
        <w:rPr>
          <w:rStyle w:val="LS2Tag"/>
        </w:rPr>
        <w:t>&lt;/router-link&gt;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5B02F5">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p>
    <w:p w14:paraId="0300E358" w14:textId="77777777" w:rsidR="00291DB3" w:rsidRPr="00211DAE" w:rsidRDefault="007B48DD" w:rsidP="00A962EC">
      <w:pPr>
        <w:pStyle w:val="b1aff"/>
      </w:pPr>
      <w:r w:rsidRPr="00211DAE">
        <w:t>Og her er Side B:</w:t>
      </w:r>
    </w:p>
    <w:p w14:paraId="541E46BD" w14:textId="77777777" w:rsidR="00291DB3" w:rsidRPr="00017038" w:rsidRDefault="007B48DD" w:rsidP="00A962EC">
      <w:pPr>
        <w:pStyle w:val="eks1aff"/>
        <w:rPr>
          <w:rFonts w:ascii="Consolas" w:hAnsi="Consolas"/>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w:t>
      </w:r>
      <w:r w:rsidRPr="00211DAE">
        <w:rPr>
          <w:rStyle w:val="LS2Tag"/>
          <w:lang w:val="nb-NO"/>
        </w:rPr>
        <w:t>&lt;b&gt;</w:t>
      </w:r>
      <w:r w:rsidRPr="00017038">
        <w:rPr>
          <w:rFonts w:ascii="Consolas" w:hAnsi="Consolas"/>
          <w:lang w:val="nb-NO"/>
        </w:rPr>
        <w:t>Side B</w:t>
      </w:r>
      <w:r w:rsidRPr="00211DAE">
        <w:rPr>
          <w:rStyle w:val="LS2Tag"/>
          <w:lang w:val="nb-NO"/>
        </w:rPr>
        <w:t>&lt;/b&gt;</w:t>
      </w:r>
      <w:r w:rsidRPr="00017038">
        <w:rPr>
          <w:rFonts w:ascii="Consolas" w:hAnsi="Consolas"/>
          <w:lang w:val="nb-NO"/>
        </w:rPr>
        <w:t>.</w:t>
      </w:r>
      <w:r w:rsidRPr="00017038">
        <w:rPr>
          <w:rFonts w:ascii="Consolas" w:hAnsi="Consolas"/>
          <w:lang w:val="nb-NO"/>
        </w:rPr>
        <w:br/>
        <w:t xml:space="preserve">      </w:t>
      </w:r>
      <w:r>
        <w:rPr>
          <w:rStyle w:val="LS2Tag"/>
        </w:rPr>
        <w:t>&lt;router-link</w:t>
      </w:r>
      <w:r>
        <w:rPr>
          <w:rStyle w:val="LS2Attribute"/>
        </w:rPr>
        <w:t xml:space="preserve"> to=</w:t>
      </w:r>
      <w:r>
        <w:rPr>
          <w:rStyle w:val="LS2String"/>
        </w:rPr>
        <w:t>"/</w:t>
      </w:r>
      <w:proofErr w:type="spellStart"/>
      <w:r>
        <w:rPr>
          <w:rStyle w:val="LS2String"/>
        </w:rPr>
        <w:t>sidea</w:t>
      </w:r>
      <w:proofErr w:type="spellEnd"/>
      <w:r>
        <w:rPr>
          <w:rStyle w:val="LS2String"/>
        </w:rPr>
        <w:t>"</w:t>
      </w:r>
      <w:r>
        <w:rPr>
          <w:rStyle w:val="LS2Tag"/>
        </w:rPr>
        <w:t>&gt;</w:t>
      </w:r>
      <w:proofErr w:type="spellStart"/>
      <w:r w:rsidRPr="00017038">
        <w:rPr>
          <w:rFonts w:ascii="Consolas" w:hAnsi="Consolas"/>
        </w:rPr>
        <w:t>Gå</w:t>
      </w:r>
      <w:proofErr w:type="spellEnd"/>
      <w:r w:rsidRPr="00017038">
        <w:rPr>
          <w:rFonts w:ascii="Consolas" w:hAnsi="Consolas"/>
        </w:rPr>
        <w:t xml:space="preserve"> </w:t>
      </w:r>
      <w:proofErr w:type="spellStart"/>
      <w:r w:rsidRPr="00017038">
        <w:rPr>
          <w:rFonts w:ascii="Consolas" w:hAnsi="Consolas"/>
        </w:rPr>
        <w:t>til</w:t>
      </w:r>
      <w:proofErr w:type="spellEnd"/>
      <w:r w:rsidRPr="00017038">
        <w:rPr>
          <w:rFonts w:ascii="Consolas" w:hAnsi="Consolas"/>
        </w:rPr>
        <w:t xml:space="preserve"> Side A</w:t>
      </w:r>
      <w:r>
        <w:rPr>
          <w:rStyle w:val="LS2Tag"/>
        </w:rPr>
        <w:t>&lt;/router-link&gt;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703C91">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p>
    <w:p w14:paraId="288C9B1A" w14:textId="77777777" w:rsidR="00291DB3" w:rsidRPr="00211DAE" w:rsidRDefault="007B48DD" w:rsidP="00A962EC">
      <w:pPr>
        <w:pStyle w:val="b1aff"/>
      </w:pPr>
      <w:r w:rsidRPr="00211DAE">
        <w:t xml:space="preserve">Taggen </w:t>
      </w:r>
      <w:r w:rsidRPr="00CD2241">
        <w:rPr>
          <w:rStyle w:val="LS2CodeBodytext"/>
        </w:rPr>
        <w:t>router-link</w:t>
      </w:r>
      <w:r w:rsidRPr="00211DAE">
        <w:t xml:space="preserve"> lager en lenke som leder til en av sidene som er satt opp i routeren. Alternativt vil det også fungere med </w:t>
      </w:r>
      <w:r w:rsidRPr="00CD2241">
        <w:rPr>
          <w:rStyle w:val="LS2CodeBodytext"/>
        </w:rPr>
        <w:t>&lt;a href="#/sidea"&gt;Gå til Side A&lt;/a&gt;</w:t>
      </w:r>
      <w:r w:rsidRPr="00211DAE">
        <w:t>.</w:t>
      </w:r>
    </w:p>
    <w:p w14:paraId="35270824" w14:textId="77777777" w:rsidR="00291DB3" w:rsidRPr="00211DAE" w:rsidRDefault="007B48DD" w:rsidP="00B179A8">
      <w:pPr>
        <w:pStyle w:val="b1af"/>
      </w:pPr>
      <w:r w:rsidRPr="00211DAE">
        <w:t xml:space="preserve">Uansett må vi også oppdatere routeren for at dette skal virke, det vil si i filen </w:t>
      </w:r>
      <w:r w:rsidRPr="00CE4C70">
        <w:rPr>
          <w:rStyle w:val="LS2CodeBodytext"/>
        </w:rPr>
        <w:t>index.js</w:t>
      </w:r>
      <w:r w:rsidR="00A443BE" w:rsidRPr="00605EC9">
        <w:t xml:space="preserve"> i </w:t>
      </w:r>
      <w:r w:rsidR="00A443BE" w:rsidRPr="00620E48">
        <w:t>mappen</w:t>
      </w:r>
      <w:r w:rsidR="00A443BE" w:rsidRPr="00CE4C70">
        <w:t xml:space="preserve"> </w:t>
      </w:r>
      <w:r w:rsidR="00A443BE" w:rsidRPr="00CE4C70">
        <w:rPr>
          <w:rStyle w:val="LS2CodeBodytext"/>
        </w:rPr>
        <w:t>router</w:t>
      </w:r>
      <w:r w:rsidRPr="00211DAE">
        <w:t>:</w:t>
      </w:r>
    </w:p>
    <w:p w14:paraId="357022CC" w14:textId="77777777" w:rsidR="00291DB3" w:rsidRPr="00017038" w:rsidRDefault="007B48DD" w:rsidP="00A962EC">
      <w:pPr>
        <w:pStyle w:val="eks1aff"/>
        <w:rPr>
          <w:rFonts w:ascii="Consolas" w:hAnsi="Consolas"/>
        </w:rPr>
      </w:pPr>
      <w:r w:rsidRPr="00703C91">
        <w:rPr>
          <w:rStyle w:val="LS2Keyword"/>
        </w:rPr>
        <w:t>import</w:t>
      </w:r>
      <w:r w:rsidRPr="00017038">
        <w:rPr>
          <w:rFonts w:ascii="Consolas" w:hAnsi="Consolas"/>
        </w:rPr>
        <w:t xml:space="preserve"> Vue </w:t>
      </w:r>
      <w:r w:rsidRPr="00703C91">
        <w:rPr>
          <w:rStyle w:val="LS2Keyword"/>
        </w:rPr>
        <w:t>from</w:t>
      </w:r>
      <w:r w:rsidRPr="00017038">
        <w:rPr>
          <w:rFonts w:ascii="Consolas" w:hAnsi="Consolas"/>
        </w:rPr>
        <w:t xml:space="preserve"> '</w:t>
      </w:r>
      <w:proofErr w:type="spellStart"/>
      <w:r>
        <w:rPr>
          <w:rStyle w:val="LS2String"/>
        </w:rPr>
        <w:t>vue</w:t>
      </w:r>
      <w:proofErr w:type="spellEnd"/>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Router </w:t>
      </w:r>
      <w:r w:rsidRPr="00703C91">
        <w:rPr>
          <w:rStyle w:val="LS2Keyword"/>
        </w:rPr>
        <w:t>from</w:t>
      </w:r>
      <w:r w:rsidRPr="00017038">
        <w:rPr>
          <w:rFonts w:ascii="Consolas" w:hAnsi="Consolas"/>
        </w:rPr>
        <w:t xml:space="preserve"> '</w:t>
      </w:r>
      <w:proofErr w:type="spellStart"/>
      <w:r>
        <w:rPr>
          <w:rStyle w:val="LS2String"/>
        </w:rPr>
        <w:t>vue</w:t>
      </w:r>
      <w:proofErr w:type="spellEnd"/>
      <w:r>
        <w:rPr>
          <w:rStyle w:val="LS2String"/>
        </w:rPr>
        <w:t>-router</w:t>
      </w:r>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HelloWorld </w:t>
      </w:r>
      <w:r w:rsidRPr="00703C91">
        <w:rPr>
          <w:rStyle w:val="LS2Keyword"/>
        </w:rPr>
        <w:t>from</w:t>
      </w:r>
      <w:r w:rsidRPr="00017038">
        <w:rPr>
          <w:rFonts w:ascii="Consolas" w:hAnsi="Consolas"/>
        </w:rPr>
        <w:t xml:space="preserve"> '</w:t>
      </w:r>
      <w:r>
        <w:rPr>
          <w:rStyle w:val="LS2String"/>
        </w:rPr>
        <w:t>@/components/HelloWorld</w:t>
      </w:r>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w:t>
      </w:r>
      <w:proofErr w:type="spellStart"/>
      <w:r w:rsidRPr="00017038">
        <w:rPr>
          <w:rFonts w:ascii="Consolas" w:hAnsi="Consolas"/>
        </w:rPr>
        <w:t>SideA</w:t>
      </w:r>
      <w:proofErr w:type="spellEnd"/>
      <w:r w:rsidRPr="00017038">
        <w:rPr>
          <w:rFonts w:ascii="Consolas" w:hAnsi="Consolas"/>
        </w:rPr>
        <w:t xml:space="preserve"> </w:t>
      </w:r>
      <w:r w:rsidRPr="00703C91">
        <w:rPr>
          <w:rStyle w:val="LS2Keyword"/>
        </w:rPr>
        <w:t>from</w:t>
      </w:r>
      <w:r w:rsidRPr="00017038">
        <w:rPr>
          <w:rFonts w:ascii="Consolas" w:hAnsi="Consolas"/>
        </w:rPr>
        <w:t xml:space="preserve"> '</w:t>
      </w:r>
      <w:r>
        <w:rPr>
          <w:rStyle w:val="LS2String"/>
        </w:rPr>
        <w:t>@/components/</w:t>
      </w:r>
      <w:proofErr w:type="spellStart"/>
      <w:r>
        <w:rPr>
          <w:rStyle w:val="LS2String"/>
        </w:rPr>
        <w:t>SideA</w:t>
      </w:r>
      <w:proofErr w:type="spellEnd"/>
      <w:r w:rsidRPr="00017038">
        <w:rPr>
          <w:rFonts w:ascii="Consolas" w:hAnsi="Consolas"/>
        </w:rPr>
        <w:t>'</w:t>
      </w:r>
      <w:r w:rsidRPr="00017038">
        <w:rPr>
          <w:rFonts w:ascii="Consolas" w:hAnsi="Consolas"/>
        </w:rPr>
        <w:br/>
      </w:r>
      <w:r w:rsidRPr="00703C91">
        <w:rPr>
          <w:rStyle w:val="LS2Keyword"/>
        </w:rPr>
        <w:lastRenderedPageBreak/>
        <w:t>import</w:t>
      </w:r>
      <w:r w:rsidRPr="00017038">
        <w:rPr>
          <w:rFonts w:ascii="Consolas" w:hAnsi="Consolas"/>
        </w:rPr>
        <w:t xml:space="preserve"> </w:t>
      </w:r>
      <w:proofErr w:type="spellStart"/>
      <w:r w:rsidRPr="00017038">
        <w:rPr>
          <w:rFonts w:ascii="Consolas" w:hAnsi="Consolas"/>
        </w:rPr>
        <w:t>SideB</w:t>
      </w:r>
      <w:proofErr w:type="spellEnd"/>
      <w:r w:rsidRPr="00017038">
        <w:rPr>
          <w:rFonts w:ascii="Consolas" w:hAnsi="Consolas"/>
        </w:rPr>
        <w:t xml:space="preserve"> </w:t>
      </w:r>
      <w:r w:rsidRPr="00703C91">
        <w:rPr>
          <w:rStyle w:val="LS2Keyword"/>
        </w:rPr>
        <w:t>from</w:t>
      </w:r>
      <w:r w:rsidRPr="00017038">
        <w:rPr>
          <w:rFonts w:ascii="Consolas" w:hAnsi="Consolas"/>
        </w:rPr>
        <w:t xml:space="preserve"> '</w:t>
      </w:r>
      <w:r>
        <w:rPr>
          <w:rStyle w:val="LS2String"/>
        </w:rPr>
        <w:t>@/components/</w:t>
      </w:r>
      <w:proofErr w:type="spellStart"/>
      <w:r>
        <w:rPr>
          <w:rStyle w:val="LS2String"/>
        </w:rPr>
        <w:t>SideB</w:t>
      </w:r>
      <w:proofErr w:type="spellEnd"/>
      <w:r w:rsidRPr="00017038">
        <w:rPr>
          <w:rFonts w:ascii="Consolas" w:hAnsi="Consolas"/>
        </w:rPr>
        <w:t>'</w:t>
      </w:r>
      <w:r w:rsidRPr="00017038">
        <w:rPr>
          <w:rFonts w:ascii="Consolas" w:hAnsi="Consolas"/>
        </w:rPr>
        <w:br/>
      </w:r>
      <w:r w:rsidRPr="00017038">
        <w:rPr>
          <w:rFonts w:ascii="Consolas" w:hAnsi="Consolas"/>
        </w:rPr>
        <w:br/>
      </w:r>
      <w:proofErr w:type="spellStart"/>
      <w:r w:rsidRPr="00017038">
        <w:rPr>
          <w:rFonts w:ascii="Consolas" w:hAnsi="Consolas"/>
        </w:rPr>
        <w:t>Vue.use</w:t>
      </w:r>
      <w:proofErr w:type="spellEnd"/>
      <w:r w:rsidRPr="00017038">
        <w:rPr>
          <w:rFonts w:ascii="Consolas" w:hAnsi="Consolas"/>
        </w:rPr>
        <w:t>(Router)</w:t>
      </w:r>
      <w:r w:rsidRPr="00017038">
        <w:rPr>
          <w:rFonts w:ascii="Consolas" w:hAnsi="Consolas"/>
        </w:rPr>
        <w:br/>
      </w:r>
      <w:r w:rsidRPr="00017038">
        <w:rPr>
          <w:rFonts w:ascii="Consolas" w:hAnsi="Consolas"/>
        </w:rPr>
        <w:br/>
      </w:r>
      <w:r w:rsidRPr="00703C91">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HelloWorld</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HelloWorld</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sidea</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SideA</w:t>
      </w:r>
      <w:proofErr w:type="spellEnd"/>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sideb</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SideB</w:t>
      </w:r>
      <w:proofErr w:type="spellEnd"/>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29F3BE28" w14:textId="71DE4054" w:rsidR="00291DB3" w:rsidRPr="00211DAE" w:rsidRDefault="007B48DD" w:rsidP="00A962EC">
      <w:pPr>
        <w:pStyle w:val="b1aff"/>
      </w:pPr>
      <w:r w:rsidRPr="00211DAE">
        <w:t xml:space="preserve">Vi lager altså en </w:t>
      </w:r>
      <w:r w:rsidRPr="00FE1A1D">
        <w:rPr>
          <w:rStyle w:val="LS2Kursiv"/>
        </w:rPr>
        <w:t>route</w:t>
      </w:r>
      <w:r w:rsidRPr="00211DAE">
        <w:t xml:space="preserve"> for hver side, og feltet </w:t>
      </w:r>
      <w:r w:rsidRPr="00CD2241">
        <w:rPr>
          <w:rStyle w:val="LS2CodeBodytext"/>
        </w:rPr>
        <w:t>path</w:t>
      </w:r>
      <w:r w:rsidRPr="00211DAE">
        <w:t xml:space="preserve"> angir hva man må ha etter </w:t>
      </w:r>
      <w:r w:rsidR="00FF269B">
        <w:t>emneknaggen</w:t>
      </w:r>
      <w:r w:rsidR="00FF269B" w:rsidRPr="00211DAE">
        <w:t xml:space="preserve"> </w:t>
      </w:r>
      <w:r w:rsidRPr="00211DAE">
        <w:t xml:space="preserve">i URL-en for å komme til denne siden. Feltet </w:t>
      </w:r>
      <w:r w:rsidRPr="00CD2241">
        <w:rPr>
          <w:rStyle w:val="LS2CodeBodytext"/>
        </w:rPr>
        <w:t>name</w:t>
      </w:r>
      <w:r w:rsidRPr="00211DAE">
        <w:t xml:space="preserve"> må matche med navnet som er deklarert inne i hver komponent, og verdien av </w:t>
      </w:r>
      <w:r w:rsidRPr="00CD2241">
        <w:rPr>
          <w:rStyle w:val="LS2CodeBodytext"/>
        </w:rPr>
        <w:t>component</w:t>
      </w:r>
      <w:r w:rsidRPr="00211DAE">
        <w:t xml:space="preserve"> er det riktige klassenavnet. For å få tak i dette må vi importere komponentene i toppen med </w:t>
      </w:r>
      <w:r w:rsidRPr="00CD2241">
        <w:rPr>
          <w:rStyle w:val="LS2CodeBodytext"/>
        </w:rPr>
        <w:t>import SideA from '@/components/SideA'</w:t>
      </w:r>
      <w:r w:rsidRPr="00211DAE">
        <w:t xml:space="preserve"> og tilsvarende for Side B.</w:t>
      </w:r>
    </w:p>
    <w:p w14:paraId="06D2DA67" w14:textId="345C7C40" w:rsidR="00291DB3" w:rsidRPr="00211DAE" w:rsidRDefault="007B48DD" w:rsidP="00B179A8">
      <w:pPr>
        <w:pStyle w:val="b1af"/>
      </w:pPr>
      <w:r w:rsidRPr="00211DAE">
        <w:t>Vue kan også bruke vanlige URL-er, det vil si uten hashtag-trikset, men da må web</w:t>
      </w:r>
      <w:r w:rsidR="00BB438A">
        <w:t>tjener</w:t>
      </w:r>
      <w:r w:rsidRPr="00211DAE">
        <w:t>en konfigureres riktig for at det skal fungere</w:t>
      </w:r>
      <w:r w:rsidR="00FF269B">
        <w:t>. S</w:t>
      </w:r>
      <w:r w:rsidRPr="00211DAE">
        <w:t>å når man lærer seg Vue</w:t>
      </w:r>
      <w:r w:rsidR="00FF269B">
        <w:t>,</w:t>
      </w:r>
      <w:r w:rsidRPr="00211DAE">
        <w:t xml:space="preserve"> er det ikke nødvendigvis verdt innsatsen.</w:t>
      </w:r>
    </w:p>
    <w:p w14:paraId="62115B09" w14:textId="2D27040C" w:rsidR="00291DB3" w:rsidRPr="00211DAE" w:rsidRDefault="007B48DD" w:rsidP="00435552">
      <w:pPr>
        <w:pStyle w:val="m1tt"/>
      </w:pPr>
      <w:bookmarkStart w:id="2765" w:name="data-på-toppnivå-med-events-og-props"/>
      <w:bookmarkStart w:id="2766" w:name="_Toc29047950"/>
      <w:r w:rsidRPr="00211DAE">
        <w:t xml:space="preserve">Data på toppnivå med </w:t>
      </w:r>
      <w:r w:rsidR="002F24A3">
        <w:t>hendelser</w:t>
      </w:r>
      <w:r w:rsidRPr="00211DAE">
        <w:t xml:space="preserve"> og </w:t>
      </w:r>
      <w:bookmarkEnd w:id="2765"/>
      <w:bookmarkEnd w:id="2766"/>
      <w:r w:rsidR="002F24A3">
        <w:t>egenskaper</w:t>
      </w:r>
    </w:p>
    <w:p w14:paraId="4398FBF1" w14:textId="2C204C1B" w:rsidR="005E5706" w:rsidRDefault="007B48DD" w:rsidP="00C628A3">
      <w:pPr>
        <w:pStyle w:val="b1af-f"/>
      </w:pPr>
      <w:r w:rsidRPr="00211DAE">
        <w:t>Typisk jobber en komponent</w:t>
      </w:r>
      <w:r w:rsidR="000729EE">
        <w:t xml:space="preserve"> bare </w:t>
      </w:r>
      <w:r w:rsidRPr="00211DAE">
        <w:t>med deler av dataene i en applikasjon. Det kan også være flere komponenter som jobber med de samme dataene, og da er en vanlig løsning slik:</w:t>
      </w:r>
      <w:r w:rsidR="00ED5E2D">
        <w:t xml:space="preserve"> </w:t>
      </w:r>
    </w:p>
    <w:p w14:paraId="484F7AA1" w14:textId="4CD31E65" w:rsidR="005E5706" w:rsidRDefault="00820476" w:rsidP="00820476">
      <w:pPr>
        <w:pStyle w:val="b1af-f"/>
        <w:ind w:left="720" w:hanging="360"/>
      </w:pPr>
      <w:r>
        <w:rPr>
          <w:rFonts w:ascii="Symbol" w:hAnsi="Symbol"/>
        </w:rPr>
        <w:t></w:t>
      </w:r>
      <w:r>
        <w:rPr>
          <w:rFonts w:ascii="Symbol" w:hAnsi="Symbol"/>
        </w:rPr>
        <w:tab/>
      </w:r>
      <w:r w:rsidR="007B48DD" w:rsidRPr="00211DAE">
        <w:t>Dataene holdes på toppnivå.</w:t>
      </w:r>
      <w:r w:rsidR="00ED5E2D">
        <w:t xml:space="preserve"> </w:t>
      </w:r>
    </w:p>
    <w:p w14:paraId="3DC768C8" w14:textId="2C5FEFCC" w:rsidR="005E5706" w:rsidRDefault="00820476" w:rsidP="00820476">
      <w:pPr>
        <w:pStyle w:val="b1af-f"/>
        <w:ind w:left="720" w:hanging="360"/>
      </w:pPr>
      <w:r>
        <w:rPr>
          <w:rFonts w:ascii="Symbol" w:hAnsi="Symbol"/>
        </w:rPr>
        <w:t></w:t>
      </w:r>
      <w:r>
        <w:rPr>
          <w:rFonts w:ascii="Symbol" w:hAnsi="Symbol"/>
        </w:rPr>
        <w:tab/>
      </w:r>
      <w:r w:rsidR="007B48DD" w:rsidRPr="00211DAE">
        <w:t xml:space="preserve">Dataene flyttes inn i komponentene ved hjelp </w:t>
      </w:r>
      <w:r w:rsidR="001A7B1C">
        <w:t>av</w:t>
      </w:r>
      <w:r w:rsidR="001A7B1C" w:rsidRPr="00211DAE">
        <w:t xml:space="preserve"> </w:t>
      </w:r>
      <w:r w:rsidR="002F24A3">
        <w:t>egenskaper</w:t>
      </w:r>
      <w:r w:rsidR="007B48DD" w:rsidRPr="00211DAE">
        <w:t xml:space="preserve"> (read-only).</w:t>
      </w:r>
      <w:r w:rsidR="00ED5E2D">
        <w:t xml:space="preserve"> </w:t>
      </w:r>
    </w:p>
    <w:p w14:paraId="1CBBA432" w14:textId="634653FF" w:rsidR="005E5706" w:rsidRDefault="00820476" w:rsidP="00820476">
      <w:pPr>
        <w:pStyle w:val="b1af-f"/>
        <w:ind w:left="720" w:hanging="360"/>
      </w:pPr>
      <w:r>
        <w:rPr>
          <w:rFonts w:ascii="Symbol" w:hAnsi="Symbol"/>
        </w:rPr>
        <w:t></w:t>
      </w:r>
      <w:r>
        <w:rPr>
          <w:rFonts w:ascii="Symbol" w:hAnsi="Symbol"/>
        </w:rPr>
        <w:tab/>
      </w:r>
      <w:r w:rsidR="007B48DD" w:rsidRPr="00211DAE">
        <w:t xml:space="preserve">Endringer sendes ut av komponentene som </w:t>
      </w:r>
      <w:r w:rsidR="002F24A3">
        <w:t>hendelser</w:t>
      </w:r>
      <w:r w:rsidR="007B48DD" w:rsidRPr="00211DAE">
        <w:t xml:space="preserve">. </w:t>
      </w:r>
    </w:p>
    <w:p w14:paraId="4EDE5C42" w14:textId="7B418C4D" w:rsidR="00291DB3" w:rsidRPr="00211DAE" w:rsidRDefault="00820476">
      <w:pPr>
        <w:pStyle w:val="b1af-f"/>
        <w:ind w:left="720" w:hanging="360"/>
        <w:pPrChange w:id="2767" w:author="Terje Kolderup" w:date="2020-01-24T10:30:00Z">
          <w:pPr>
            <w:pStyle w:val="b1af-f"/>
          </w:pPr>
        </w:pPrChange>
      </w:pPr>
      <w:r w:rsidRPr="00211DAE">
        <w:rPr>
          <w:rFonts w:ascii="Symbol" w:hAnsi="Symbol"/>
        </w:rPr>
        <w:t></w:t>
      </w:r>
      <w:r w:rsidRPr="00211DAE">
        <w:rPr>
          <w:rFonts w:ascii="Symbol" w:hAnsi="Symbol"/>
        </w:rPr>
        <w:tab/>
      </w:r>
      <w:r w:rsidR="007B48DD" w:rsidRPr="00211DAE">
        <w:t>Disse fanges på applikasjonsnivå og brukes til å endre dataen som ligger der.</w:t>
      </w:r>
    </w:p>
    <w:p w14:paraId="438630B6" w14:textId="65904615" w:rsidR="00291DB3" w:rsidRPr="00211DAE" w:rsidRDefault="007B48DD" w:rsidP="00B179A8">
      <w:pPr>
        <w:pStyle w:val="b1af"/>
      </w:pPr>
      <w:r w:rsidRPr="00211DAE">
        <w:t xml:space="preserve">La oss se på et </w:t>
      </w:r>
      <w:r w:rsidR="001A7B1C">
        <w:t xml:space="preserve">enkelt </w:t>
      </w:r>
      <w:r w:rsidRPr="00211DAE">
        <w:t xml:space="preserve">eksempel. </w:t>
      </w:r>
      <w:r w:rsidR="001A7B1C">
        <w:t>V</w:t>
      </w:r>
      <w:r w:rsidRPr="00211DAE">
        <w:t xml:space="preserve">i skal holde orden på navnet og fødselsåret til en person. Dette skal kunne vises og endres i to forskjellige komponenter. Vi begynner i </w:t>
      </w:r>
      <w:r w:rsidRPr="00CE4C70">
        <w:rPr>
          <w:rStyle w:val="LS2CodeBodytext"/>
        </w:rPr>
        <w:t>App.vue</w:t>
      </w:r>
      <w:r w:rsidRPr="00211DAE">
        <w:t>:</w:t>
      </w:r>
    </w:p>
    <w:p w14:paraId="0E077CB4" w14:textId="68519F83" w:rsidR="00291DB3" w:rsidRPr="00017038" w:rsidRDefault="007B48DD" w:rsidP="00A962EC">
      <w:pPr>
        <w:pStyle w:val="eks1aff"/>
        <w:rPr>
          <w:rFonts w:ascii="Consolas" w:hAnsi="Consolas"/>
          <w:lang w:val="nb-NO"/>
        </w:rPr>
      </w:pPr>
      <w:r w:rsidRPr="00503824">
        <w:rPr>
          <w:rStyle w:val="LS2Tag"/>
          <w:lang w:val="nb-NO"/>
        </w:rPr>
        <w:lastRenderedPageBreak/>
        <w:t>&lt;template&gt;</w:t>
      </w:r>
      <w:r w:rsidRPr="00017038">
        <w:rPr>
          <w:rFonts w:ascii="Consolas" w:hAnsi="Consolas"/>
          <w:lang w:val="nb-NO"/>
        </w:rPr>
        <w:br/>
        <w:t xml:space="preserve">  </w:t>
      </w:r>
      <w:r w:rsidRPr="00503824">
        <w:rPr>
          <w:rStyle w:val="LS2Tag"/>
          <w:lang w:val="nb-NO"/>
        </w:rPr>
        <w:t>&lt;div</w:t>
      </w:r>
      <w:r w:rsidRPr="00503824">
        <w:rPr>
          <w:rStyle w:val="LS2Attribute"/>
          <w:lang w:val="nb-NO"/>
        </w:rPr>
        <w:t xml:space="preserve"> id=</w:t>
      </w:r>
      <w:r w:rsidRPr="00503824">
        <w:rPr>
          <w:rStyle w:val="LS2String"/>
          <w:lang w:val="nb-NO"/>
        </w:rPr>
        <w:t>"app"</w:t>
      </w:r>
      <w:r w:rsidRPr="00503824">
        <w:rPr>
          <w:rStyle w:val="LS2Tag"/>
          <w:lang w:val="nb-NO"/>
        </w:rPr>
        <w:t>&gt;</w:t>
      </w:r>
      <w:r w:rsidRPr="00017038">
        <w:rPr>
          <w:rFonts w:ascii="Consolas" w:hAnsi="Consolas"/>
          <w:lang w:val="nb-NO"/>
        </w:rPr>
        <w:br/>
        <w:t xml:space="preserve">    </w:t>
      </w:r>
      <w:r w:rsidRPr="00503824">
        <w:rPr>
          <w:rStyle w:val="LS2Tag"/>
          <w:lang w:val="nb-NO"/>
        </w:rPr>
        <w:t>&lt;router-view</w:t>
      </w:r>
      <w:r w:rsidRPr="00503824">
        <w:rPr>
          <w:rStyle w:val="LS2Attribute"/>
          <w:lang w:val="nb-NO"/>
        </w:rPr>
        <w:t xml:space="preserve"> :personprop=</w:t>
      </w:r>
      <w:r w:rsidRPr="00503824">
        <w:rPr>
          <w:rStyle w:val="LS2String"/>
          <w:lang w:val="nb-NO"/>
        </w:rPr>
        <w:t>"person"</w:t>
      </w:r>
      <w:r w:rsidRPr="00017038">
        <w:rPr>
          <w:rFonts w:ascii="Consolas" w:hAnsi="Consolas"/>
          <w:lang w:val="nb-NO"/>
        </w:rPr>
        <w:t xml:space="preserve"> </w:t>
      </w:r>
      <w:r w:rsidRPr="007A6D8D">
        <w:rPr>
          <w:rStyle w:val="LS2Attribute"/>
          <w:lang w:val="nb-NO"/>
        </w:rPr>
        <w:t>@datachanged</w:t>
      </w:r>
      <w:r w:rsidRPr="00503824">
        <w:rPr>
          <w:rStyle w:val="LS2Attribute"/>
          <w:lang w:val="nb-NO"/>
        </w:rPr>
        <w:t>=</w:t>
      </w:r>
      <w:r w:rsidRPr="00503824">
        <w:rPr>
          <w:rStyle w:val="LS2String"/>
          <w:lang w:val="nb-NO"/>
        </w:rPr>
        <w:t>"handleDatachanged"</w:t>
      </w:r>
      <w:r w:rsidRPr="00503824">
        <w:rPr>
          <w:rStyle w:val="LS2Tag"/>
          <w:lang w:val="nb-NO"/>
        </w:rPr>
        <w:t>/&gt;</w:t>
      </w:r>
      <w:r w:rsidRPr="00017038">
        <w:rPr>
          <w:rFonts w:ascii="Consolas" w:hAnsi="Consolas"/>
          <w:lang w:val="nb-NO"/>
        </w:rPr>
        <w:br/>
        <w:t xml:space="preserve">  </w:t>
      </w:r>
      <w:r w:rsidRPr="00503824">
        <w:rPr>
          <w:rStyle w:val="LS2Tag"/>
          <w:lang w:val="nb-NO"/>
        </w:rPr>
        <w:t>&lt;/div&gt;</w:t>
      </w:r>
      <w:r w:rsidRPr="00017038">
        <w:rPr>
          <w:rFonts w:ascii="Consolas" w:hAnsi="Consolas"/>
          <w:lang w:val="nb-NO"/>
        </w:rPr>
        <w:br/>
      </w:r>
      <w:r w:rsidRPr="00503824">
        <w:rPr>
          <w:rStyle w:val="LS2Tag"/>
          <w:lang w:val="nb-NO"/>
        </w:rPr>
        <w:t>&lt;/template&gt;</w:t>
      </w:r>
      <w:r w:rsidRPr="00017038">
        <w:rPr>
          <w:rFonts w:ascii="Consolas" w:hAnsi="Consolas"/>
          <w:lang w:val="nb-NO"/>
        </w:rPr>
        <w:br/>
      </w:r>
      <w:r w:rsidRPr="00017038">
        <w:rPr>
          <w:rFonts w:ascii="Consolas" w:hAnsi="Consolas"/>
          <w:lang w:val="nb-NO"/>
        </w:rPr>
        <w:br/>
      </w:r>
      <w:r w:rsidRPr="00503824">
        <w:rPr>
          <w:rStyle w:val="LS2Tag"/>
          <w:lang w:val="nb-NO"/>
        </w:rPr>
        <w:t>&lt;script&gt;</w:t>
      </w:r>
      <w:r w:rsidRPr="00017038">
        <w:rPr>
          <w:rFonts w:ascii="Consolas" w:hAnsi="Consolas"/>
          <w:lang w:val="nb-NO"/>
        </w:rPr>
        <w:br/>
      </w:r>
      <w:r w:rsidRPr="007A6D8D">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503824">
        <w:rPr>
          <w:rStyle w:val="LS2String"/>
          <w:lang w:val="nb-NO"/>
        </w:rPr>
        <w:t>"App"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503824">
        <w:rPr>
          <w:rStyle w:val="LS2String"/>
          <w:lang w:val="nb-NO"/>
        </w:rPr>
        <w:t>"Terje"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birthYear</w:t>
      </w:r>
      <w:r w:rsidRPr="00017038">
        <w:rPr>
          <w:rFonts w:ascii="Consolas" w:hAnsi="Consolas"/>
          <w:lang w:val="nb-NO"/>
        </w:rPr>
        <w:t xml:space="preserve">: </w:t>
      </w:r>
      <w:r w:rsidRPr="00503824">
        <w:rPr>
          <w:rStyle w:val="LS2NumVal"/>
          <w:lang w:val="nb-NO"/>
        </w:rPr>
        <w:t>1975</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handleDatachanged</w:t>
      </w:r>
      <w:r w:rsidRPr="00017038">
        <w:rPr>
          <w:rFonts w:ascii="Consolas" w:hAnsi="Consolas"/>
          <w:lang w:val="nb-NO"/>
        </w:rPr>
        <w:t>(personData)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.person.name </w:t>
      </w:r>
      <w:r w:rsidRPr="007A6D8D">
        <w:rPr>
          <w:rStyle w:val="LS2Operator"/>
          <w:lang w:val="nb-NO"/>
        </w:rPr>
        <w:t>=</w:t>
      </w:r>
      <w:r w:rsidRPr="00017038">
        <w:rPr>
          <w:rFonts w:ascii="Consolas" w:hAnsi="Consolas"/>
          <w:lang w:val="nb-NO"/>
        </w:rPr>
        <w:t xml:space="preserve"> personData.name;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.person.birthYear </w:t>
      </w:r>
      <w:r w:rsidRPr="007A6D8D">
        <w:rPr>
          <w:rStyle w:val="LS2Operator"/>
          <w:lang w:val="nb-NO"/>
        </w:rPr>
        <w:t>=</w:t>
      </w:r>
      <w:r w:rsidRPr="00017038">
        <w:rPr>
          <w:rFonts w:ascii="Consolas" w:hAnsi="Consolas"/>
          <w:lang w:val="nb-NO"/>
        </w:rPr>
        <w:t xml:space="preserve"> personData.birthYear;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503824">
        <w:rPr>
          <w:rStyle w:val="LS2Tag"/>
          <w:lang w:val="nb-NO"/>
        </w:rPr>
        <w:t>&lt;/script&gt;</w:t>
      </w:r>
    </w:p>
    <w:p w14:paraId="5047BCE9" w14:textId="4EF66126" w:rsidR="00291DB3" w:rsidRPr="00211DAE" w:rsidRDefault="007B48DD" w:rsidP="00A962EC">
      <w:pPr>
        <w:pStyle w:val="b1aff"/>
      </w:pPr>
      <w:r w:rsidRPr="00211DAE">
        <w:t xml:space="preserve">Appen har et felt </w:t>
      </w:r>
      <w:r w:rsidRPr="00CD2241">
        <w:rPr>
          <w:rStyle w:val="LS2CodeBodytext"/>
        </w:rPr>
        <w:t>person</w:t>
      </w:r>
      <w:r w:rsidRPr="00211DAE">
        <w:t xml:space="preserve"> i data-objektet sitt. Dette har igjen feltene </w:t>
      </w:r>
      <w:r w:rsidRPr="00CD2241">
        <w:rPr>
          <w:rStyle w:val="LS2CodeBodytext"/>
        </w:rPr>
        <w:t>name</w:t>
      </w:r>
      <w:r w:rsidRPr="00211DAE">
        <w:t xml:space="preserve"> og </w:t>
      </w:r>
      <w:r w:rsidRPr="00CD2241">
        <w:rPr>
          <w:rStyle w:val="LS2CodeBodytext"/>
        </w:rPr>
        <w:t>birthYear</w:t>
      </w:r>
      <w:r w:rsidRPr="00211DAE">
        <w:t xml:space="preserve">. Disse verdiene sendes så til komponentene via routeren. Propertiene vi setter på </w:t>
      </w:r>
      <w:r w:rsidRPr="00CD2241">
        <w:rPr>
          <w:rStyle w:val="LS2CodeBodytext"/>
        </w:rPr>
        <w:t>router-view</w:t>
      </w:r>
      <w:r w:rsidR="00B91512">
        <w:t xml:space="preserve">, </w:t>
      </w:r>
      <w:r w:rsidRPr="00211DAE">
        <w:t>sendes automatisk videre til komponentene i routeren</w:t>
      </w:r>
      <w:r w:rsidR="00ED5E2D">
        <w:t xml:space="preserve"> – </w:t>
      </w:r>
      <w:r w:rsidRPr="00211DAE">
        <w:t xml:space="preserve">om </w:t>
      </w:r>
      <w:r w:rsidR="00B91512">
        <w:t>vi</w:t>
      </w:r>
      <w:r w:rsidR="00B91512" w:rsidRPr="00211DAE">
        <w:t xml:space="preserve"> </w:t>
      </w:r>
      <w:r w:rsidRPr="00211DAE">
        <w:t>setter det opp riktig.</w:t>
      </w:r>
    </w:p>
    <w:p w14:paraId="6B272756" w14:textId="5CF9CEC9" w:rsidR="00291DB3" w:rsidRPr="00211DAE" w:rsidRDefault="007B48DD" w:rsidP="00B179A8">
      <w:pPr>
        <w:pStyle w:val="b1af"/>
      </w:pPr>
      <w:r w:rsidRPr="00211DAE">
        <w:t xml:space="preserve">I linjen </w:t>
      </w:r>
      <w:r w:rsidRPr="00CE4C70">
        <w:rPr>
          <w:rStyle w:val="LS2CodeBodytext"/>
        </w:rPr>
        <w:t>&lt;router-view :personprop="person" @datachanged="handleDatachanged"/&gt;</w:t>
      </w:r>
      <w:r w:rsidRPr="00211DAE">
        <w:t xml:space="preserve"> skjer det to ting. Vi setter </w:t>
      </w:r>
      <w:r w:rsidR="00B91512" w:rsidRPr="00211DAE">
        <w:t xml:space="preserve">som nevnt </w:t>
      </w:r>
      <w:r w:rsidRPr="00211DAE">
        <w:t xml:space="preserve">propertiene. I tillegg abonnerer vi på eventer med navnet </w:t>
      </w:r>
      <w:r w:rsidRPr="00CE4C70">
        <w:rPr>
          <w:rStyle w:val="LS2CodeBodytext"/>
        </w:rPr>
        <w:t>datachanged</w:t>
      </w:r>
      <w:r w:rsidRPr="00211DAE">
        <w:t xml:space="preserve">. Når det kommer et slikt event, vil metoden </w:t>
      </w:r>
      <w:r w:rsidRPr="00CE4C70">
        <w:rPr>
          <w:rStyle w:val="LS2CodeBodytext"/>
        </w:rPr>
        <w:t>handleDatachanged</w:t>
      </w:r>
      <w:r w:rsidRPr="00211DAE">
        <w:t xml:space="preserve"> bli kalt.</w:t>
      </w:r>
    </w:p>
    <w:p w14:paraId="581CEF46" w14:textId="763FBF86" w:rsidR="00291DB3" w:rsidRPr="00211DAE" w:rsidRDefault="007B48DD" w:rsidP="00B179A8">
      <w:pPr>
        <w:pStyle w:val="b1af"/>
      </w:pPr>
      <w:r w:rsidRPr="00211DAE">
        <w:t xml:space="preserve">Merk at om det kommer et event og dataene endres, reflekteres dette umiddelbart ned i komponentene igjen via propertiene. De sender altså ikke bare over data initielt når alt settes opp, men kontinuerlig. De er her </w:t>
      </w:r>
      <w:r w:rsidRPr="00FE1A1D">
        <w:rPr>
          <w:rStyle w:val="LS2Kursiv"/>
        </w:rPr>
        <w:t>bundet</w:t>
      </w:r>
      <w:r w:rsidRPr="00211DAE">
        <w:t xml:space="preserve"> til applikasjonens </w:t>
      </w:r>
      <w:r w:rsidRPr="00CE4C70">
        <w:rPr>
          <w:rStyle w:val="LS2CodeBodytext"/>
        </w:rPr>
        <w:t>person</w:t>
      </w:r>
      <w:r w:rsidR="00B91512">
        <w:t xml:space="preserve">, </w:t>
      </w:r>
      <w:r w:rsidRPr="00211DAE">
        <w:t xml:space="preserve">og endringer i denne </w:t>
      </w:r>
      <w:r w:rsidR="00E36B70">
        <w:t>ses</w:t>
      </w:r>
      <w:r w:rsidRPr="00211DAE">
        <w:t xml:space="preserve"> i komponentene.</w:t>
      </w:r>
    </w:p>
    <w:p w14:paraId="691432F5" w14:textId="77777777" w:rsidR="00291DB3" w:rsidRPr="00211DAE" w:rsidRDefault="007B48DD" w:rsidP="00B179A8">
      <w:pPr>
        <w:pStyle w:val="b1af"/>
      </w:pPr>
      <w:r w:rsidRPr="00211DAE">
        <w:t xml:space="preserve">I routerens </w:t>
      </w:r>
      <w:r w:rsidRPr="00CE4C70">
        <w:rPr>
          <w:rStyle w:val="LS2CodeBodytext"/>
        </w:rPr>
        <w:t>index.js</w:t>
      </w:r>
      <w:r w:rsidRPr="00211DAE">
        <w:t xml:space="preserve"> setter vi opp begge komponentene, omtrent som i et tidligere eksempel:</w:t>
      </w:r>
    </w:p>
    <w:p w14:paraId="46F3DBBD" w14:textId="77777777" w:rsidR="00291DB3" w:rsidRPr="00017038" w:rsidRDefault="007B48DD" w:rsidP="00A962EC">
      <w:pPr>
        <w:pStyle w:val="eks1aff"/>
        <w:rPr>
          <w:rFonts w:ascii="Consolas" w:hAnsi="Consolas"/>
        </w:rPr>
      </w:pPr>
      <w:r w:rsidRPr="00E32E00">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sidea</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SideA</w:t>
      </w:r>
      <w:proofErr w:type="spellEnd"/>
      <w:r w:rsidRPr="00017038">
        <w:rPr>
          <w:rFonts w:ascii="Consolas" w:hAnsi="Consolas"/>
        </w:rPr>
        <w:t>,</w:t>
      </w:r>
      <w:r w:rsidRPr="00017038">
        <w:rPr>
          <w:rFonts w:ascii="Consolas" w:hAnsi="Consolas"/>
        </w:rPr>
        <w:br/>
      </w:r>
      <w:r w:rsidRPr="00017038">
        <w:rPr>
          <w:rFonts w:ascii="Consolas" w:hAnsi="Consolas"/>
        </w:rPr>
        <w:lastRenderedPageBreak/>
        <w:t xml:space="preserve">      </w:t>
      </w:r>
      <w:r w:rsidRPr="003D6757">
        <w:rPr>
          <w:rStyle w:val="LS2Attribute"/>
        </w:rPr>
        <w:t>props</w:t>
      </w:r>
      <w:r w:rsidRPr="00017038">
        <w:rPr>
          <w:rFonts w:ascii="Consolas" w:hAnsi="Consolas"/>
        </w:rPr>
        <w:t xml:space="preserve">: </w:t>
      </w:r>
      <w:r w:rsidRPr="00E32E00">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sideb</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SideB</w:t>
      </w:r>
      <w:proofErr w:type="spellEnd"/>
      <w:r w:rsidRPr="00017038">
        <w:rPr>
          <w:rFonts w:ascii="Consolas" w:hAnsi="Consolas"/>
        </w:rPr>
        <w:t>,</w:t>
      </w:r>
      <w:r w:rsidRPr="00017038">
        <w:rPr>
          <w:rFonts w:ascii="Consolas" w:hAnsi="Consolas"/>
        </w:rPr>
        <w:br/>
        <w:t xml:space="preserve">      </w:t>
      </w:r>
      <w:r w:rsidRPr="003D6757">
        <w:rPr>
          <w:rStyle w:val="LS2Attribute"/>
        </w:rPr>
        <w:t>props</w:t>
      </w:r>
      <w:r w:rsidRPr="00017038">
        <w:rPr>
          <w:rFonts w:ascii="Consolas" w:hAnsi="Consolas"/>
        </w:rPr>
        <w:t xml:space="preserve">: </w:t>
      </w:r>
      <w:r w:rsidRPr="00E32E00">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1441A95F" w14:textId="06A35C9D" w:rsidR="00291DB3" w:rsidRPr="00211DAE" w:rsidRDefault="007B48DD" w:rsidP="00A962EC">
      <w:pPr>
        <w:pStyle w:val="b1aff"/>
      </w:pPr>
      <w:r w:rsidRPr="00211DAE">
        <w:t xml:space="preserve">Merk at </w:t>
      </w:r>
      <w:r w:rsidRPr="00CD2241">
        <w:rPr>
          <w:rStyle w:val="LS2CodeBodytext"/>
        </w:rPr>
        <w:t>props: true</w:t>
      </w:r>
      <w:r w:rsidRPr="00211DAE">
        <w:t xml:space="preserve"> gjør at routeren faktisk sender med propertiene som er satt på den</w:t>
      </w:r>
      <w:r w:rsidR="00E36B70">
        <w:t>,</w:t>
      </w:r>
      <w:r w:rsidRPr="00211DAE">
        <w:t xml:space="preserve"> videre til komponentene den har i </w:t>
      </w:r>
      <w:r w:rsidRPr="00CD2241">
        <w:rPr>
          <w:rStyle w:val="LS2CodeBodytext"/>
        </w:rPr>
        <w:t>routes</w:t>
      </w:r>
      <w:r w:rsidRPr="00211DAE">
        <w:t>.</w:t>
      </w:r>
    </w:p>
    <w:p w14:paraId="360B4E78" w14:textId="77777777" w:rsidR="00291DB3" w:rsidRPr="00211DAE" w:rsidRDefault="007B48DD" w:rsidP="00B179A8">
      <w:pPr>
        <w:pStyle w:val="b1af"/>
      </w:pPr>
      <w:r w:rsidRPr="00211DAE">
        <w:t>La oss nå se på Side A:</w:t>
      </w:r>
    </w:p>
    <w:p w14:paraId="6ACE2AD5" w14:textId="355A28FA"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komponent A</w:t>
      </w:r>
      <w:r w:rsidRPr="00211DAE">
        <w:rPr>
          <w:rStyle w:val="LS2Tag"/>
          <w:lang w:val="nb-NO"/>
        </w:rPr>
        <w:t>&lt;br/&gt;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"persondata.name"</w:t>
      </w:r>
      <w:r w:rsidRPr="00211DAE">
        <w:rPr>
          <w:rStyle w:val="LS2Attribute"/>
          <w:lang w:val="nb-NO"/>
        </w:rPr>
        <w:t xml:space="preserve"> placeholder=</w:t>
      </w:r>
      <w:r w:rsidRPr="00211DAE">
        <w:rPr>
          <w:rStyle w:val="LS2String"/>
          <w:lang w:val="nb-NO"/>
        </w:rPr>
        <w:t>"Navn"</w:t>
      </w:r>
      <w:r w:rsidRPr="00211DAE">
        <w:rPr>
          <w:rStyle w:val="LS2Tag"/>
          <w:lang w:val="nb-NO"/>
        </w:rPr>
        <w:t>&gt;&lt;br/&gt;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"persondata.birthYear"</w:t>
      </w:r>
      <w:r w:rsidRPr="00211DAE">
        <w:rPr>
          <w:rStyle w:val="LS2Attribute"/>
          <w:lang w:val="nb-NO"/>
        </w:rPr>
        <w:t xml:space="preserve"> </w:t>
      </w:r>
      <w:r w:rsidR="001C0B1C">
        <w:rPr>
          <w:rStyle w:val="LS2Attribute"/>
          <w:lang w:val="nb-NO"/>
        </w:rPr>
        <w:br/>
        <w:t xml:space="preserve">           </w:t>
      </w:r>
      <w:r w:rsidRPr="00211DAE">
        <w:rPr>
          <w:rStyle w:val="LS2Attribute"/>
          <w:lang w:val="nb-NO"/>
        </w:rPr>
        <w:t>placeholder=</w:t>
      </w:r>
      <w:r w:rsidRPr="00211DAE">
        <w:rPr>
          <w:rStyle w:val="LS2String"/>
          <w:lang w:val="nb-NO"/>
        </w:rPr>
        <w:t>"Fødelsesår"</w:t>
      </w:r>
      <w:r w:rsidRPr="00211DAE">
        <w:rPr>
          <w:rStyle w:val="LS2Tag"/>
          <w:lang w:val="nb-NO"/>
        </w:rPr>
        <w:t>&gt;&lt;br/&gt;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Pr="007A6D8D">
        <w:rPr>
          <w:rStyle w:val="LS2Attribute"/>
          <w:lang w:val="nb-NO"/>
        </w:rPr>
        <w:t>@click</w:t>
      </w:r>
      <w:r w:rsidRPr="00211DAE">
        <w:rPr>
          <w:rStyle w:val="LS2Attribute"/>
          <w:lang w:val="nb-NO"/>
        </w:rPr>
        <w:t>=</w:t>
      </w:r>
      <w:r w:rsidRPr="00211DAE">
        <w:rPr>
          <w:rStyle w:val="LS2String"/>
          <w:lang w:val="nb-NO"/>
        </w:rPr>
        <w:t>"nav"</w:t>
      </w:r>
      <w:r w:rsidRPr="00211DAE">
        <w:rPr>
          <w:rStyle w:val="LS2Tag"/>
          <w:lang w:val="nb-NO"/>
        </w:rPr>
        <w:t>&gt;</w:t>
      </w:r>
      <w:r w:rsidRPr="00017038">
        <w:rPr>
          <w:rFonts w:ascii="Consolas" w:hAnsi="Consolas"/>
          <w:lang w:val="nb-NO"/>
        </w:rPr>
        <w:t>Til komponent B</w:t>
      </w:r>
      <w:r w:rsidRPr="00211DAE">
        <w:rPr>
          <w:rStyle w:val="LS2Tag"/>
          <w:lang w:val="nb-NO"/>
        </w:rPr>
        <w:t>&lt;/button&gt;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211DAE">
        <w:rPr>
          <w:rStyle w:val="LS2String"/>
          <w:lang w:val="nb-NO"/>
        </w:rPr>
        <w:t>"CompA"</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birthYear</w:t>
      </w:r>
      <w:r w:rsidRPr="00017038">
        <w:rPr>
          <w:rFonts w:ascii="Consolas" w:hAnsi="Consolas"/>
          <w:lang w:val="nb-NO"/>
        </w:rPr>
        <w:t xml:space="preserve">: </w:t>
      </w:r>
      <w:r w:rsidRPr="007A6D8D">
        <w:rPr>
          <w:rStyle w:val="LS2Keyword"/>
          <w:lang w:val="nb-NO"/>
        </w:rPr>
        <w:t>null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.persondata.name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.personprop.name;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.persondata.birthYear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.personprop.birthYear;</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nav</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"datachanged"</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.persondata);</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this</w:t>
      </w:r>
      <w:r w:rsidRPr="00017038">
        <w:rPr>
          <w:rFonts w:ascii="Consolas" w:hAnsi="Consolas"/>
          <w:lang w:val="nb-NO"/>
        </w:rPr>
        <w:t>.$router.push(</w:t>
      </w:r>
      <w:r w:rsidRPr="00211DAE">
        <w:rPr>
          <w:rStyle w:val="LS2String"/>
          <w:lang w:val="nb-NO"/>
        </w:rPr>
        <w:t>"/sideb"</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24E1409" w14:textId="77777777" w:rsidR="00291DB3" w:rsidRPr="00211DAE" w:rsidRDefault="007B48DD" w:rsidP="00A962EC">
      <w:pPr>
        <w:pStyle w:val="b1aff"/>
      </w:pPr>
      <w:r w:rsidRPr="00211DAE">
        <w:t xml:space="preserve">Komponenten har både propertien </w:t>
      </w:r>
      <w:r w:rsidRPr="00CD2241">
        <w:rPr>
          <w:rStyle w:val="LS2CodeBodytext"/>
        </w:rPr>
        <w:t>personprop</w:t>
      </w:r>
      <w:r w:rsidRPr="00211DAE">
        <w:t xml:space="preserve"> og data-feltet </w:t>
      </w:r>
      <w:r w:rsidRPr="00CD2241">
        <w:rPr>
          <w:rStyle w:val="LS2CodeBodytext"/>
        </w:rPr>
        <w:t>persondata</w:t>
      </w:r>
      <w:r w:rsidRPr="00211DAE">
        <w:t xml:space="preserve">. Ved start kopieres dataene over fra propertien til data-feltet i metoden </w:t>
      </w:r>
      <w:r w:rsidRPr="00CD2241">
        <w:rPr>
          <w:rStyle w:val="LS2CodeBodytext"/>
        </w:rPr>
        <w:t>created</w:t>
      </w:r>
      <w:r w:rsidRPr="00211DAE">
        <w:t xml:space="preserve">. Når brukeren redigerer feltene, endres data-feltet, og først når brukeren trykker på </w:t>
      </w:r>
      <w:r w:rsidRPr="005065EF">
        <w:rPr>
          <w:rStyle w:val="LS2Fet"/>
        </w:rPr>
        <w:t>Til komponent B</w:t>
      </w:r>
      <w:r w:rsidRPr="00211DAE">
        <w:t>, sendes det ut et event med de nye verdiene. Dette kunne også vært gjort ved hver endring.</w:t>
      </w:r>
    </w:p>
    <w:p w14:paraId="08634B0E" w14:textId="59AE5D52" w:rsidR="00291DB3" w:rsidRDefault="007B48DD" w:rsidP="00B179A8">
      <w:pPr>
        <w:pStyle w:val="b1af"/>
      </w:pPr>
      <w:r w:rsidRPr="00211DAE">
        <w:t xml:space="preserve">Eventet fanges opp av </w:t>
      </w:r>
      <w:r w:rsidRPr="00CE4C70">
        <w:rPr>
          <w:rStyle w:val="LS2CodeBodytext"/>
        </w:rPr>
        <w:t>handleDatachanged</w:t>
      </w:r>
      <w:r w:rsidRPr="00211DAE">
        <w:t xml:space="preserve"> på app-nivå, og denne kopiere</w:t>
      </w:r>
      <w:r w:rsidR="00E36B70">
        <w:t>r</w:t>
      </w:r>
      <w:r w:rsidRPr="00211DAE">
        <w:t xml:space="preserve"> de nye verdiene inn i sitt datafelt. Når vi så navigerer til Side B, er de siste dataene der allerede</w:t>
      </w:r>
      <w:r w:rsidR="00ED5E2D">
        <w:t xml:space="preserve"> – </w:t>
      </w:r>
      <w:r w:rsidRPr="00211DAE">
        <w:t>via tilsvarende propertier som i Side A.</w:t>
      </w:r>
    </w:p>
    <w:p w14:paraId="64430AE3" w14:textId="113EEA15" w:rsidR="001C745E" w:rsidRPr="00211DAE" w:rsidRDefault="001C745E" w:rsidP="00B179A8">
      <w:pPr>
        <w:pStyle w:val="b1af"/>
      </w:pPr>
      <w:r>
        <w:t>Dersom du skal lage noe annet enn en liten applikasjon, er det beste å bruke Vuex. Det lar deg håndtere tilstand</w:t>
      </w:r>
      <w:r w:rsidR="00E36B70">
        <w:t>en</w:t>
      </w:r>
      <w:r>
        <w:t xml:space="preserve"> et samlet sted for alle komponentene i applikasjonen din. Les mer på </w:t>
      </w:r>
      <w:r w:rsidRPr="0085069B">
        <w:t>vuex.vuejs.org.</w:t>
      </w:r>
    </w:p>
    <w:p w14:paraId="7B059D23" w14:textId="77777777" w:rsidR="00291DB3" w:rsidRPr="00211DAE" w:rsidRDefault="007B48DD" w:rsidP="00435552">
      <w:pPr>
        <w:pStyle w:val="m1tt"/>
      </w:pPr>
      <w:bookmarkStart w:id="2768" w:name="vinlotterix-med-vue-filer-webpack-og-nod"/>
      <w:bookmarkStart w:id="2769" w:name="_Toc29047951"/>
      <w:r w:rsidRPr="00211DAE">
        <w:t>Vinlotterix med vue-filer, Webpack og Node.js</w:t>
      </w:r>
      <w:bookmarkEnd w:id="2768"/>
      <w:bookmarkEnd w:id="2769"/>
    </w:p>
    <w:p w14:paraId="072D3EEA" w14:textId="442499EC" w:rsidR="00291DB3" w:rsidRPr="00ED6234" w:rsidRDefault="007B48DD" w:rsidP="00ED6234">
      <w:pPr>
        <w:pStyle w:val="b1af-f"/>
      </w:pPr>
      <w:r w:rsidRPr="00211DAE">
        <w:t xml:space="preserve">På følgende lenke er kildekoden til Vinlotterix skrevet om til å bruke </w:t>
      </w:r>
      <w:r w:rsidRPr="00B21A25">
        <w:rPr>
          <w:rStyle w:val="LS2CodeBodytext"/>
        </w:rPr>
        <w:t>.vue</w:t>
      </w:r>
      <w:r w:rsidRPr="00211DAE">
        <w:t>-filer og bygging med Webpack og Node.js:</w:t>
      </w:r>
      <w:r w:rsidR="00ED6234">
        <w:t xml:space="preserve"> </w:t>
      </w:r>
      <w:r w:rsidRPr="00ED6234">
        <w:t>github.com/GetAcademy/Vinlotterix/tree/master/med</w:t>
      </w:r>
      <w:r w:rsidR="0097410E" w:rsidRPr="00ED6234">
        <w:t> </w:t>
      </w:r>
      <w:r w:rsidRPr="00ED6234">
        <w:t>Vue</w:t>
      </w:r>
      <w:r w:rsidR="0097410E" w:rsidRPr="00ED6234">
        <w:t> </w:t>
      </w:r>
      <w:r w:rsidRPr="00ED6234">
        <w:t>webpack/vinlotterix</w:t>
      </w:r>
    </w:p>
    <w:p w14:paraId="6DD33953" w14:textId="2E9711D6" w:rsidR="00291DB3" w:rsidRPr="00211DAE" w:rsidRDefault="007B48DD" w:rsidP="00B179A8">
      <w:pPr>
        <w:pStyle w:val="b1af"/>
      </w:pPr>
      <w:r w:rsidRPr="00211DAE">
        <w:t xml:space="preserve">Merk at om man skal publisere en applikasjon som er laget på denne måten, kjører man </w:t>
      </w:r>
      <w:r w:rsidRPr="00CE4C70">
        <w:rPr>
          <w:rStyle w:val="LS2CodeBodytext"/>
        </w:rPr>
        <w:t>npm run build</w:t>
      </w:r>
      <w:r w:rsidRPr="00211DAE">
        <w:t xml:space="preserve"> og laster opp resultatet av byggeprosessen til web</w:t>
      </w:r>
      <w:r w:rsidR="00BB438A">
        <w:t>tjener</w:t>
      </w:r>
      <w:r w:rsidRPr="00211DAE">
        <w:t xml:space="preserve">en. I dette tilfellet havner resultatet i </w:t>
      </w:r>
      <w:r w:rsidRPr="00CE4C70">
        <w:rPr>
          <w:rStyle w:val="LS2CodeBodytext"/>
        </w:rPr>
        <w:t>index.html</w:t>
      </w:r>
      <w:r w:rsidRPr="00211DAE">
        <w:t xml:space="preserve"> i undermappen </w:t>
      </w:r>
      <w:r w:rsidRPr="00CE4C70">
        <w:rPr>
          <w:rStyle w:val="LS2CodeBodytext"/>
        </w:rPr>
        <w:t>dist</w:t>
      </w:r>
      <w:r w:rsidRPr="00211DAE">
        <w:t>, så lenken for å kjøre dette direkte blir slik:</w:t>
      </w:r>
      <w:r w:rsidR="005C3A94">
        <w:t xml:space="preserve"> </w:t>
      </w:r>
      <w:r w:rsidR="005E5706" w:rsidRPr="005E5706">
        <w:t xml:space="preserve"> </w:t>
      </w:r>
      <w:r w:rsidR="005E5706" w:rsidRPr="005C3A94">
        <w:rPr>
          <w:rPrChange w:id="2770" w:author="Terje Kolderup" w:date="2020-01-24T10:32:00Z">
            <w:rPr>
              <w:rStyle w:val="CommentReference"/>
              <w:rFonts w:asciiTheme="minorHAnsi" w:eastAsiaTheme="minorHAnsi" w:hAnsiTheme="minorHAnsi" w:cstheme="minorBidi"/>
              <w:lang w:val="en-US"/>
            </w:rPr>
          </w:rPrChange>
        </w:rPr>
        <w:t>getacademy.github.io/Vinlotterix/med%20Vue%20webpack/vinlotterix/dist/index.html</w:t>
      </w:r>
    </w:p>
    <w:p w14:paraId="5B4B0655" w14:textId="77777777" w:rsidR="00291DB3" w:rsidRPr="00211DAE" w:rsidRDefault="007B48DD" w:rsidP="00B179A8">
      <w:pPr>
        <w:pStyle w:val="b1af"/>
      </w:pPr>
      <w:r w:rsidRPr="00211DAE">
        <w:t>Oppførselen bør imidlertid være helt lik som de tidligere versjonene av Vinlotterix.</w:t>
      </w:r>
    </w:p>
    <w:p w14:paraId="683EDB58" w14:textId="0C27D8AA" w:rsidR="00291DB3" w:rsidRPr="00211DAE" w:rsidRDefault="007B48DD" w:rsidP="00B179A8">
      <w:pPr>
        <w:pStyle w:val="b1af"/>
      </w:pPr>
      <w:r w:rsidRPr="00211DAE">
        <w:t xml:space="preserve">Å skrive om Vinlotterix til denne versjonen </w:t>
      </w:r>
      <w:r w:rsidR="007661F3">
        <w:t>handler</w:t>
      </w:r>
      <w:r w:rsidR="007661F3" w:rsidRPr="00211DAE">
        <w:t xml:space="preserve"> </w:t>
      </w:r>
      <w:r w:rsidRPr="00211DAE">
        <w:t xml:space="preserve">først og fremst </w:t>
      </w:r>
      <w:r w:rsidR="007661F3">
        <w:t>om</w:t>
      </w:r>
      <w:r w:rsidR="007661F3" w:rsidRPr="00211DAE">
        <w:t xml:space="preserve"> </w:t>
      </w:r>
      <w:r w:rsidRPr="00211DAE">
        <w:t xml:space="preserve">å skrive om de to komponentene til </w:t>
      </w:r>
      <w:r w:rsidRPr="00CE4C70">
        <w:rPr>
          <w:rStyle w:val="LS2CodeBodytext"/>
        </w:rPr>
        <w:t>.vue</w:t>
      </w:r>
      <w:r w:rsidRPr="00211DAE">
        <w:t>-filer</w:t>
      </w:r>
      <w:r w:rsidR="00ED5E2D">
        <w:t xml:space="preserve"> – </w:t>
      </w:r>
      <w:r w:rsidRPr="00211DAE">
        <w:t>samt ta i bruk routeren.</w:t>
      </w:r>
    </w:p>
    <w:p w14:paraId="4E71B175" w14:textId="77777777" w:rsidR="00291DB3" w:rsidRPr="00211DAE" w:rsidRDefault="007B48DD" w:rsidP="00B179A8">
      <w:pPr>
        <w:pStyle w:val="b1af"/>
      </w:pPr>
      <w:r w:rsidRPr="00211DAE">
        <w:t xml:space="preserve">Slik blir TrekningListe som Vue-komponent i en </w:t>
      </w:r>
      <w:r w:rsidRPr="00CE4C70">
        <w:rPr>
          <w:rStyle w:val="LS2CodeBodytext"/>
        </w:rPr>
        <w:t>.vue</w:t>
      </w:r>
      <w:r w:rsidRPr="00211DAE">
        <w:t>-file:</w:t>
      </w:r>
    </w:p>
    <w:p w14:paraId="7AB1C452" w14:textId="7896C055"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w:t>
      </w:r>
      <w:r w:rsidRPr="00211DAE">
        <w:rPr>
          <w:rStyle w:val="LS2Tag"/>
          <w:lang w:val="nb-NO"/>
        </w:rPr>
        <w:t>&lt;p</w:t>
      </w:r>
      <w:r w:rsidRPr="00211DAE">
        <w:rPr>
          <w:rStyle w:val="LS2Attribute"/>
          <w:lang w:val="nb-NO"/>
        </w:rPr>
        <w:t xml:space="preserve"> v-for=</w:t>
      </w:r>
      <w:r w:rsidRPr="00211DAE">
        <w:rPr>
          <w:rStyle w:val="LS2String"/>
          <w:lang w:val="nb-NO"/>
        </w:rPr>
        <w:t>"(trekning, i) in trekninger"</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00C22CFF" w:rsidRPr="00017038">
        <w:rPr>
          <w:rFonts w:ascii="Consolas" w:hAnsi="Consolas"/>
          <w:lang w:val="nb-NO"/>
        </w:rPr>
        <w:t>{</w:t>
      </w:r>
      <w:r w:rsidRPr="00017038">
        <w:rPr>
          <w:rFonts w:ascii="Consolas" w:hAnsi="Consolas"/>
          <w:lang w:val="nb-NO"/>
        </w:rPr>
        <w:t>{dagsNavn[new Date(trekning.tid).getDay()]}}</w:t>
      </w:r>
      <w:r w:rsidRPr="00017038">
        <w:rPr>
          <w:rFonts w:ascii="Consolas" w:hAnsi="Consolas"/>
          <w:lang w:val="nb-NO"/>
        </w:rPr>
        <w:br/>
        <w:t xml:space="preserve">        </w:t>
      </w:r>
      <w:r w:rsidR="00C22CFF" w:rsidRPr="00017038">
        <w:rPr>
          <w:rFonts w:ascii="Consolas" w:hAnsi="Consolas"/>
          <w:lang w:val="nb-NO"/>
        </w:rPr>
        <w:t>{</w:t>
      </w:r>
      <w:r w:rsidRPr="00017038">
        <w:rPr>
          <w:rFonts w:ascii="Consolas" w:hAnsi="Consolas"/>
          <w:lang w:val="nb-NO"/>
        </w:rPr>
        <w:t>{lagDatoTekstForVisning(new Date(trekning.tid))}}</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&lt;br&gt;</w:t>
      </w:r>
      <w:r w:rsidRPr="00017038">
        <w:rPr>
          <w:rFonts w:ascii="Consolas" w:hAnsi="Consolas"/>
          <w:lang w:val="nb-NO"/>
        </w:rPr>
        <w:br/>
        <w:t xml:space="preserve">      </w:t>
      </w:r>
      <w:r w:rsidRPr="00211DAE">
        <w:rPr>
          <w:rStyle w:val="LS2Tag"/>
          <w:lang w:val="nb-NO"/>
        </w:rPr>
        <w:t>&lt;b</w:t>
      </w:r>
      <w:r w:rsidRPr="00211DAE">
        <w:rPr>
          <w:rStyle w:val="LS2Attribute"/>
          <w:lang w:val="nb-NO"/>
        </w:rPr>
        <w:t xml:space="preserve"> :class=</w:t>
      </w:r>
      <w:r w:rsidRPr="00211DAE">
        <w:rPr>
          <w:rStyle w:val="LS2String"/>
          <w:lang w:val="nb-NO"/>
        </w:rPr>
        <w:t>"'førsteTrekning' + i "</w:t>
      </w:r>
      <w:r w:rsidRPr="00211DAE">
        <w:rPr>
          <w:rStyle w:val="LS2Tag"/>
          <w:lang w:val="nb-NO"/>
        </w:rPr>
        <w:t>&gt;</w:t>
      </w:r>
      <w:r w:rsidRPr="00017038">
        <w:rPr>
          <w:rFonts w:ascii="Consolas" w:hAnsi="Consolas"/>
          <w:lang w:val="nb-NO"/>
        </w:rPr>
        <w:br/>
        <w:t xml:space="preserve">        {{trekning.vinnere.length === 1 ? 'Vinneren' : 'Vinnerne'}}</w:t>
      </w:r>
      <w:r w:rsidRPr="00017038">
        <w:rPr>
          <w:rFonts w:ascii="Consolas" w:hAnsi="Consolas"/>
          <w:lang w:val="nb-NO"/>
        </w:rPr>
        <w:br/>
        <w:t xml:space="preserve">        er {{lagTekstListe(trekning.vinnere)}}!</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br/>
        <w:t xml:space="preserve">      </w:t>
      </w:r>
      <w:r w:rsidRPr="00211DAE">
        <w:rPr>
          <w:rStyle w:val="LS2Tag"/>
          <w:lang w:val="nb-NO"/>
        </w:rPr>
        <w:t>&lt;br&gt;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&lt;small&gt;</w:t>
      </w:r>
      <w:r w:rsidRPr="00017038">
        <w:rPr>
          <w:rFonts w:ascii="Consolas" w:hAnsi="Consolas"/>
          <w:lang w:val="nb-NO"/>
        </w:rPr>
        <w:br/>
        <w:t xml:space="preserve">        Trukket fra totalt {{trekning.deltakere.length}} personer:</w:t>
      </w:r>
      <w:r w:rsidRPr="00017038">
        <w:rPr>
          <w:rFonts w:ascii="Consolas" w:hAnsi="Consolas"/>
          <w:lang w:val="nb-NO"/>
        </w:rPr>
        <w:br/>
        <w:t xml:space="preserve">        {{lagTekstListe(trekning.deltakere)}}</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E96338">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E96338">
        <w:rPr>
          <w:rStyle w:val="LS2Attribute"/>
          <w:lang w:val="nb-NO"/>
        </w:rPr>
        <w:t>name</w:t>
      </w:r>
      <w:r w:rsidRPr="00017038">
        <w:rPr>
          <w:rFonts w:ascii="Consolas" w:hAnsi="Consolas"/>
          <w:lang w:val="nb-NO"/>
        </w:rPr>
        <w:t xml:space="preserve">: </w:t>
      </w:r>
      <w:r w:rsidRPr="00211DAE">
        <w:rPr>
          <w:rStyle w:val="LS2String"/>
          <w:lang w:val="nb-NO"/>
        </w:rPr>
        <w:t>"TrekningListe"</w:t>
      </w:r>
      <w:r w:rsidRPr="00017038">
        <w:rPr>
          <w:rFonts w:ascii="Consolas" w:hAnsi="Consolas"/>
          <w:lang w:val="nb-NO"/>
        </w:rPr>
        <w:t>,</w:t>
      </w:r>
      <w:r w:rsidRPr="00017038">
        <w:rPr>
          <w:rFonts w:ascii="Consolas" w:hAnsi="Consolas"/>
          <w:lang w:val="nb-NO"/>
        </w:rPr>
        <w:br/>
        <w:t xml:space="preserve">  </w:t>
      </w:r>
      <w:r w:rsidRPr="00E96338">
        <w:rPr>
          <w:rStyle w:val="LS2Attribute"/>
          <w:lang w:val="nb-NO"/>
        </w:rPr>
        <w:t>props</w:t>
      </w:r>
      <w:r w:rsidRPr="00017038">
        <w:rPr>
          <w:rFonts w:ascii="Consolas" w:hAnsi="Consolas"/>
          <w:lang w:val="nb-NO"/>
        </w:rPr>
        <w:t>: [</w:t>
      </w:r>
      <w:r w:rsidRPr="00211DAE">
        <w:rPr>
          <w:rStyle w:val="LS2String"/>
          <w:lang w:val="nb-NO"/>
        </w:rPr>
        <w:t>"trekningerProp"</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771"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E96338">
        <w:rPr>
          <w:rStyle w:val="LS2Attribute"/>
          <w:lang w:val="nb-NO"/>
        </w:rPr>
        <w:t>trekninger</w:t>
      </w:r>
      <w:r w:rsidRPr="00017038">
        <w:rPr>
          <w:rFonts w:ascii="Consolas" w:hAnsi="Consolas"/>
          <w:lang w:val="nb-NO"/>
        </w:rPr>
        <w:t>: [],</w:t>
      </w:r>
      <w:r w:rsidRPr="00017038">
        <w:rPr>
          <w:rFonts w:ascii="Consolas" w:hAnsi="Consolas"/>
          <w:lang w:val="nb-NO"/>
        </w:rPr>
        <w:br/>
        <w:t xml:space="preserve">      </w:t>
      </w:r>
      <w:r w:rsidRPr="00E96338">
        <w:rPr>
          <w:rStyle w:val="LS2Attribute"/>
          <w:lang w:val="nb-NO"/>
        </w:rPr>
        <w:t>dagsNavn</w:t>
      </w:r>
      <w:r w:rsidRPr="00017038">
        <w:rPr>
          <w:rFonts w:ascii="Consolas" w:hAnsi="Consolas"/>
          <w:lang w:val="nb-NO"/>
        </w:rPr>
        <w:t>: [</w:t>
      </w:r>
      <w:r w:rsidRPr="00017038">
        <w:rPr>
          <w:rFonts w:ascii="Consolas" w:hAnsi="Consolas"/>
          <w:lang w:val="nb-NO"/>
        </w:rPr>
        <w:br/>
        <w:t xml:space="preserve">        </w:t>
      </w:r>
      <w:r w:rsidRPr="00211DAE">
        <w:rPr>
          <w:rStyle w:val="LS2String"/>
          <w:lang w:val="nb-NO"/>
        </w:rPr>
        <w:t>"søndag"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"mandag"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"tirsdag"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"onsdag"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"torsdag"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"fredag"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"lørdag"</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E96338">
        <w:rPr>
          <w:rStyle w:val="LS2Keyword"/>
          <w:lang w:val="nb-NO"/>
        </w:rPr>
        <w:t>for</w:t>
      </w:r>
      <w:r w:rsidRPr="00017038">
        <w:rPr>
          <w:rFonts w:ascii="Consolas" w:hAnsi="Consolas"/>
          <w:lang w:val="nb-NO"/>
        </w:rPr>
        <w:t xml:space="preserve"> (</w:t>
      </w:r>
      <w:r w:rsidRPr="00E96338">
        <w:rPr>
          <w:rStyle w:val="LS2Keyword"/>
          <w:lang w:val="nb-NO"/>
        </w:rPr>
        <w:t>let</w:t>
      </w:r>
      <w:r w:rsidRPr="00017038">
        <w:rPr>
          <w:rFonts w:ascii="Consolas" w:hAnsi="Consolas"/>
          <w:lang w:val="nb-NO"/>
        </w:rPr>
        <w:t xml:space="preserve"> t </w:t>
      </w:r>
      <w:r w:rsidRPr="00E96338">
        <w:rPr>
          <w:rStyle w:val="LS2Keyword"/>
          <w:lang w:val="nb-NO"/>
        </w:rPr>
        <w:t>of</w:t>
      </w:r>
      <w:r w:rsidRPr="00017038">
        <w:rPr>
          <w:rFonts w:ascii="Consolas" w:hAnsi="Consolas"/>
          <w:lang w:val="nb-NO"/>
        </w:rPr>
        <w:t xml:space="preserve"> </w:t>
      </w:r>
      <w:r w:rsidRPr="00E96338">
        <w:rPr>
          <w:rStyle w:val="LS2Keyword"/>
          <w:lang w:val="nb-NO"/>
        </w:rPr>
        <w:t>this</w:t>
      </w:r>
      <w:r w:rsidRPr="00017038">
        <w:rPr>
          <w:rFonts w:ascii="Consolas" w:hAnsi="Consolas"/>
          <w:lang w:val="nb-NO"/>
        </w:rPr>
        <w:t>.trekningerProp) {</w:t>
      </w:r>
      <w:r w:rsidRPr="00017038">
        <w:rPr>
          <w:rFonts w:ascii="Consolas" w:hAnsi="Consolas"/>
          <w:lang w:val="nb-NO"/>
        </w:rPr>
        <w:br/>
        <w:t xml:space="preserve">      </w:t>
      </w:r>
      <w:r w:rsidRPr="00E96338">
        <w:rPr>
          <w:rStyle w:val="LS2Keyword"/>
          <w:lang w:val="nb-NO"/>
        </w:rPr>
        <w:t>this</w:t>
      </w:r>
      <w:r w:rsidRPr="00017038">
        <w:rPr>
          <w:rFonts w:ascii="Consolas" w:hAnsi="Consolas"/>
          <w:lang w:val="nb-NO"/>
        </w:rPr>
        <w:t>.trekninger.push(t);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E96338">
        <w:rPr>
          <w:rStyle w:val="LS2Attribute"/>
          <w:lang w:val="nb-NO"/>
        </w:rPr>
        <w:t>lagDatoTekstForVisning</w:t>
      </w:r>
      <w:r w:rsidRPr="00017038">
        <w:rPr>
          <w:rFonts w:ascii="Consolas" w:hAnsi="Consolas"/>
          <w:lang w:val="nb-NO"/>
        </w:rPr>
        <w:t>(dato) {</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dato</w:t>
      </w:r>
      <w:r w:rsidRPr="00017038">
        <w:rPr>
          <w:rFonts w:ascii="Consolas" w:hAnsi="Consolas"/>
          <w:lang w:val="nb-NO"/>
        </w:rPr>
        <w:br/>
        <w:t xml:space="preserve">        .toLocaleString()</w:t>
      </w:r>
      <w:r w:rsidRPr="00017038">
        <w:rPr>
          <w:rFonts w:ascii="Consolas" w:hAnsi="Consolas"/>
          <w:lang w:val="nb-NO"/>
        </w:rPr>
        <w:br/>
        <w:t xml:space="preserve">        .replace(</w:t>
      </w:r>
      <w:r w:rsidRPr="00211DAE">
        <w:rPr>
          <w:rStyle w:val="LS2String"/>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.substr(</w:t>
      </w:r>
      <w:r w:rsidRPr="00211DAE">
        <w:rPr>
          <w:rStyle w:val="LS2NumVal"/>
          <w:lang w:val="nb-NO"/>
        </w:rPr>
        <w:t>0</w:t>
      </w:r>
      <w:r w:rsidRPr="00017038">
        <w:rPr>
          <w:rFonts w:ascii="Consolas" w:hAnsi="Consolas"/>
          <w:lang w:val="nb-NO"/>
        </w:rPr>
        <w:t xml:space="preserve">, </w:t>
      </w:r>
      <w:r w:rsidRPr="00211DAE">
        <w:rPr>
          <w:rStyle w:val="LS2NumVal"/>
          <w:lang w:val="nb-NO"/>
        </w:rPr>
        <w:t>15</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lagTekstListe</w:t>
      </w:r>
      <w:r w:rsidRPr="00017038">
        <w:rPr>
          <w:rFonts w:ascii="Consolas" w:hAnsi="Consolas"/>
          <w:lang w:val="nb-NO"/>
        </w:rPr>
        <w:t>(liste) {</w:t>
      </w:r>
      <w:r w:rsidRPr="00017038">
        <w:rPr>
          <w:rFonts w:ascii="Consolas" w:hAnsi="Consolas"/>
          <w:lang w:val="nb-NO"/>
        </w:rPr>
        <w:br/>
        <w:t xml:space="preserve">      </w:t>
      </w:r>
      <w:r w:rsidRPr="00E96338">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E96338">
        <w:rPr>
          <w:rStyle w:val="LS2Keyword"/>
          <w:lang w:val="nb-NO"/>
        </w:rPr>
        <w:t>return</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E96338">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E96338">
        <w:rPr>
          <w:rStyle w:val="LS2Keyword"/>
          <w:lang w:val="nb-NO"/>
        </w:rPr>
        <w:t>return</w:t>
      </w:r>
      <w:r w:rsidRPr="00017038">
        <w:rPr>
          <w:rFonts w:ascii="Consolas" w:hAnsi="Consolas"/>
          <w:lang w:val="nb-NO"/>
        </w:rPr>
        <w:t xml:space="preserve"> liste[</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E96338">
        <w:rPr>
          <w:rStyle w:val="LS2Keyword"/>
          <w:lang w:val="nb-NO"/>
        </w:rPr>
        <w:t>const</w:t>
      </w:r>
      <w:r w:rsidRPr="00017038">
        <w:rPr>
          <w:rFonts w:ascii="Consolas" w:hAnsi="Consolas"/>
          <w:lang w:val="nb-NO"/>
        </w:rPr>
        <w:t xml:space="preserve"> tekstListe </w:t>
      </w:r>
      <w:r w:rsidRPr="00E96338">
        <w:rPr>
          <w:rStyle w:val="LS2Operator"/>
          <w:lang w:val="nb-NO"/>
        </w:rPr>
        <w:t>=</w:t>
      </w:r>
      <w:r w:rsidRPr="00017038">
        <w:rPr>
          <w:rFonts w:ascii="Consolas" w:hAnsi="Consolas"/>
          <w:lang w:val="nb-NO"/>
        </w:rPr>
        <w:t xml:space="preserve"> liste.join(</w:t>
      </w:r>
      <w:r w:rsidRPr="00211DAE">
        <w:rPr>
          <w:rStyle w:val="LS2String"/>
          <w:lang w:val="nb-NO"/>
        </w:rPr>
        <w:t>", "</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E96338">
        <w:rPr>
          <w:rStyle w:val="LS2Keyword"/>
          <w:lang w:val="nb-NO"/>
        </w:rPr>
        <w:t>const</w:t>
      </w:r>
      <w:r w:rsidRPr="00017038">
        <w:rPr>
          <w:rFonts w:ascii="Consolas" w:hAnsi="Consolas"/>
          <w:lang w:val="nb-NO"/>
        </w:rPr>
        <w:t xml:space="preserve"> indexSisteKomma </w:t>
      </w:r>
      <w:r w:rsidRPr="00E96338">
        <w:rPr>
          <w:rStyle w:val="LS2Operator"/>
          <w:lang w:val="nb-NO"/>
        </w:rPr>
        <w:t>=</w:t>
      </w:r>
      <w:r w:rsidRPr="00017038">
        <w:rPr>
          <w:rFonts w:ascii="Consolas" w:hAnsi="Consolas"/>
          <w:lang w:val="nb-NO"/>
        </w:rPr>
        <w:t xml:space="preserve"> tekstListe.lastIndexOf(</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w:t>
      </w:r>
      <w:r w:rsidRPr="00017038">
        <w:rPr>
          <w:rFonts w:ascii="Consolas" w:hAnsi="Consolas"/>
          <w:lang w:val="nb-NO"/>
        </w:rPr>
        <w:br/>
        <w:t xml:space="preserve">        tekstListe.substr(</w:t>
      </w:r>
      <w:r w:rsidRPr="00211DAE">
        <w:rPr>
          <w:rStyle w:val="LS2NumVal"/>
          <w:lang w:val="nb-NO"/>
        </w:rPr>
        <w:t>0</w:t>
      </w:r>
      <w:r w:rsidRPr="00017038">
        <w:rPr>
          <w:rFonts w:ascii="Consolas" w:hAnsi="Consolas"/>
          <w:lang w:val="nb-NO"/>
        </w:rPr>
        <w:t xml:space="preserve">, indexSisteKomma) </w:t>
      </w:r>
      <w:r w:rsidRPr="00E96338">
        <w:rPr>
          <w:rStyle w:val="LS2Operator"/>
          <w:lang w:val="nb-NO"/>
        </w:rPr>
        <w:t>+</w:t>
      </w:r>
      <w:r w:rsidRPr="00017038">
        <w:rPr>
          <w:rFonts w:ascii="Consolas" w:hAnsi="Consolas"/>
          <w:lang w:val="nb-NO"/>
        </w:rPr>
        <w:br/>
        <w:t xml:space="preserve">        </w:t>
      </w:r>
      <w:r w:rsidRPr="00211DAE">
        <w:rPr>
          <w:rStyle w:val="LS2String"/>
          <w:lang w:val="nb-NO"/>
        </w:rPr>
        <w:t>" og "</w:t>
      </w:r>
      <w:r w:rsidRPr="00017038">
        <w:rPr>
          <w:rFonts w:ascii="Consolas" w:hAnsi="Consolas"/>
          <w:lang w:val="nb-NO"/>
        </w:rPr>
        <w:t xml:space="preserve"> </w:t>
      </w:r>
      <w:r w:rsidRPr="00E96338">
        <w:rPr>
          <w:rStyle w:val="LS2Operator"/>
          <w:lang w:val="nb-NO"/>
        </w:rPr>
        <w:t>+</w:t>
      </w:r>
      <w:r w:rsidRPr="00017038">
        <w:rPr>
          <w:rFonts w:ascii="Consolas" w:hAnsi="Consolas"/>
          <w:lang w:val="nb-NO"/>
        </w:rPr>
        <w:br/>
        <w:t xml:space="preserve">        tekstListe.substr(indexSisteKomma </w:t>
      </w:r>
      <w:r w:rsidRPr="00E96338">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10C5706F" w14:textId="77777777" w:rsidR="00291DB3" w:rsidRPr="00211DAE" w:rsidRDefault="007B48DD" w:rsidP="00A962EC">
      <w:pPr>
        <w:pStyle w:val="b1aff"/>
      </w:pPr>
      <w:r w:rsidRPr="00211DAE">
        <w:t xml:space="preserve">Slik blir PersonListe som Vue-komponent i en </w:t>
      </w:r>
      <w:r w:rsidRPr="00CD2241">
        <w:rPr>
          <w:rStyle w:val="LS2CodeBodytext"/>
        </w:rPr>
        <w:t>.vue</w:t>
      </w:r>
      <w:r w:rsidRPr="00211DAE">
        <w:t>-file:</w:t>
      </w:r>
    </w:p>
    <w:p w14:paraId="01770282" w14:textId="53EBA138"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v-model=</w:t>
      </w:r>
      <w:r w:rsidRPr="00211DAE">
        <w:rPr>
          <w:rStyle w:val="LS2String"/>
          <w:lang w:val="nb-NO"/>
        </w:rPr>
        <w:t>"velgAlle"</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"velgAlleEllerIngen"</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Personer</w:t>
      </w:r>
      <w:r w:rsidRPr="00211DAE">
        <w:rPr>
          <w:rStyle w:val="LS2Tag"/>
          <w:lang w:val="nb-NO"/>
        </w:rPr>
        <w:t>&lt;/b&gt;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w:t>
      </w:r>
      <w:r w:rsidRPr="00211DAE">
        <w:rPr>
          <w:rStyle w:val="LS2Attribute"/>
          <w:lang w:val="nb-NO"/>
        </w:rPr>
        <w:t xml:space="preserve"> v-for=</w:t>
      </w:r>
      <w:r w:rsidRPr="00211DAE">
        <w:rPr>
          <w:rStyle w:val="LS2String"/>
          <w:lang w:val="nb-NO"/>
        </w:rPr>
        <w:t>"person in liste"</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v-model=</w:t>
      </w:r>
      <w:r w:rsidRPr="00211DAE">
        <w:rPr>
          <w:rStyle w:val="LS2String"/>
          <w:lang w:val="nb-NO"/>
        </w:rPr>
        <w:t>"person.erValgt"</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{{person.navn}}</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"litenKnapp"</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"slettPerson(person.id)"</w:t>
      </w:r>
      <w:r w:rsidRPr="00211DAE">
        <w:rPr>
          <w:rStyle w:val="LS2Tag"/>
          <w:lang w:val="nb-NO"/>
        </w:rPr>
        <w:t>&gt;</w:t>
      </w:r>
      <w:r w:rsidRPr="00017038">
        <w:rPr>
          <w:rFonts w:ascii="Consolas" w:hAnsi="Consolas"/>
          <w:lang w:val="nb-NO"/>
        </w:rPr>
        <w:t>x</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&lt;td&gt;&lt;/td&gt;</w:t>
      </w:r>
      <w:r w:rsidRPr="00017038">
        <w:rPr>
          <w:rFonts w:ascii="Consolas" w:hAnsi="Consolas"/>
          <w:lang w:val="nb-NO"/>
        </w:rPr>
        <w:br/>
        <w:t xml:space="preserve">        </w:t>
      </w:r>
      <w:r w:rsidRPr="00211DAE">
        <w:rPr>
          <w:rStyle w:val="LS2Tag"/>
          <w:lang w:val="nb-NO"/>
        </w:rPr>
        <w:t>&lt;td</w:t>
      </w:r>
      <w:r w:rsidRPr="00211DAE">
        <w:rPr>
          <w:rStyle w:val="LS2Attribute"/>
          <w:lang w:val="nb-NO"/>
        </w:rPr>
        <w:t xml:space="preserve"> colspan=</w:t>
      </w:r>
      <w:r w:rsidRPr="00211DAE">
        <w:rPr>
          <w:rStyle w:val="LS2String"/>
          <w:lang w:val="nb-NO"/>
        </w:rPr>
        <w:t>"3"</w:t>
      </w:r>
      <w:r w:rsidRPr="00211DAE">
        <w:rPr>
          <w:rStyle w:val="LS2Tag"/>
          <w:lang w:val="nb-NO"/>
        </w:rPr>
        <w:t>&gt;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size=</w:t>
      </w:r>
      <w:r w:rsidRPr="00211DAE">
        <w:rPr>
          <w:rStyle w:val="LS2String"/>
          <w:lang w:val="nb-NO"/>
        </w:rPr>
        <w:t>"6"</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"nyPerson"</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"litenKnapp"</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"leggTilPerson"</w:t>
      </w:r>
      <w:r w:rsidRPr="00211DAE">
        <w:rPr>
          <w:rStyle w:val="LS2Tag"/>
          <w:lang w:val="nb-NO"/>
        </w:rPr>
        <w:t>&gt;</w:t>
      </w:r>
      <w:r w:rsidRPr="00017038">
        <w:rPr>
          <w:rFonts w:ascii="Consolas" w:hAnsi="Consolas"/>
          <w:lang w:val="nb-NO"/>
        </w:rPr>
        <w:t>legg til person</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w:t>
      </w:r>
      <w:r w:rsidRPr="007A6D8D">
        <w:rPr>
          <w:rStyle w:val="LS2CharRef"/>
          <w:lang w:val="nb-NO"/>
        </w:rPr>
        <w:t>&amp;nbsp;</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w:t>
      </w:r>
      <w:r w:rsidRPr="00211DAE">
        <w:rPr>
          <w:rStyle w:val="LS2Attribute"/>
          <w:lang w:val="nb-NO"/>
        </w:rPr>
        <w:t xml:space="preserve"> colspan=</w:t>
      </w:r>
      <w:r w:rsidRPr="00211DAE">
        <w:rPr>
          <w:rStyle w:val="LS2String"/>
          <w:lang w:val="nb-NO"/>
        </w:rPr>
        <w:t>"3"</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w:t>
      </w:r>
      <w:r w:rsidRPr="00017038">
        <w:rPr>
          <w:rFonts w:ascii="Consolas" w:hAnsi="Consolas"/>
          <w:lang w:val="nb-NO"/>
        </w:rPr>
        <w:t xml:space="preserve"> </w:t>
      </w:r>
      <w:r w:rsidRPr="007A6D8D">
        <w:rPr>
          <w:rStyle w:val="LS2Attribute"/>
          <w:lang w:val="nb-NO"/>
        </w:rPr>
        <w:t>@click</w:t>
      </w:r>
      <w:r w:rsidRPr="00211DAE">
        <w:rPr>
          <w:rStyle w:val="LS2Attribute"/>
          <w:lang w:val="nb-NO"/>
        </w:rPr>
        <w:t>=</w:t>
      </w:r>
      <w:r w:rsidRPr="00211DAE">
        <w:rPr>
          <w:rStyle w:val="LS2String"/>
          <w:lang w:val="nb-NO"/>
        </w:rPr>
        <w:t>"trekk"</w:t>
      </w:r>
      <w:r w:rsidRPr="00211DAE">
        <w:rPr>
          <w:rStyle w:val="LS2Tag"/>
          <w:lang w:val="nb-NO"/>
        </w:rPr>
        <w:t>&gt;</w:t>
      </w:r>
      <w:r w:rsidRPr="00017038">
        <w:rPr>
          <w:rFonts w:ascii="Consolas" w:hAnsi="Consolas"/>
          <w:lang w:val="nb-NO"/>
        </w:rPr>
        <w:t>Trekk!</w:t>
      </w:r>
      <w:r w:rsidRPr="00211DAE">
        <w:rPr>
          <w:rStyle w:val="LS2Tag"/>
          <w:lang w:val="nb-NO"/>
        </w:rPr>
        <w:t>&lt;/button&gt;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size=</w:t>
      </w:r>
      <w:r w:rsidRPr="00211DAE">
        <w:rPr>
          <w:rStyle w:val="LS2String"/>
          <w:lang w:val="nb-NO"/>
        </w:rPr>
        <w:t>"1"</w:t>
      </w:r>
      <w:r w:rsidRPr="00211DAE">
        <w:rPr>
          <w:rStyle w:val="LS2Attribute"/>
          <w:lang w:val="nb-NO"/>
        </w:rPr>
        <w:t xml:space="preserve"> v-model=</w:t>
      </w:r>
      <w:r w:rsidRPr="00211DAE">
        <w:rPr>
          <w:rStyle w:val="LS2String"/>
          <w:lang w:val="nb-NO"/>
        </w:rPr>
        <w:t>"trekkAntall"</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w:t>
      </w:r>
      <w:r w:rsidRPr="007A6D8D">
        <w:rPr>
          <w:rStyle w:val="LS2Attribute"/>
          <w:lang w:val="nb-NO"/>
        </w:rPr>
        <w:t>@click</w:t>
      </w:r>
      <w:r w:rsidRPr="00211DAE">
        <w:rPr>
          <w:rStyle w:val="LS2Attribute"/>
          <w:lang w:val="nb-NO"/>
        </w:rPr>
        <w:t>=</w:t>
      </w:r>
      <w:r w:rsidRPr="00211DAE">
        <w:rPr>
          <w:rStyle w:val="LS2String"/>
          <w:lang w:val="nb-NO"/>
        </w:rPr>
        <w:t>"trekkAntall++"</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w:t>
      </w:r>
      <w:r w:rsidRPr="007A6D8D">
        <w:rPr>
          <w:rStyle w:val="LS2Attribute"/>
          <w:lang w:val="nb-NO"/>
        </w:rPr>
        <w:t>@click</w:t>
      </w:r>
      <w:r w:rsidRPr="00211DAE">
        <w:rPr>
          <w:rStyle w:val="LS2Attribute"/>
          <w:lang w:val="nb-NO"/>
        </w:rPr>
        <w:t>=</w:t>
      </w:r>
      <w:r w:rsidRPr="00211DAE">
        <w:rPr>
          <w:rStyle w:val="LS2String"/>
          <w:lang w:val="nb-NO"/>
        </w:rPr>
        <w:t xml:space="preserve">"trekkAntall = </w:t>
      </w:r>
      <w:r w:rsidR="00C64FC4">
        <w:rPr>
          <w:rStyle w:val="LS2String"/>
          <w:lang w:val="nb-NO"/>
        </w:rPr>
        <w:br/>
        <w:t xml:space="preserve">                  </w:t>
      </w:r>
      <w:r w:rsidRPr="00211DAE">
        <w:rPr>
          <w:rStyle w:val="LS2String"/>
          <w:lang w:val="nb-NO"/>
        </w:rPr>
        <w:t>Math.max(1,personer.trekkAntall -1)"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export</w:t>
      </w:r>
      <w:r w:rsidRPr="00017038">
        <w:rPr>
          <w:rFonts w:ascii="Consolas" w:hAnsi="Consolas"/>
          <w:lang w:val="nb-NO"/>
        </w:rPr>
        <w:t xml:space="preserve"> </w:t>
      </w:r>
      <w:r w:rsidRPr="007A6D8D">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211DAE">
        <w:rPr>
          <w:rStyle w:val="LS2String"/>
          <w:lang w:val="nb-NO"/>
        </w:rPr>
        <w:t>"PersonListe"</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772"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nyPerson</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velgAlle</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trekkAntall</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liste</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"personerProp"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.personerProp)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.liste.push(p);</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velgAlleEllerIngen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.velgAlle;</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person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 {</w:t>
      </w:r>
      <w:r w:rsidRPr="00017038">
        <w:rPr>
          <w:rFonts w:ascii="Consolas" w:hAnsi="Consolas"/>
          <w:lang w:val="nb-NO"/>
        </w:rPr>
        <w:br/>
        <w:t xml:space="preserve">        person.erValgt </w:t>
      </w:r>
      <w:r w:rsidRPr="007A6D8D">
        <w:rPr>
          <w:rStyle w:val="LS2Operator"/>
          <w:lang w:val="nb-NO"/>
        </w:rPr>
        <w:t>=</w:t>
      </w:r>
      <w:r w:rsidRPr="00017038">
        <w:rPr>
          <w:rFonts w:ascii="Consolas" w:hAnsi="Consolas"/>
          <w:lang w:val="nb-NO"/>
        </w:rPr>
        <w:t xml:space="preserve"> verdi;</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slettPerson</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index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.liste.findIndex(p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id);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this</w:t>
      </w:r>
      <w:r w:rsidRPr="00017038">
        <w:rPr>
          <w:rFonts w:ascii="Consolas" w:hAnsi="Consolas"/>
          <w:lang w:val="nb-NO"/>
        </w:rPr>
        <w:t xml:space="preserve">.liste.splice(index,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.map(p </w:t>
      </w:r>
      <w:r w:rsidRPr="00211DAE">
        <w:rPr>
          <w:rStyle w:val="LS2Operator"/>
          <w:lang w:val="nb-NO"/>
        </w:rPr>
        <w:t>=&gt;</w:t>
      </w:r>
      <w:r w:rsidRPr="00017038">
        <w:rPr>
          <w:rFonts w:ascii="Consolas" w:hAnsi="Consolas"/>
          <w:lang w:val="nb-NO"/>
        </w:rPr>
        <w:t xml:space="preserve"> p.id)</w:t>
      </w:r>
      <w:r w:rsidRPr="00017038">
        <w:rPr>
          <w:rFonts w:ascii="Consolas" w:hAnsi="Consolas"/>
          <w:lang w:val="nb-NO"/>
        </w:rPr>
        <w:br/>
        <w:t xml:space="preserve">          .reduce((max, value)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.max(max, value), </w:t>
      </w:r>
      <w:r w:rsidRPr="00211DAE">
        <w:rPr>
          <w:rStyle w:val="LS2NumVal"/>
          <w:lang w:val="nb-NO"/>
        </w:rPr>
        <w:t>-1</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.liste.push({ </w:t>
      </w:r>
      <w:r w:rsidRPr="007A6D8D">
        <w:rPr>
          <w:rStyle w:val="LS2Attribute"/>
          <w:lang w:val="nb-NO"/>
        </w:rPr>
        <w:t>id</w:t>
      </w:r>
      <w:r w:rsidRPr="00017038">
        <w:rPr>
          <w:rFonts w:ascii="Consolas" w:hAnsi="Consolas"/>
          <w:lang w:val="nb-NO"/>
        </w:rPr>
        <w:t xml:space="preserve">: id, </w:t>
      </w:r>
      <w:r w:rsidRPr="007A6D8D">
        <w:rPr>
          <w:rStyle w:val="LS2Attribute"/>
          <w:lang w:val="nb-NO"/>
        </w:rPr>
        <w:t>navn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.nyPerson,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.nyPerson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trekk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"trekk"</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.trekkAntall);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4DA7E0D6" w14:textId="77777777" w:rsidR="00291DB3" w:rsidRPr="00211DAE" w:rsidRDefault="007B48DD" w:rsidP="00A962EC">
      <w:pPr>
        <w:pStyle w:val="b1aff"/>
      </w:pPr>
      <w:r w:rsidRPr="00211DAE">
        <w:t>Og slik blir oppsettet av routeren:</w:t>
      </w:r>
    </w:p>
    <w:p w14:paraId="3C6940A5" w14:textId="77777777" w:rsidR="00291DB3" w:rsidRPr="00017038" w:rsidRDefault="007B48DD" w:rsidP="00A962EC">
      <w:pPr>
        <w:pStyle w:val="eks1aff"/>
        <w:rPr>
          <w:rFonts w:ascii="Consolas" w:hAnsi="Consolas"/>
        </w:rPr>
      </w:pPr>
      <w:r w:rsidRPr="00DC2CF8">
        <w:rPr>
          <w:rStyle w:val="LS2Keyword"/>
        </w:rPr>
        <w:t>import</w:t>
      </w:r>
      <w:r w:rsidRPr="00017038">
        <w:rPr>
          <w:rFonts w:ascii="Consolas" w:hAnsi="Consolas"/>
        </w:rPr>
        <w:t xml:space="preserve"> Vue </w:t>
      </w:r>
      <w:r w:rsidRPr="00DC2CF8">
        <w:rPr>
          <w:rStyle w:val="LS2Keyword"/>
        </w:rPr>
        <w:t>from</w:t>
      </w:r>
      <w:r w:rsidRPr="00017038">
        <w:rPr>
          <w:rFonts w:ascii="Consolas" w:hAnsi="Consolas"/>
        </w:rPr>
        <w:t xml:space="preserve"> '</w:t>
      </w:r>
      <w:proofErr w:type="spellStart"/>
      <w:r>
        <w:rPr>
          <w:rStyle w:val="LS2String"/>
        </w:rPr>
        <w:t>vue</w:t>
      </w:r>
      <w:proofErr w:type="spellEnd"/>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Router </w:t>
      </w:r>
      <w:r w:rsidRPr="00DC2CF8">
        <w:rPr>
          <w:rStyle w:val="LS2Keyword"/>
        </w:rPr>
        <w:t>from</w:t>
      </w:r>
      <w:r w:rsidRPr="00017038">
        <w:rPr>
          <w:rFonts w:ascii="Consolas" w:hAnsi="Consolas"/>
        </w:rPr>
        <w:t xml:space="preserve"> '</w:t>
      </w:r>
      <w:proofErr w:type="spellStart"/>
      <w:r>
        <w:rPr>
          <w:rStyle w:val="LS2String"/>
        </w:rPr>
        <w:t>vue</w:t>
      </w:r>
      <w:proofErr w:type="spellEnd"/>
      <w:r>
        <w:rPr>
          <w:rStyle w:val="LS2String"/>
        </w:rPr>
        <w:t>-router</w:t>
      </w:r>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w:t>
      </w:r>
      <w:proofErr w:type="spellStart"/>
      <w:r w:rsidRPr="00017038">
        <w:rPr>
          <w:rFonts w:ascii="Consolas" w:hAnsi="Consolas"/>
        </w:rPr>
        <w:t>PersonListe</w:t>
      </w:r>
      <w:proofErr w:type="spellEnd"/>
      <w:r w:rsidRPr="00017038">
        <w:rPr>
          <w:rFonts w:ascii="Consolas" w:hAnsi="Consolas"/>
        </w:rPr>
        <w:t xml:space="preserve"> </w:t>
      </w:r>
      <w:r w:rsidRPr="00DC2CF8">
        <w:rPr>
          <w:rStyle w:val="LS2Keyword"/>
        </w:rPr>
        <w:t>from</w:t>
      </w:r>
      <w:r w:rsidRPr="00017038">
        <w:rPr>
          <w:rFonts w:ascii="Consolas" w:hAnsi="Consolas"/>
        </w:rPr>
        <w:t xml:space="preserve"> '</w:t>
      </w:r>
      <w:r>
        <w:rPr>
          <w:rStyle w:val="LS2String"/>
        </w:rPr>
        <w:t>@/components/</w:t>
      </w:r>
      <w:proofErr w:type="spellStart"/>
      <w:r>
        <w:rPr>
          <w:rStyle w:val="LS2String"/>
        </w:rPr>
        <w:t>PersonListe</w:t>
      </w:r>
      <w:proofErr w:type="spellEnd"/>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w:t>
      </w:r>
      <w:proofErr w:type="spellStart"/>
      <w:r w:rsidRPr="00017038">
        <w:rPr>
          <w:rFonts w:ascii="Consolas" w:hAnsi="Consolas"/>
        </w:rPr>
        <w:t>TrekningListe</w:t>
      </w:r>
      <w:proofErr w:type="spellEnd"/>
      <w:r w:rsidRPr="00017038">
        <w:rPr>
          <w:rFonts w:ascii="Consolas" w:hAnsi="Consolas"/>
        </w:rPr>
        <w:t xml:space="preserve"> </w:t>
      </w:r>
      <w:r w:rsidRPr="00DC2CF8">
        <w:rPr>
          <w:rStyle w:val="LS2Keyword"/>
        </w:rPr>
        <w:t>from</w:t>
      </w:r>
      <w:r w:rsidRPr="00017038">
        <w:rPr>
          <w:rFonts w:ascii="Consolas" w:hAnsi="Consolas"/>
        </w:rPr>
        <w:t xml:space="preserve"> '</w:t>
      </w:r>
      <w:r>
        <w:rPr>
          <w:rStyle w:val="LS2String"/>
        </w:rPr>
        <w:t>@/components/</w:t>
      </w:r>
      <w:proofErr w:type="spellStart"/>
      <w:r>
        <w:rPr>
          <w:rStyle w:val="LS2String"/>
        </w:rPr>
        <w:t>TrekningListe</w:t>
      </w:r>
      <w:proofErr w:type="spellEnd"/>
      <w:r w:rsidRPr="00017038">
        <w:rPr>
          <w:rFonts w:ascii="Consolas" w:hAnsi="Consolas"/>
        </w:rPr>
        <w:t>'</w:t>
      </w:r>
      <w:r w:rsidRPr="00017038">
        <w:rPr>
          <w:rFonts w:ascii="Consolas" w:hAnsi="Consolas"/>
        </w:rPr>
        <w:br/>
      </w:r>
      <w:r w:rsidRPr="00017038">
        <w:rPr>
          <w:rFonts w:ascii="Consolas" w:hAnsi="Consolas"/>
        </w:rPr>
        <w:br/>
      </w:r>
      <w:proofErr w:type="spellStart"/>
      <w:r w:rsidRPr="00017038">
        <w:rPr>
          <w:rFonts w:ascii="Consolas" w:hAnsi="Consolas"/>
        </w:rPr>
        <w:t>Vue.use</w:t>
      </w:r>
      <w:proofErr w:type="spellEnd"/>
      <w:r w:rsidRPr="00017038">
        <w:rPr>
          <w:rFonts w:ascii="Consolas" w:hAnsi="Consolas"/>
        </w:rPr>
        <w:t>(Router)</w:t>
      </w:r>
      <w:r w:rsidRPr="00017038">
        <w:rPr>
          <w:rFonts w:ascii="Consolas" w:hAnsi="Consolas"/>
        </w:rPr>
        <w:br/>
      </w:r>
      <w:r w:rsidRPr="00017038">
        <w:rPr>
          <w:rFonts w:ascii="Consolas" w:hAnsi="Consolas"/>
        </w:rPr>
        <w:br/>
      </w:r>
      <w:r w:rsidRPr="004E5444">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proofErr w:type="spellStart"/>
      <w:r>
        <w:rPr>
          <w:rStyle w:val="LS2String"/>
        </w:rPr>
        <w:t>PersonListe</w:t>
      </w:r>
      <w:proofErr w:type="spellEnd"/>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PersonListe</w:t>
      </w:r>
      <w:proofErr w:type="spellEnd"/>
      <w:r w:rsidRPr="00017038">
        <w:rPr>
          <w:rFonts w:ascii="Consolas" w:hAnsi="Consolas"/>
        </w:rPr>
        <w:t>,</w:t>
      </w:r>
      <w:r w:rsidRPr="00017038">
        <w:rPr>
          <w:rFonts w:ascii="Consolas" w:hAnsi="Consolas"/>
        </w:rPr>
        <w:br/>
        <w:t xml:space="preserve">      </w:t>
      </w:r>
      <w:r w:rsidRPr="003D6757">
        <w:rPr>
          <w:rStyle w:val="LS2Attribute"/>
        </w:rPr>
        <w:t>props</w:t>
      </w:r>
      <w:r w:rsidRPr="00017038">
        <w:rPr>
          <w:rFonts w:ascii="Consolas" w:hAnsi="Consolas"/>
        </w:rPr>
        <w:t xml:space="preserve">: </w:t>
      </w:r>
      <w:r w:rsidRPr="004E5444">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proofErr w:type="spellStart"/>
      <w:r>
        <w:rPr>
          <w:rStyle w:val="LS2String"/>
        </w:rPr>
        <w:t>trekninger</w:t>
      </w:r>
      <w:proofErr w:type="spellEnd"/>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proofErr w:type="spellStart"/>
      <w:r>
        <w:rPr>
          <w:rStyle w:val="LS2String"/>
        </w:rPr>
        <w:t>TrekningListe</w:t>
      </w:r>
      <w:proofErr w:type="spellEnd"/>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xml:space="preserve">: </w:t>
      </w:r>
      <w:proofErr w:type="spellStart"/>
      <w:r w:rsidRPr="00017038">
        <w:rPr>
          <w:rFonts w:ascii="Consolas" w:hAnsi="Consolas"/>
        </w:rPr>
        <w:t>TrekningListe</w:t>
      </w:r>
      <w:proofErr w:type="spellEnd"/>
      <w:r w:rsidRPr="00017038">
        <w:rPr>
          <w:rFonts w:ascii="Consolas" w:hAnsi="Consolas"/>
        </w:rPr>
        <w:t>,</w:t>
      </w:r>
      <w:r w:rsidRPr="00017038">
        <w:rPr>
          <w:rFonts w:ascii="Consolas" w:hAnsi="Consolas"/>
        </w:rPr>
        <w:br/>
        <w:t xml:space="preserve">      </w:t>
      </w:r>
      <w:r w:rsidRPr="003D6757">
        <w:rPr>
          <w:rStyle w:val="LS2Attribute"/>
        </w:rPr>
        <w:t>props</w:t>
      </w:r>
      <w:r w:rsidRPr="00017038">
        <w:rPr>
          <w:rFonts w:ascii="Consolas" w:hAnsi="Consolas"/>
        </w:rPr>
        <w:t xml:space="preserve">: </w:t>
      </w:r>
      <w:r w:rsidRPr="004E5444">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F9438D9" w14:textId="7455D8FC" w:rsidR="00C12B76" w:rsidRDefault="00C12B76" w:rsidP="00C12B76">
      <w:pPr>
        <w:pStyle w:val="kap1starts"/>
      </w:pPr>
      <w:bookmarkStart w:id="2773" w:name="rest-api"/>
      <w:r>
        <w:lastRenderedPageBreak/>
        <w:t>[start kap]</w:t>
      </w:r>
    </w:p>
    <w:p w14:paraId="5ACD90CF" w14:textId="1B394837" w:rsidR="00C12B76" w:rsidRDefault="007B48DD" w:rsidP="00C12B76">
      <w:pPr>
        <w:pStyle w:val="kap1nums"/>
      </w:pPr>
      <w:bookmarkStart w:id="2774" w:name="_Toc28544472"/>
      <w:bookmarkStart w:id="2775" w:name="_Toc28544607"/>
      <w:bookmarkStart w:id="2776" w:name="_Toc29047952"/>
      <w:r w:rsidRPr="00211DAE">
        <w:t>1</w:t>
      </w:r>
      <w:r w:rsidR="00A22438">
        <w:t>9</w:t>
      </w:r>
      <w:bookmarkEnd w:id="2774"/>
      <w:bookmarkEnd w:id="2775"/>
      <w:bookmarkEnd w:id="2776"/>
    </w:p>
    <w:p w14:paraId="15A6A92E" w14:textId="72EF20E3" w:rsidR="00291DB3" w:rsidRPr="00211DAE" w:rsidRDefault="007B48DD" w:rsidP="00C12B76">
      <w:pPr>
        <w:pStyle w:val="kap1titts"/>
      </w:pPr>
      <w:bookmarkStart w:id="2777" w:name="_Toc29047953"/>
      <w:r w:rsidRPr="00211DAE">
        <w:t>R</w:t>
      </w:r>
      <w:r w:rsidR="006A490E">
        <w:t xml:space="preserve">EST </w:t>
      </w:r>
      <w:r w:rsidRPr="00211DAE">
        <w:t>API</w:t>
      </w:r>
      <w:bookmarkEnd w:id="2773"/>
      <w:bookmarkEnd w:id="2777"/>
    </w:p>
    <w:p w14:paraId="35B51191" w14:textId="4F1CE0BA" w:rsidR="00291DB3" w:rsidRPr="00211DAE" w:rsidRDefault="007B48DD" w:rsidP="00C12B76">
      <w:pPr>
        <w:pStyle w:val="b1af-f"/>
      </w:pPr>
      <w:r w:rsidRPr="00211DAE">
        <w:t xml:space="preserve">Denne boken handler mer om </w:t>
      </w:r>
      <w:r w:rsidRPr="00FE1A1D">
        <w:rPr>
          <w:rStyle w:val="LS2Kursiv"/>
        </w:rPr>
        <w:t>frontend</w:t>
      </w:r>
      <w:r w:rsidRPr="00211DAE">
        <w:t xml:space="preserve"> om enn </w:t>
      </w:r>
      <w:r w:rsidRPr="00FE1A1D">
        <w:rPr>
          <w:rStyle w:val="LS2Kursiv"/>
        </w:rPr>
        <w:t>backend</w:t>
      </w:r>
      <w:r w:rsidRPr="00211DAE">
        <w:t xml:space="preserve">. Boken går ikke gjennom </w:t>
      </w:r>
      <w:r w:rsidR="00D5212B">
        <w:t>hvordan man</w:t>
      </w:r>
      <w:r w:rsidRPr="00211DAE">
        <w:t xml:space="preserve"> lage</w:t>
      </w:r>
      <w:r w:rsidR="00D5212B">
        <w:t>r</w:t>
      </w:r>
      <w:r w:rsidRPr="00211DAE">
        <w:t xml:space="preserve"> en backend, men i kapitle</w:t>
      </w:r>
      <w:r w:rsidR="00D5212B">
        <w:t>t</w:t>
      </w:r>
      <w:r w:rsidRPr="00211DAE">
        <w:t xml:space="preserve"> om Google Firebase </w:t>
      </w:r>
      <w:r w:rsidRPr="00FE1A1D">
        <w:rPr>
          <w:rStyle w:val="LS2Kursiv"/>
        </w:rPr>
        <w:t>bruker</w:t>
      </w:r>
      <w:r w:rsidRPr="00211DAE">
        <w:t xml:space="preserve"> vi en backend, og det samme gjelder i dette kapitlet.</w:t>
      </w:r>
    </w:p>
    <w:p w14:paraId="7E6FC8EE" w14:textId="1194D590" w:rsidR="00291DB3" w:rsidRPr="00211DAE" w:rsidRDefault="007B48DD" w:rsidP="00B179A8">
      <w:pPr>
        <w:pStyle w:val="b1af"/>
      </w:pPr>
      <w:r w:rsidRPr="00211DAE">
        <w:t>Et R</w:t>
      </w:r>
      <w:r w:rsidR="00620E48">
        <w:t xml:space="preserve">EST </w:t>
      </w:r>
      <w:r w:rsidRPr="00211DAE">
        <w:t xml:space="preserve">API brukes når en applikasjon vil snakke med en annen, for eksempel når en frontend vil snakke med en backend. Et </w:t>
      </w:r>
      <w:r w:rsidR="00620E48">
        <w:t xml:space="preserve">REST </w:t>
      </w:r>
      <w:r w:rsidRPr="00211DAE">
        <w:t>API bruker en web</w:t>
      </w:r>
      <w:r w:rsidR="00BB438A">
        <w:t>tjener</w:t>
      </w:r>
      <w:r w:rsidRPr="00211DAE">
        <w:t xml:space="preserve"> på samme måte som et nettsted, men istedenfor å levere HTML, CSS og </w:t>
      </w:r>
      <w:r w:rsidR="00A03F38">
        <w:t>JavaScript</w:t>
      </w:r>
      <w:r w:rsidRPr="00211DAE">
        <w:t xml:space="preserve">-kode leverer et </w:t>
      </w:r>
      <w:r w:rsidR="00620E48">
        <w:t xml:space="preserve">REST </w:t>
      </w:r>
      <w:r w:rsidRPr="00211DAE">
        <w:t>API data</w:t>
      </w:r>
      <w:r w:rsidR="00854447">
        <w:t xml:space="preserve"> –</w:t>
      </w:r>
      <w:r w:rsidR="00ED5E2D">
        <w:t xml:space="preserve"> </w:t>
      </w:r>
      <w:r w:rsidRPr="00211DAE">
        <w:t>og ta</w:t>
      </w:r>
      <w:r w:rsidR="00854447">
        <w:t>r</w:t>
      </w:r>
      <w:r w:rsidRPr="00211DAE">
        <w:t xml:space="preserve"> imot data.</w:t>
      </w:r>
    </w:p>
    <w:p w14:paraId="217C49D3" w14:textId="7475A272" w:rsidR="00291DB3" w:rsidRPr="00211DAE" w:rsidRDefault="007B48DD" w:rsidP="00B179A8">
      <w:pPr>
        <w:pStyle w:val="b1af"/>
      </w:pPr>
      <w:r w:rsidRPr="00211DAE">
        <w:t xml:space="preserve">API står for </w:t>
      </w:r>
      <w:r w:rsidRPr="00FE1A1D">
        <w:rPr>
          <w:rStyle w:val="LS2Kursiv"/>
        </w:rPr>
        <w:t>application programming interface</w:t>
      </w:r>
      <w:r w:rsidRPr="00211DAE">
        <w:t xml:space="preserve"> eller applikasjons-programmeringsgrensesnitt på norsk. Et API er en åpning i et program</w:t>
      </w:r>
      <w:r w:rsidR="00854447">
        <w:t xml:space="preserve"> der </w:t>
      </w:r>
      <w:r w:rsidRPr="00211DAE">
        <w:t>andre programmer kan koble seg til og utveksle informasjon på en strukturert måte.</w:t>
      </w:r>
    </w:p>
    <w:p w14:paraId="3828E4C4" w14:textId="50D21835" w:rsidR="00291DB3" w:rsidRPr="00211DAE" w:rsidRDefault="00620E48" w:rsidP="00B179A8">
      <w:pPr>
        <w:pStyle w:val="b1af"/>
      </w:pPr>
      <w:r>
        <w:t>REST</w:t>
      </w:r>
      <w:r w:rsidR="007B48DD" w:rsidRPr="00211DAE">
        <w:t xml:space="preserve"> står for </w:t>
      </w:r>
      <w:r w:rsidR="007B48DD" w:rsidRPr="00FE1A1D">
        <w:rPr>
          <w:rStyle w:val="LS2Kursiv"/>
        </w:rPr>
        <w:t>representational state transfer</w:t>
      </w:r>
      <w:r w:rsidR="007B48DD" w:rsidRPr="00211DAE">
        <w:t xml:space="preserve"> og innebærer </w:t>
      </w:r>
      <w:r>
        <w:t xml:space="preserve">en type </w:t>
      </w:r>
      <w:r w:rsidR="007B48DD" w:rsidRPr="00211DAE">
        <w:t xml:space="preserve">API </w:t>
      </w:r>
      <w:r>
        <w:t>på web som bygger på bruk av HTTP</w:t>
      </w:r>
      <w:r w:rsidR="00854447">
        <w:t>. D</w:t>
      </w:r>
      <w:r w:rsidR="007B48DD" w:rsidRPr="00211DAE">
        <w:t xml:space="preserve">et er </w:t>
      </w:r>
      <w:r w:rsidR="00854447">
        <w:t xml:space="preserve">imidlertid </w:t>
      </w:r>
      <w:r w:rsidR="007B48DD" w:rsidRPr="00211DAE">
        <w:t>ikke nødvendig å gå dypere inn i det. La oss heller se på et konkret eksempel</w:t>
      </w:r>
      <w:r w:rsidR="00854447">
        <w:t>:</w:t>
      </w:r>
      <w:r w:rsidR="007B48DD" w:rsidRPr="00211DAE">
        <w:t xml:space="preserve"> </w:t>
      </w:r>
      <w:r w:rsidR="007B48DD" w:rsidRPr="00BA15F5">
        <w:t>api.chucknorris.io</w:t>
      </w:r>
      <w:r w:rsidR="007B48DD" w:rsidRPr="00211DAE">
        <w:t xml:space="preserve">, et </w:t>
      </w:r>
      <w:r>
        <w:t xml:space="preserve">REST </w:t>
      </w:r>
      <w:r w:rsidR="007B48DD" w:rsidRPr="00211DAE">
        <w:t>API som leverer Chuck Norris-vitser!</w:t>
      </w:r>
    </w:p>
    <w:p w14:paraId="13DD0720" w14:textId="027549FD" w:rsidR="00291DB3" w:rsidRPr="00211DAE" w:rsidRDefault="007B48DD" w:rsidP="00B179A8">
      <w:pPr>
        <w:pStyle w:val="b1af"/>
      </w:pPr>
      <w:r w:rsidRPr="00211DAE">
        <w:t>URL</w:t>
      </w:r>
      <w:r w:rsidR="003D1E2F">
        <w:t>-</w:t>
      </w:r>
      <w:r w:rsidRPr="00211DAE">
        <w:t xml:space="preserve">en over er til en informasjonsside </w:t>
      </w:r>
      <w:r w:rsidR="00854447">
        <w:t>der</w:t>
      </w:r>
      <w:r w:rsidR="00854447" w:rsidRPr="00211DAE">
        <w:t xml:space="preserve"> </w:t>
      </w:r>
      <w:r w:rsidRPr="00211DAE">
        <w:t xml:space="preserve">vi får vite at </w:t>
      </w:r>
      <w:r w:rsidRPr="00BA15F5">
        <w:t>api.chucknorris.io/jokes/random</w:t>
      </w:r>
      <w:r w:rsidRPr="00211DAE">
        <w:t xml:space="preserve"> gir oss en tilfeldig vits. Åpner vi den i nettleseren, får vi JSON omtrent som dette:</w:t>
      </w:r>
    </w:p>
    <w:p w14:paraId="21671AE3" w14:textId="77777777" w:rsidR="00291DB3" w:rsidRPr="004255BC" w:rsidRDefault="007B48DD" w:rsidP="004C2419">
      <w:pPr>
        <w:pStyle w:val="var1aff"/>
      </w:pPr>
      <w:r w:rsidRPr="00F14535">
        <w:rPr>
          <w:lang w:val="en-US"/>
        </w:rPr>
        <w:t>{</w:t>
      </w:r>
      <w:r w:rsidRPr="00F14535">
        <w:rPr>
          <w:lang w:val="en-US"/>
        </w:rPr>
        <w:br/>
        <w:t xml:space="preserve">  </w:t>
      </w:r>
      <w:r w:rsidRPr="00E96338">
        <w:rPr>
          <w:rStyle w:val="LS2String"/>
          <w:lang w:val="en-US"/>
        </w:rPr>
        <w:t>"categories"</w:t>
      </w:r>
      <w:r w:rsidRPr="00F14535">
        <w:rPr>
          <w:lang w:val="en-US"/>
        </w:rPr>
        <w:t>: [],</w:t>
      </w:r>
      <w:r w:rsidRPr="00F14535">
        <w:rPr>
          <w:lang w:val="en-US"/>
        </w:rPr>
        <w:br/>
        <w:t xml:space="preserve">  "</w:t>
      </w:r>
      <w:proofErr w:type="spellStart"/>
      <w:r w:rsidRPr="00E96338">
        <w:rPr>
          <w:rStyle w:val="LS2String"/>
          <w:lang w:val="en-US"/>
        </w:rPr>
        <w:t>created_at</w:t>
      </w:r>
      <w:proofErr w:type="spellEnd"/>
      <w:r w:rsidRPr="00F14535">
        <w:rPr>
          <w:lang w:val="en-US"/>
        </w:rPr>
        <w:t>": "</w:t>
      </w:r>
      <w:r w:rsidRPr="00E96338">
        <w:rPr>
          <w:rStyle w:val="LS2String"/>
          <w:lang w:val="en-US"/>
        </w:rPr>
        <w:t>2016-05-01 10:51:41.584544</w:t>
      </w:r>
      <w:r w:rsidRPr="00F14535">
        <w:rPr>
          <w:lang w:val="en-US"/>
        </w:rPr>
        <w:t>",</w:t>
      </w:r>
      <w:r w:rsidRPr="00F14535">
        <w:rPr>
          <w:lang w:val="en-US"/>
        </w:rPr>
        <w:br/>
        <w:t xml:space="preserve">  "</w:t>
      </w:r>
      <w:proofErr w:type="spellStart"/>
      <w:r w:rsidRPr="00E96338">
        <w:rPr>
          <w:rStyle w:val="LS2String"/>
          <w:lang w:val="en-US"/>
        </w:rPr>
        <w:t>icon_url</w:t>
      </w:r>
      <w:proofErr w:type="spellEnd"/>
      <w:r w:rsidRPr="00F14535">
        <w:rPr>
          <w:lang w:val="en-US"/>
        </w:rPr>
        <w:t>": "</w:t>
      </w:r>
      <w:r w:rsidRPr="00E96338">
        <w:rPr>
          <w:rStyle w:val="LS2String"/>
          <w:lang w:val="en-US"/>
        </w:rPr>
        <w:t>https:\/\/assets.chucknorris.host\/img\/avatar\/chuck-norris.png</w:t>
      </w:r>
      <w:r w:rsidRPr="00F14535">
        <w:rPr>
          <w:lang w:val="en-US"/>
        </w:rPr>
        <w:t>",</w:t>
      </w:r>
      <w:r w:rsidRPr="00F14535">
        <w:rPr>
          <w:lang w:val="en-US"/>
        </w:rPr>
        <w:br/>
        <w:t xml:space="preserve">  "</w:t>
      </w:r>
      <w:r w:rsidRPr="00E96338">
        <w:rPr>
          <w:rStyle w:val="LS2String"/>
          <w:lang w:val="en-US"/>
        </w:rPr>
        <w:t>id</w:t>
      </w:r>
      <w:r w:rsidRPr="00F14535">
        <w:rPr>
          <w:lang w:val="en-US"/>
        </w:rPr>
        <w:t>": "</w:t>
      </w:r>
      <w:r w:rsidRPr="00E96338">
        <w:rPr>
          <w:rStyle w:val="LS2String"/>
          <w:lang w:val="en-US"/>
        </w:rPr>
        <w:t>ia_mw_KNSV27_MrreHYLVQ</w:t>
      </w:r>
      <w:r w:rsidRPr="00F14535">
        <w:rPr>
          <w:lang w:val="en-US"/>
        </w:rPr>
        <w:t>",</w:t>
      </w:r>
      <w:r w:rsidRPr="00F14535">
        <w:rPr>
          <w:lang w:val="en-US"/>
        </w:rPr>
        <w:br/>
        <w:t xml:space="preserve">  "</w:t>
      </w:r>
      <w:proofErr w:type="spellStart"/>
      <w:r w:rsidRPr="00E96338">
        <w:rPr>
          <w:rStyle w:val="LS2String"/>
          <w:lang w:val="en-US"/>
        </w:rPr>
        <w:t>updated_at</w:t>
      </w:r>
      <w:proofErr w:type="spellEnd"/>
      <w:r w:rsidRPr="00F14535">
        <w:rPr>
          <w:lang w:val="en-US"/>
        </w:rPr>
        <w:t>": "</w:t>
      </w:r>
      <w:r w:rsidRPr="00E96338">
        <w:rPr>
          <w:rStyle w:val="LS2String"/>
          <w:lang w:val="en-US"/>
        </w:rPr>
        <w:t>2016-05-01 10:51:41.584544</w:t>
      </w:r>
      <w:r w:rsidRPr="00F14535">
        <w:rPr>
          <w:lang w:val="en-US"/>
        </w:rPr>
        <w:t>",</w:t>
      </w:r>
      <w:r w:rsidRPr="00F14535">
        <w:rPr>
          <w:lang w:val="en-US"/>
        </w:rPr>
        <w:br/>
        <w:t xml:space="preserve">  "</w:t>
      </w:r>
      <w:proofErr w:type="spellStart"/>
      <w:r w:rsidRPr="00E96338">
        <w:rPr>
          <w:rStyle w:val="LS2String"/>
          <w:lang w:val="en-US"/>
        </w:rPr>
        <w:t>url</w:t>
      </w:r>
      <w:proofErr w:type="spellEnd"/>
      <w:r w:rsidRPr="00F14535">
        <w:rPr>
          <w:lang w:val="en-US"/>
        </w:rPr>
        <w:t>": "</w:t>
      </w:r>
      <w:r w:rsidRPr="00E96338">
        <w:rPr>
          <w:rStyle w:val="LS2String"/>
          <w:lang w:val="en-US"/>
        </w:rPr>
        <w:t>https:\/\/api.chucknorris.io\/jokes\/ia_mw_KNSV27_MrreHYLVQ</w:t>
      </w:r>
      <w:r w:rsidRPr="00F14535">
        <w:rPr>
          <w:lang w:val="en-US"/>
        </w:rPr>
        <w:t>",</w:t>
      </w:r>
      <w:r w:rsidRPr="00F14535">
        <w:rPr>
          <w:lang w:val="en-US"/>
        </w:rPr>
        <w:br/>
        <w:t xml:space="preserve">  "</w:t>
      </w:r>
      <w:r w:rsidRPr="00E96338">
        <w:rPr>
          <w:rStyle w:val="LS2String"/>
          <w:lang w:val="en-US"/>
        </w:rPr>
        <w:t>value</w:t>
      </w:r>
      <w:r w:rsidRPr="00F14535">
        <w:rPr>
          <w:lang w:val="en-US"/>
        </w:rPr>
        <w:t>": "</w:t>
      </w:r>
      <w:r w:rsidRPr="00E96338">
        <w:rPr>
          <w:rStyle w:val="LS2String"/>
          <w:lang w:val="en-US"/>
        </w:rPr>
        <w:t>Chuck Norris jumped to the top of Mount Everest.</w:t>
      </w:r>
      <w:r w:rsidRPr="00F14535">
        <w:rPr>
          <w:lang w:val="en-US"/>
        </w:rPr>
        <w:t>"</w:t>
      </w:r>
      <w:r w:rsidRPr="00F14535">
        <w:rPr>
          <w:lang w:val="en-US"/>
        </w:rPr>
        <w:br/>
      </w:r>
      <w:r w:rsidRPr="004255BC">
        <w:t>}</w:t>
      </w:r>
    </w:p>
    <w:p w14:paraId="0B7F3C27" w14:textId="77777777" w:rsidR="00291DB3" w:rsidRPr="00211DAE" w:rsidRDefault="007B48DD" w:rsidP="00A962EC">
      <w:pPr>
        <w:pStyle w:val="b1aff"/>
      </w:pPr>
      <w:r w:rsidRPr="00211DAE">
        <w:t xml:space="preserve">JSON-koden vi får i nettleseren er ikke formattert, men strukturen er den samme. Selve vitsen er feltet </w:t>
      </w:r>
      <w:r w:rsidRPr="00CD2241">
        <w:rPr>
          <w:rStyle w:val="LS2CodeBodytext"/>
        </w:rPr>
        <w:t>value</w:t>
      </w:r>
      <w:r w:rsidRPr="00211DAE">
        <w:t xml:space="preserve"> helt til sist.</w:t>
      </w:r>
    </w:p>
    <w:p w14:paraId="2B3354CC" w14:textId="77777777" w:rsidR="00291DB3" w:rsidRPr="00211DAE" w:rsidRDefault="007B48DD" w:rsidP="00B179A8">
      <w:pPr>
        <w:pStyle w:val="b1af"/>
      </w:pPr>
      <w:r w:rsidRPr="00211DAE">
        <w:t>Nå skal vi hente ut en tilfeldig vits og vise den på vår egen web side. Det gjør vi slik:</w:t>
      </w:r>
    </w:p>
    <w:p w14:paraId="6B48EB86" w14:textId="77777777" w:rsidR="00291DB3" w:rsidRPr="00017038" w:rsidRDefault="007B48DD" w:rsidP="00A962EC">
      <w:pPr>
        <w:pStyle w:val="eks1aff"/>
        <w:rPr>
          <w:rFonts w:ascii="Consolas" w:hAnsi="Consolas"/>
          <w:lang w:val="nb-NO"/>
        </w:rPr>
      </w:pPr>
      <w:r w:rsidRPr="00211DAE">
        <w:rPr>
          <w:rStyle w:val="LS2Tag"/>
          <w:lang w:val="nb-NO"/>
        </w:rPr>
        <w:t>&lt;head&gt;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src=</w:t>
      </w:r>
      <w:r w:rsidRPr="00211DAE">
        <w:rPr>
          <w:rStyle w:val="LS2String"/>
          <w:lang w:val="nb-NO"/>
        </w:rPr>
        <w:t>"https://unpkg.com/axios/dist/axios.min.js"</w:t>
      </w:r>
      <w:r w:rsidRPr="00211DAE">
        <w:rPr>
          <w:rStyle w:val="LS2Tag"/>
          <w:lang w:val="nb-NO"/>
        </w:rPr>
        <w:t>&gt;&lt;/script&gt;</w:t>
      </w:r>
      <w:r w:rsidRPr="00017038">
        <w:rPr>
          <w:rFonts w:ascii="Consolas" w:hAnsi="Consolas"/>
          <w:lang w:val="nb-NO"/>
        </w:rPr>
        <w:br/>
      </w:r>
      <w:r w:rsidRPr="00211DAE">
        <w:rPr>
          <w:rStyle w:val="LS2Tag"/>
          <w:lang w:val="nb-NO"/>
        </w:rPr>
        <w:t>&lt;/head&gt;</w:t>
      </w:r>
      <w:r w:rsidRPr="00017038">
        <w:rPr>
          <w:rFonts w:ascii="Consolas" w:hAnsi="Consolas"/>
          <w:lang w:val="nb-NO"/>
        </w:rPr>
        <w:br/>
      </w:r>
      <w:r w:rsidRPr="00211DAE">
        <w:rPr>
          <w:rStyle w:val="LS2Tag"/>
          <w:lang w:val="nb-NO"/>
        </w:rPr>
        <w:t>&lt;body&gt;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"hentData()"</w:t>
      </w:r>
      <w:r w:rsidRPr="00211DAE">
        <w:rPr>
          <w:rStyle w:val="LS2Tag"/>
          <w:lang w:val="nb-NO"/>
        </w:rPr>
        <w:t>&gt;</w:t>
      </w:r>
      <w:r w:rsidRPr="00017038">
        <w:rPr>
          <w:rFonts w:ascii="Consolas" w:hAnsi="Consolas"/>
          <w:lang w:val="nb-NO"/>
        </w:rPr>
        <w:t>Hent vits</w:t>
      </w:r>
      <w:r w:rsidRPr="00211DAE">
        <w:rPr>
          <w:rStyle w:val="LS2Tag"/>
          <w:lang w:val="nb-NO"/>
        </w:rPr>
        <w:t>&lt;/button&gt;&lt;div</w:t>
      </w:r>
      <w:r w:rsidRPr="00211DAE">
        <w:rPr>
          <w:rStyle w:val="LS2Attribute"/>
          <w:lang w:val="nb-NO"/>
        </w:rPr>
        <w:t xml:space="preserve"> id=</w:t>
      </w:r>
      <w:r w:rsidRPr="00211DAE">
        <w:rPr>
          <w:rStyle w:val="LS2String"/>
          <w:lang w:val="nb-NO"/>
        </w:rPr>
        <w:t>"vits"</w:t>
      </w:r>
      <w:r w:rsidRPr="00211DAE">
        <w:rPr>
          <w:rStyle w:val="LS2Tag"/>
          <w:lang w:val="nb-NO"/>
        </w:rPr>
        <w:t>&gt;&lt;/div&gt;</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vitsDiv </w:t>
      </w:r>
      <w:r w:rsidRPr="007A6D8D">
        <w:rPr>
          <w:rStyle w:val="LS2Operator"/>
          <w:lang w:val="nb-NO"/>
        </w:rPr>
        <w:t>=</w:t>
      </w:r>
      <w:r w:rsidRPr="00017038">
        <w:rPr>
          <w:rFonts w:ascii="Consolas" w:hAnsi="Consolas"/>
          <w:lang w:val="nb-NO"/>
        </w:rPr>
        <w:t xml:space="preserve"> </w:t>
      </w:r>
      <w:r w:rsidRPr="00017038">
        <w:rPr>
          <w:rFonts w:ascii="Consolas" w:hAnsi="Consolas"/>
          <w:lang w:val="nb-NO"/>
          <w:rPrChange w:id="2778"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vits</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 xml:space="preserve">async </w:t>
      </w:r>
      <w:r w:rsidRPr="00D148A9">
        <w:rPr>
          <w:rStyle w:val="LS2Tag"/>
          <w:bCs w:val="0"/>
          <w:lang w:val="nb-NO"/>
          <w:rPrChange w:id="2779"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780" w:author="Terje Kolderup" w:date="2020-01-29T10:02:00Z">
            <w:rPr>
              <w:lang w:val="nb-NO"/>
            </w:rPr>
          </w:rPrChange>
        </w:rPr>
        <w:t>hentData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w:t>
      </w:r>
      <w:r w:rsidR="00692AD8" w:rsidRPr="00017038">
        <w:rPr>
          <w:rFonts w:ascii="Consolas" w:hAnsi="Consolas"/>
          <w:lang w:val="nb-NO"/>
        </w:rPr>
        <w:br/>
        <w:t xml:space="preserve">                                 </w:t>
      </w:r>
      <w:r w:rsidRPr="00017038">
        <w:rPr>
          <w:rFonts w:ascii="Consolas" w:hAnsi="Consolas"/>
          <w:lang w:val="nb-NO"/>
        </w:rPr>
        <w:t>'</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vits </w:t>
      </w:r>
      <w:r w:rsidRPr="007A6D8D">
        <w:rPr>
          <w:rStyle w:val="LS2Operator"/>
          <w:lang w:val="nb-NO"/>
        </w:rPr>
        <w:t>=</w:t>
      </w:r>
      <w:r w:rsidRPr="00017038">
        <w:rPr>
          <w:rFonts w:ascii="Consolas" w:hAnsi="Consolas"/>
          <w:lang w:val="nb-NO"/>
        </w:rPr>
        <w:t xml:space="preserve"> resultat.data;</w:t>
      </w:r>
      <w:r w:rsidRPr="00017038">
        <w:rPr>
          <w:rFonts w:ascii="Consolas" w:hAnsi="Consolas"/>
          <w:lang w:val="nb-NO"/>
        </w:rPr>
        <w:br/>
        <w:t xml:space="preserve">            console.log(vits);</w:t>
      </w:r>
      <w:r w:rsidRPr="00017038">
        <w:rPr>
          <w:rFonts w:ascii="Consolas" w:hAnsi="Consolas"/>
          <w:lang w:val="nb-NO"/>
        </w:rPr>
        <w:br/>
        <w:t xml:space="preserve">            vitsDiv.innerHTML </w:t>
      </w:r>
      <w:r w:rsidRPr="007A6D8D">
        <w:rPr>
          <w:rStyle w:val="LS2Operator"/>
          <w:lang w:val="nb-NO"/>
        </w:rPr>
        <w:t>=</w:t>
      </w:r>
      <w:r w:rsidRPr="00017038">
        <w:rPr>
          <w:rFonts w:ascii="Consolas" w:hAnsi="Consolas"/>
          <w:lang w:val="nb-NO"/>
        </w:rPr>
        <w:t xml:space="preserve"> vits.value;</w:t>
      </w:r>
      <w:r w:rsidRPr="00017038">
        <w:rPr>
          <w:rFonts w:ascii="Consolas" w:hAnsi="Consolas"/>
          <w:lang w:val="nb-NO"/>
        </w:rPr>
        <w:br/>
        <w:t xml:space="preserve">        }</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&lt;/body&gt;</w:t>
      </w:r>
    </w:p>
    <w:p w14:paraId="67807694" w14:textId="14CD16E1" w:rsidR="00291DB3" w:rsidRPr="00211DAE" w:rsidRDefault="007B48DD" w:rsidP="00A962EC">
      <w:pPr>
        <w:pStyle w:val="b1aff"/>
      </w:pPr>
      <w:r w:rsidRPr="00211DAE">
        <w:t>Her bruker vi et bibliotek som heter Axios. Det gjør det enklere å kalle et rest-API. Script-taggen som laster dette</w:t>
      </w:r>
      <w:r w:rsidR="00854447">
        <w:t>,</w:t>
      </w:r>
      <w:r w:rsidRPr="00211DAE">
        <w:t xml:space="preserve"> har vi i head-taggen. Når det er lastet, har vi tilgang til en global variabel </w:t>
      </w:r>
      <w:r w:rsidRPr="00CD2241">
        <w:rPr>
          <w:rStyle w:val="LS2CodeBodytext"/>
        </w:rPr>
        <w:t>axios</w:t>
      </w:r>
      <w:r w:rsidRPr="00211DAE">
        <w:t xml:space="preserve"> med metoder for rest-kall. Vi bruker </w:t>
      </w:r>
      <w:r w:rsidRPr="00CD2241">
        <w:rPr>
          <w:rStyle w:val="LS2CodeBodytext"/>
        </w:rPr>
        <w:t>axios.get()</w:t>
      </w:r>
      <w:r w:rsidRPr="00211DAE">
        <w:t xml:space="preserve"> for å gjøre en såkalt GET-forespørsel, og URL-en sendes med som parameter.</w:t>
      </w:r>
    </w:p>
    <w:p w14:paraId="4651F231" w14:textId="1AD5B8AA" w:rsidR="00291DB3" w:rsidRPr="00211DAE" w:rsidRDefault="007B48DD" w:rsidP="00B179A8">
      <w:pPr>
        <w:pStyle w:val="b1af"/>
      </w:pPr>
      <w:r w:rsidRPr="00211DAE">
        <w:t xml:space="preserve">Tilbake får vi et resultatobjekt med et felt </w:t>
      </w:r>
      <w:r w:rsidRPr="00CE4C70">
        <w:rPr>
          <w:rStyle w:val="LS2CodeBodytext"/>
        </w:rPr>
        <w:t>data</w:t>
      </w:r>
      <w:r w:rsidRPr="00211DAE">
        <w:t xml:space="preserve"> som inneholder dataene API</w:t>
      </w:r>
      <w:r w:rsidR="00627329">
        <w:t>-</w:t>
      </w:r>
      <w:r w:rsidRPr="00211DAE">
        <w:t xml:space="preserve">et sender oss. Dette tilsvarer JSON-koden vi så på i nettleseren, </w:t>
      </w:r>
      <w:r w:rsidR="00854447">
        <w:t>der</w:t>
      </w:r>
      <w:r w:rsidR="00854447" w:rsidRPr="00211DAE">
        <w:t xml:space="preserve"> </w:t>
      </w:r>
      <w:r w:rsidRPr="00211DAE">
        <w:t xml:space="preserve">vitsen lå i feltet </w:t>
      </w:r>
      <w:r w:rsidRPr="00CE4C70">
        <w:rPr>
          <w:rStyle w:val="LS2CodeBodytext"/>
        </w:rPr>
        <w:t>value</w:t>
      </w:r>
      <w:r w:rsidRPr="00211DAE">
        <w:t xml:space="preserve">. Kommandoen </w:t>
      </w:r>
      <w:r w:rsidRPr="00CE4C70">
        <w:rPr>
          <w:rStyle w:val="LS2CodeBodytext"/>
        </w:rPr>
        <w:t>console.log</w:t>
      </w:r>
      <w:r w:rsidRPr="00211DAE">
        <w:t xml:space="preserve"> i koden over vil altså vise omtrent det samme som</w:t>
      </w:r>
      <w:r w:rsidR="00627329">
        <w:t xml:space="preserve"> vi</w:t>
      </w:r>
      <w:r w:rsidRPr="00211DAE">
        <w:t xml:space="preserve"> ser om </w:t>
      </w:r>
      <w:r w:rsidR="00627329">
        <w:t xml:space="preserve">vi </w:t>
      </w:r>
      <w:r w:rsidRPr="00211DAE">
        <w:t>åpner api.chucknorris.io/jokes/random i nettleseren.</w:t>
      </w:r>
    </w:p>
    <w:p w14:paraId="50C52741" w14:textId="2917F4C3" w:rsidR="00291DB3" w:rsidRPr="00211DAE" w:rsidRDefault="007B48DD" w:rsidP="00B179A8">
      <w:pPr>
        <w:pStyle w:val="b1af"/>
      </w:pPr>
      <w:r w:rsidRPr="00211DAE">
        <w:t>I dette API-et leser vi bare data. Da er alle forespørselene av typen GET. Det finnes også POST, PUT, DELETE og flere andre. POST brukes typisk når man sender nye data til API</w:t>
      </w:r>
      <w:r w:rsidR="00627329">
        <w:t>-</w:t>
      </w:r>
      <w:r w:rsidRPr="00211DAE">
        <w:t xml:space="preserve">et. PUT brukes til å endre data, og DELETE sletter data. Om man skal kalle med POST istedenfor GET, blir det </w:t>
      </w:r>
      <w:r w:rsidRPr="00CE4C70">
        <w:rPr>
          <w:rStyle w:val="LS2CodeBodytext"/>
        </w:rPr>
        <w:t>axios.post()</w:t>
      </w:r>
      <w:r w:rsidRPr="00211DAE">
        <w:t xml:space="preserve"> istedenfor </w:t>
      </w:r>
      <w:r w:rsidRPr="00CE4C70">
        <w:rPr>
          <w:rStyle w:val="LS2CodeBodytext"/>
        </w:rPr>
        <w:t>axios.get()</w:t>
      </w:r>
      <w:r w:rsidRPr="00211DAE">
        <w:t xml:space="preserve"> i </w:t>
      </w:r>
      <w:r w:rsidR="00A03F38">
        <w:t>JavaScript</w:t>
      </w:r>
      <w:r w:rsidRPr="00211DAE">
        <w:t>.</w:t>
      </w:r>
    </w:p>
    <w:p w14:paraId="367FC035" w14:textId="46923199" w:rsidR="00291DB3" w:rsidRPr="00211DAE" w:rsidRDefault="007B48DD" w:rsidP="00B179A8">
      <w:pPr>
        <w:pStyle w:val="b1af"/>
      </w:pPr>
      <w:r w:rsidRPr="00211DAE">
        <w:t xml:space="preserve">I Norge har vi nettstedet </w:t>
      </w:r>
      <w:r w:rsidRPr="00BA15F5">
        <w:t>data.norge.no</w:t>
      </w:r>
      <w:r w:rsidRPr="00211DAE">
        <w:t xml:space="preserve"> som lister opp mange åpne </w:t>
      </w:r>
      <w:r w:rsidR="00627329">
        <w:t xml:space="preserve">REST </w:t>
      </w:r>
      <w:r w:rsidRPr="00211DAE">
        <w:t>API</w:t>
      </w:r>
      <w:r w:rsidR="00627329">
        <w:t>-</w:t>
      </w:r>
      <w:r w:rsidRPr="00211DAE">
        <w:t>er. Her kan man finne mye spennende data</w:t>
      </w:r>
      <w:r w:rsidR="00ED5E2D">
        <w:t xml:space="preserve"> </w:t>
      </w:r>
      <w:r w:rsidRPr="00211DAE">
        <w:t>og bruke det til å lage spennende applikasjoner.</w:t>
      </w:r>
    </w:p>
    <w:p w14:paraId="5DFD71B1" w14:textId="77777777" w:rsidR="00291DB3" w:rsidRPr="00FC4854" w:rsidRDefault="007B48DD" w:rsidP="00435552">
      <w:pPr>
        <w:pStyle w:val="m1tt"/>
      </w:pPr>
      <w:bookmarkStart w:id="2781" w:name="sende-med-data"/>
      <w:bookmarkStart w:id="2782" w:name="_Toc29047954"/>
      <w:r w:rsidRPr="00FC4854">
        <w:t>Sende med data</w:t>
      </w:r>
      <w:bookmarkEnd w:id="2781"/>
      <w:bookmarkEnd w:id="2782"/>
    </w:p>
    <w:p w14:paraId="5EFF753B" w14:textId="32EC327A" w:rsidR="00291DB3" w:rsidRPr="00211DAE" w:rsidRDefault="007B48DD" w:rsidP="00C628A3">
      <w:pPr>
        <w:pStyle w:val="b1af-f"/>
      </w:pPr>
      <w:r w:rsidRPr="00211DAE">
        <w:t>I POST og PUT sender vi med data. La oss se på Code Sandbox</w:t>
      </w:r>
      <w:r w:rsidR="00627329">
        <w:t xml:space="preserve"> (</w:t>
      </w:r>
      <w:r w:rsidRPr="00BA15F5">
        <w:t>codesandbox.io</w:t>
      </w:r>
      <w:r w:rsidR="00627329">
        <w:t>)</w:t>
      </w:r>
      <w:r w:rsidRPr="00211DAE">
        <w:t xml:space="preserve">. Det er et nettsted </w:t>
      </w:r>
      <w:r w:rsidR="00627329">
        <w:t>der</w:t>
      </w:r>
      <w:r w:rsidR="00627329" w:rsidRPr="00211DAE">
        <w:t xml:space="preserve"> </w:t>
      </w:r>
      <w:r w:rsidRPr="00211DAE">
        <w:t xml:space="preserve">man kan programmere </w:t>
      </w:r>
      <w:r w:rsidR="00A03F38">
        <w:t>JavaScript</w:t>
      </w:r>
      <w:r w:rsidRPr="00211DAE">
        <w:t>, HTML og CSS</w:t>
      </w:r>
      <w:r w:rsidR="00ED5E2D">
        <w:t xml:space="preserve"> </w:t>
      </w:r>
      <w:r w:rsidR="00627329">
        <w:t>samt</w:t>
      </w:r>
      <w:r w:rsidRPr="00211DAE">
        <w:t xml:space="preserve"> kjøre det og se resultatet</w:t>
      </w:r>
      <w:r w:rsidR="00627329">
        <w:t xml:space="preserve"> –</w:t>
      </w:r>
      <w:r w:rsidR="00627329" w:rsidRPr="00211DAE">
        <w:t xml:space="preserve"> </w:t>
      </w:r>
      <w:r w:rsidRPr="00211DAE">
        <w:t>alt på en nettside.</w:t>
      </w:r>
    </w:p>
    <w:p w14:paraId="094141C9" w14:textId="3C087262" w:rsidR="00291DB3" w:rsidRPr="00211DAE" w:rsidRDefault="007B48DD" w:rsidP="00B179A8">
      <w:pPr>
        <w:pStyle w:val="b1af"/>
      </w:pPr>
      <w:r w:rsidRPr="00211DAE">
        <w:t xml:space="preserve">De har også et API, som lar </w:t>
      </w:r>
      <w:r w:rsidR="00E67E24">
        <w:t>deg</w:t>
      </w:r>
      <w:r w:rsidR="00E67E24" w:rsidRPr="00211DAE">
        <w:t xml:space="preserve"> </w:t>
      </w:r>
      <w:r w:rsidRPr="00211DAE">
        <w:t xml:space="preserve">lagre et sett med kode, slik at det blir enkelt å dele. Koden under lager et enkelt eksempel med </w:t>
      </w:r>
      <w:r w:rsidRPr="00CE4C70">
        <w:rPr>
          <w:rStyle w:val="LS2CodeBodytext"/>
        </w:rPr>
        <w:t>&lt;h1&gt;Hallo&lt;/h1&gt;</w:t>
      </w:r>
      <w:r w:rsidRPr="00211DAE">
        <w:t xml:space="preserve"> som HTML-kode og </w:t>
      </w:r>
      <w:r w:rsidRPr="00CE4C70">
        <w:rPr>
          <w:rStyle w:val="LS2CodeBodytext"/>
        </w:rPr>
        <w:t>console.log('hello!')</w:t>
      </w:r>
      <w:r w:rsidRPr="00211DAE">
        <w:t xml:space="preserve"> som </w:t>
      </w:r>
      <w:r w:rsidR="00A03F38">
        <w:t>JavaScript</w:t>
      </w:r>
      <w:r w:rsidRPr="00211DAE">
        <w:t>-kode:</w:t>
      </w:r>
    </w:p>
    <w:p w14:paraId="27857E55" w14:textId="4E2D8CD0" w:rsidR="00291DB3" w:rsidRPr="00017038" w:rsidRDefault="007B48DD" w:rsidP="00A962EC">
      <w:pPr>
        <w:pStyle w:val="eks1aff"/>
        <w:rPr>
          <w:rFonts w:ascii="Consolas" w:hAnsi="Consolas"/>
          <w:lang w:val="nb-NO"/>
        </w:rPr>
      </w:pPr>
      <w:r w:rsidRPr="007A6D8D">
        <w:rPr>
          <w:rStyle w:val="LS2Keyword"/>
          <w:lang w:val="nb-NO"/>
        </w:rPr>
        <w:t xml:space="preserve">async </w:t>
      </w:r>
      <w:r w:rsidRPr="00CC5D44">
        <w:rPr>
          <w:rStyle w:val="LS2Tag"/>
          <w:bCs w:val="0"/>
          <w:lang w:val="nb-NO"/>
          <w:rPrChange w:id="2783" w:author="Terje Kolderup" w:date="2020-01-29T09:56:00Z">
            <w:rPr>
              <w:rStyle w:val="LS2Keyword"/>
              <w:lang w:val="nb-NO"/>
            </w:rPr>
          </w:rPrChange>
        </w:rPr>
        <w:t>function</w:t>
      </w:r>
      <w:r w:rsidRPr="00017038">
        <w:rPr>
          <w:rFonts w:ascii="Consolas" w:hAnsi="Consolas"/>
          <w:lang w:val="nb-NO"/>
        </w:rPr>
        <w:t xml:space="preserve"> testPost()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files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files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784" w:author="Terje Kolderup" w:date="2020-01-29T09:56:00Z">
            <w:rPr>
              <w:rStyle w:val="LS2String"/>
              <w:lang w:val="nb-NO"/>
            </w:rPr>
          </w:rPrChange>
        </w:rPr>
        <w:t>"index.html"</w:t>
      </w:r>
      <w:r w:rsidRPr="00017038">
        <w:rPr>
          <w:rFonts w:ascii="Consolas" w:hAnsi="Consolas"/>
          <w:lang w:val="nb-NO"/>
        </w:rPr>
        <w:t xml:space="preserve">: { </w:t>
      </w:r>
      <w:r w:rsidRPr="00CC5D44">
        <w:rPr>
          <w:rStyle w:val="LS2Attribute"/>
          <w:lang w:val="nb-NO"/>
          <w:rPrChange w:id="2785" w:author="Terje Kolderup" w:date="2020-01-29T09:56:00Z">
            <w:rPr>
              <w:rStyle w:val="LS2String"/>
              <w:lang w:val="nb-NO"/>
            </w:rPr>
          </w:rPrChange>
        </w:rPr>
        <w:t>content</w:t>
      </w:r>
      <w:r w:rsidRPr="00017038">
        <w:rPr>
          <w:rFonts w:ascii="Consolas" w:hAnsi="Consolas"/>
          <w:lang w:val="nb-NO"/>
        </w:rPr>
        <w:t xml:space="preserve">: </w:t>
      </w:r>
      <w:r w:rsidRPr="00211DAE">
        <w:rPr>
          <w:rStyle w:val="LS2String"/>
          <w:lang w:val="nb-NO"/>
        </w:rPr>
        <w:t>"&lt;h1&gt;Hallo&lt;/h1&gt;"</w:t>
      </w:r>
      <w:r w:rsidRPr="00017038">
        <w:rPr>
          <w:rFonts w:ascii="Consolas" w:hAnsi="Consolas"/>
          <w:lang w:val="nb-NO"/>
        </w:rPr>
        <w:t xml:space="preserve">, </w:t>
      </w:r>
      <w:r w:rsidRPr="00CC5D44">
        <w:rPr>
          <w:rStyle w:val="LS2Attribute"/>
          <w:lang w:val="nb-NO"/>
          <w:rPrChange w:id="2786" w:author="Terje Kolderup" w:date="2020-01-29T09:56:00Z">
            <w:rPr>
              <w:rStyle w:val="LS2String"/>
              <w:lang w:val="nb-NO"/>
            </w:rPr>
          </w:rPrChange>
        </w:rPr>
        <w:t>isBinary</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787" w:author="Terje Kolderup" w:date="2020-01-29T09:56:00Z">
            <w:rPr>
              <w:rStyle w:val="LS2String"/>
              <w:lang w:val="nb-NO"/>
            </w:rPr>
          </w:rPrChange>
        </w:rPr>
        <w:t>"index.js"</w:t>
      </w:r>
      <w:r w:rsidRPr="00017038">
        <w:rPr>
          <w:rFonts w:ascii="Consolas" w:hAnsi="Consolas"/>
          <w:lang w:val="nb-NO"/>
        </w:rPr>
        <w:t xml:space="preserve">: { </w:t>
      </w:r>
      <w:r w:rsidRPr="00CC5D44">
        <w:rPr>
          <w:rStyle w:val="LS2Attribute"/>
          <w:lang w:val="nb-NO"/>
          <w:rPrChange w:id="2788" w:author="Terje Kolderup" w:date="2020-01-29T09:56:00Z">
            <w:rPr>
              <w:rStyle w:val="LS2String"/>
              <w:lang w:val="nb-NO"/>
            </w:rPr>
          </w:rPrChange>
        </w:rPr>
        <w:t>content</w:t>
      </w:r>
      <w:r w:rsidRPr="00017038">
        <w:rPr>
          <w:rFonts w:ascii="Consolas" w:hAnsi="Consolas"/>
          <w:lang w:val="nb-NO"/>
        </w:rPr>
        <w:t xml:space="preserve">: </w:t>
      </w:r>
      <w:r w:rsidRPr="00211DAE">
        <w:rPr>
          <w:rStyle w:val="LS2String"/>
          <w:lang w:val="nb-NO"/>
        </w:rPr>
        <w:t>"console.log('hello!')"</w:t>
      </w:r>
      <w:r w:rsidRPr="00017038">
        <w:rPr>
          <w:rFonts w:ascii="Consolas" w:hAnsi="Consolas"/>
          <w:lang w:val="nb-NO"/>
        </w:rPr>
        <w:t xml:space="preserve">, </w:t>
      </w:r>
      <w:r w:rsidR="00B449BA" w:rsidRPr="00017038">
        <w:rPr>
          <w:rFonts w:ascii="Consolas" w:hAnsi="Consolas"/>
          <w:lang w:val="nb-NO"/>
        </w:rPr>
        <w:br/>
        <w:t xml:space="preserve">                          </w:t>
      </w:r>
      <w:r w:rsidRPr="00CC5D44">
        <w:rPr>
          <w:rStyle w:val="LS2Attribute"/>
          <w:lang w:val="nb-NO"/>
          <w:rPrChange w:id="2789" w:author="Terje Kolderup" w:date="2020-01-29T09:56:00Z">
            <w:rPr>
              <w:rStyle w:val="LS2String"/>
              <w:lang w:val="nb-NO"/>
            </w:rPr>
          </w:rPrChange>
        </w:rPr>
        <w:t>isBinary</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790" w:author="Terje Kolderup" w:date="2020-01-29T09:56:00Z">
            <w:rPr>
              <w:rStyle w:val="LS2String"/>
              <w:lang w:val="nb-NO"/>
            </w:rPr>
          </w:rPrChange>
        </w:rPr>
        <w:t>"package.json"</w:t>
      </w:r>
      <w:r w:rsidRPr="00017038">
        <w:rPr>
          <w:rFonts w:ascii="Consolas" w:hAnsi="Consolas"/>
          <w:lang w:val="nb-NO"/>
        </w:rPr>
        <w:t xml:space="preserve">: { </w:t>
      </w:r>
      <w:r w:rsidRPr="00CC5D44">
        <w:rPr>
          <w:rStyle w:val="LS2Attribute"/>
          <w:lang w:val="nb-NO"/>
          <w:rPrChange w:id="2791" w:author="Terje Kolderup" w:date="2020-01-29T09:56:00Z">
            <w:rPr>
              <w:rStyle w:val="LS2String"/>
              <w:lang w:val="nb-NO"/>
            </w:rPr>
          </w:rPrChange>
        </w:rPr>
        <w:t>content</w:t>
      </w:r>
      <w:r w:rsidRPr="00017038">
        <w:rPr>
          <w:rFonts w:ascii="Consolas" w:hAnsi="Consolas"/>
          <w:lang w:val="nb-NO"/>
        </w:rPr>
        <w:t xml:space="preserve">: { </w:t>
      </w:r>
      <w:r w:rsidRPr="00CC5D44">
        <w:rPr>
          <w:rStyle w:val="LS2Attribute"/>
          <w:lang w:val="nb-NO"/>
          <w:rPrChange w:id="2792" w:author="Terje Kolderup" w:date="2020-01-29T09:56:00Z">
            <w:rPr>
              <w:rStyle w:val="LS2String"/>
              <w:lang w:val="nb-NO"/>
            </w:rPr>
          </w:rPrChange>
        </w:rPr>
        <w:t>dependencies</w:t>
      </w:r>
      <w:r w:rsidRPr="00017038">
        <w:rPr>
          <w:rFonts w:ascii="Consolas" w:hAnsi="Consolas"/>
          <w:lang w:val="nb-NO"/>
        </w:rPr>
        <w:t>: {} }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https://codesandbox.io/api/v1/sandboxes/define?json=1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axios.post(url, files);</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sandboxId </w:t>
      </w:r>
      <w:r w:rsidRPr="007A6D8D">
        <w:rPr>
          <w:rStyle w:val="LS2Operator"/>
          <w:lang w:val="nb-NO"/>
        </w:rPr>
        <w:t>=</w:t>
      </w:r>
      <w:r w:rsidRPr="00017038">
        <w:rPr>
          <w:rFonts w:ascii="Consolas" w:hAnsi="Consolas"/>
          <w:lang w:val="nb-NO"/>
        </w:rPr>
        <w:t xml:space="preserve"> resultat.data.sandbox_id;</w:t>
      </w:r>
      <w:r w:rsidRPr="00017038">
        <w:rPr>
          <w:rFonts w:ascii="Consolas" w:hAnsi="Consolas"/>
          <w:lang w:val="nb-NO"/>
        </w:rPr>
        <w:br/>
        <w:t>}</w:t>
      </w:r>
    </w:p>
    <w:p w14:paraId="2B6D8B26" w14:textId="60EC8FB3" w:rsidR="00191E34" w:rsidRPr="00191E34" w:rsidRDefault="00191E34" w:rsidP="00191E34">
      <w:pPr>
        <w:pStyle w:val="b1aff"/>
      </w:pPr>
      <w:r w:rsidRPr="00191E34">
        <w:t xml:space="preserve">Da forfatteren kjørte dette, ble </w:t>
      </w:r>
      <w:r w:rsidRPr="00191E34">
        <w:rPr>
          <w:rStyle w:val="LS2CodeBodytext"/>
        </w:rPr>
        <w:t>sandboxId xw0g2</w:t>
      </w:r>
      <w:r w:rsidRPr="00191E34">
        <w:t xml:space="preserve">, og resultatet kan dermed </w:t>
      </w:r>
      <w:r w:rsidR="00E36B70">
        <w:t>ses</w:t>
      </w:r>
      <w:r w:rsidRPr="00191E34">
        <w:t xml:space="preserve"> på URL-en codesandbox.io/s/xw0g2. Poenget er uansett å vise at </w:t>
      </w:r>
      <w:r w:rsidR="00E67E24" w:rsidRPr="00191E34">
        <w:t xml:space="preserve">man sender med data </w:t>
      </w:r>
      <w:r w:rsidRPr="00191E34">
        <w:t xml:space="preserve">i en POST-forespørsel. I koden over skjer det i </w:t>
      </w:r>
      <w:r w:rsidRPr="00191E34">
        <w:rPr>
          <w:rStyle w:val="LS2CodeBodytext"/>
        </w:rPr>
        <w:t>await axios.post(url, files)</w:t>
      </w:r>
      <w:r w:rsidRPr="00191E34">
        <w:t xml:space="preserve">, </w:t>
      </w:r>
      <w:r w:rsidR="00E67E24">
        <w:t>der</w:t>
      </w:r>
      <w:r w:rsidR="00E67E24" w:rsidRPr="00191E34">
        <w:t xml:space="preserve"> </w:t>
      </w:r>
      <w:r w:rsidRPr="00191E34">
        <w:rPr>
          <w:rStyle w:val="LS2CodeBodytext"/>
        </w:rPr>
        <w:t>files</w:t>
      </w:r>
      <w:r w:rsidRPr="00191E34">
        <w:t xml:space="preserve"> er dataene. I Code Sandbox skal man sende med et objekt med et felt for hver fil man ønsker. Denne igjen skal blant annet </w:t>
      </w:r>
      <w:r w:rsidR="00E67E24" w:rsidRPr="00191E34">
        <w:t xml:space="preserve">ha </w:t>
      </w:r>
      <w:r w:rsidRPr="00191E34">
        <w:t xml:space="preserve">feltet </w:t>
      </w:r>
      <w:r w:rsidRPr="00191E34">
        <w:rPr>
          <w:rStyle w:val="LS2CodeBodytext"/>
        </w:rPr>
        <w:t>content</w:t>
      </w:r>
      <w:r w:rsidRPr="00191E34">
        <w:t xml:space="preserve"> med selve innholdet.</w:t>
      </w:r>
    </w:p>
    <w:p w14:paraId="47DD9F5B" w14:textId="11FA0049" w:rsidR="00C12B76" w:rsidRDefault="00191E34" w:rsidP="00C12B76">
      <w:pPr>
        <w:pStyle w:val="kap1starts"/>
      </w:pPr>
      <w:bookmarkStart w:id="2793" w:name="kodegenerering-og-metadata"/>
      <w:r>
        <w:lastRenderedPageBreak/>
        <w:t xml:space="preserve"> </w:t>
      </w:r>
      <w:r w:rsidR="00C12B76">
        <w:t>[start kap]</w:t>
      </w:r>
    </w:p>
    <w:p w14:paraId="68A53CF5" w14:textId="26208010" w:rsidR="00C12B76" w:rsidRDefault="00A22438" w:rsidP="00C12B76">
      <w:pPr>
        <w:pStyle w:val="kap1nums"/>
      </w:pPr>
      <w:bookmarkStart w:id="2794" w:name="_Toc28544475"/>
      <w:bookmarkStart w:id="2795" w:name="_Toc28544610"/>
      <w:bookmarkStart w:id="2796" w:name="_Toc29047955"/>
      <w:r>
        <w:t>20</w:t>
      </w:r>
      <w:bookmarkEnd w:id="2794"/>
      <w:bookmarkEnd w:id="2795"/>
      <w:bookmarkEnd w:id="2796"/>
    </w:p>
    <w:p w14:paraId="4BE70171" w14:textId="2FA1AE37" w:rsidR="00291DB3" w:rsidRPr="00211DAE" w:rsidRDefault="007B48DD" w:rsidP="00C12B76">
      <w:pPr>
        <w:pStyle w:val="kap1titts"/>
      </w:pPr>
      <w:bookmarkStart w:id="2797" w:name="_Toc29047956"/>
      <w:r w:rsidRPr="00211DAE">
        <w:t>Kodegenerering og metadata</w:t>
      </w:r>
      <w:bookmarkEnd w:id="2793"/>
      <w:bookmarkEnd w:id="2797"/>
    </w:p>
    <w:p w14:paraId="782F310D" w14:textId="4CF03380" w:rsidR="00291DB3" w:rsidRPr="00211DAE" w:rsidRDefault="007B48DD" w:rsidP="00C12B76">
      <w:pPr>
        <w:pStyle w:val="b1af-f"/>
      </w:pPr>
      <w:r w:rsidRPr="00211DAE">
        <w:t>På Chuck Norris</w:t>
      </w:r>
      <w:r w:rsidR="00E67E24">
        <w:t>’ nettside</w:t>
      </w:r>
      <w:r w:rsidRPr="00211DAE">
        <w:t xml:space="preserve"> ser vi at det er fire forskjellige URL</w:t>
      </w:r>
      <w:r w:rsidR="003D1E2F">
        <w:t>-</w:t>
      </w:r>
      <w:r w:rsidRPr="00211DAE">
        <w:t xml:space="preserve">er og dermed </w:t>
      </w:r>
      <w:r w:rsidR="00E67E24">
        <w:t xml:space="preserve">fire forskjellige </w:t>
      </w:r>
      <w:r w:rsidRPr="00211DAE">
        <w:t>funksjoner vi kan bruke:</w:t>
      </w:r>
    </w:p>
    <w:p w14:paraId="4579BA3B" w14:textId="77777777" w:rsidR="00291DB3" w:rsidRPr="00017038" w:rsidRDefault="007B48DD" w:rsidP="00A962EC">
      <w:pPr>
        <w:pStyle w:val="eks1aff"/>
        <w:rPr>
          <w:rFonts w:ascii="Consolas" w:hAnsi="Consolas"/>
          <w:lang w:val="nb-NO"/>
        </w:rPr>
      </w:pPr>
      <w:r w:rsidRPr="00017038">
        <w:rPr>
          <w:rFonts w:ascii="Consolas" w:hAnsi="Consolas"/>
          <w:lang w:val="nb-NO"/>
        </w:rPr>
        <w:t>https://api.chucknorris.io/jokes/random</w:t>
      </w:r>
      <w:r w:rsidRPr="00017038">
        <w:rPr>
          <w:rFonts w:ascii="Consolas" w:hAnsi="Consolas"/>
          <w:lang w:val="nb-NO"/>
        </w:rPr>
        <w:br/>
        <w:t>https://api.chucknorris.io/jokes/random?category={category}</w:t>
      </w:r>
      <w:r w:rsidRPr="00017038">
        <w:rPr>
          <w:rFonts w:ascii="Consolas" w:hAnsi="Consolas"/>
          <w:lang w:val="nb-NO"/>
        </w:rPr>
        <w:br/>
        <w:t>https://api.chucknorris.io/jokes/categories</w:t>
      </w:r>
      <w:r w:rsidRPr="00017038">
        <w:rPr>
          <w:rFonts w:ascii="Consolas" w:hAnsi="Consolas"/>
          <w:lang w:val="nb-NO"/>
        </w:rPr>
        <w:br/>
        <w:t>https://api.chucknorris.io/jokes/search?query={query}</w:t>
      </w:r>
    </w:p>
    <w:p w14:paraId="69EA42AC" w14:textId="35F49556" w:rsidR="00291DB3" w:rsidRPr="00211DAE" w:rsidRDefault="007B48DD" w:rsidP="00A962EC">
      <w:pPr>
        <w:pStyle w:val="b1aff"/>
      </w:pPr>
      <w:r w:rsidRPr="00211DAE">
        <w:t>Den første har vi sett før. Den andre gir oss en tilfeldig vits i en bestemt kategori. Den tredje gir oss navnet på alle kategoriene</w:t>
      </w:r>
      <w:r w:rsidR="00E67E24">
        <w:t>. O</w:t>
      </w:r>
      <w:r w:rsidRPr="00211DAE">
        <w:t>g den siste lar oss søke etter vitser som inneholder en bestemt tekst.</w:t>
      </w:r>
    </w:p>
    <w:p w14:paraId="5B0CA723" w14:textId="0311C3EF" w:rsidR="00291DB3" w:rsidRPr="00211DAE" w:rsidRDefault="007B48DD" w:rsidP="00B179A8">
      <w:pPr>
        <w:pStyle w:val="b1af"/>
      </w:pPr>
      <w:r w:rsidRPr="00211DAE">
        <w:t xml:space="preserve">Gitt det vi lærte i forrige kapittel, kan vi lett lage funksjoner for alle disse fire selv. De fire funksjonene ville da ha blitt </w:t>
      </w:r>
      <w:r w:rsidR="00E67E24">
        <w:t>svært</w:t>
      </w:r>
      <w:r w:rsidR="00E67E24" w:rsidRPr="00211DAE">
        <w:t xml:space="preserve"> </w:t>
      </w:r>
      <w:r w:rsidRPr="00211DAE">
        <w:t>like, og vi kan derfor vurdere smartere måter å løse problemet på. La oss se på en løsning som bruker kodegenerering.</w:t>
      </w:r>
    </w:p>
    <w:p w14:paraId="0F74BDB6" w14:textId="73E1AE84" w:rsidR="00291DB3" w:rsidRPr="00211DAE" w:rsidRDefault="007B48DD" w:rsidP="00B179A8">
      <w:pPr>
        <w:pStyle w:val="b1af"/>
      </w:pPr>
      <w:r w:rsidRPr="00211DAE">
        <w:t>Vi vil lage en funksjon som tar de fire linjene over som input</w:t>
      </w:r>
      <w:r w:rsidR="00E67E24">
        <w:t>,</w:t>
      </w:r>
      <w:r w:rsidR="00ED5E2D">
        <w:t xml:space="preserve"> </w:t>
      </w:r>
      <w:r w:rsidRPr="00211DAE">
        <w:t xml:space="preserve">og som så lager en </w:t>
      </w:r>
      <w:r w:rsidR="00A03F38">
        <w:t>JavaScript</w:t>
      </w:r>
      <w:r w:rsidRPr="00211DAE">
        <w:t>-funksjon for hvert enkelt kall:</w:t>
      </w:r>
    </w:p>
    <w:p w14:paraId="0C9EBA59" w14:textId="77777777" w:rsidR="00291DB3" w:rsidRPr="00017038" w:rsidRDefault="007B48DD" w:rsidP="00A962EC">
      <w:pPr>
        <w:pStyle w:val="eks1aff"/>
        <w:rPr>
          <w:rFonts w:ascii="Consolas" w:hAnsi="Consolas"/>
          <w:lang w:val="nb-NO"/>
        </w:rPr>
      </w:pPr>
      <w:r w:rsidRPr="007A6D8D">
        <w:rPr>
          <w:rStyle w:val="LS2Keyword"/>
          <w:lang w:val="nb-NO"/>
        </w:rPr>
        <w:t>let</w:t>
      </w:r>
      <w:r w:rsidRPr="00017038">
        <w:rPr>
          <w:rFonts w:ascii="Consolas" w:hAnsi="Consolas"/>
          <w:lang w:val="nb-NO"/>
        </w:rPr>
        <w:t xml:space="preserve"> urler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https://api.chucknorris.io/jokes/random?category={category}</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https://api.chucknorris.io/jokes/categories</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https://api.chucknorris.io/jokes/search?query={query}</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kjørTest();</w:t>
      </w:r>
      <w:r w:rsidRPr="00017038">
        <w:rPr>
          <w:rFonts w:ascii="Consolas" w:hAnsi="Consolas"/>
          <w:lang w:val="nb-NO"/>
        </w:rPr>
        <w:br/>
      </w:r>
      <w:r w:rsidRPr="00017038">
        <w:rPr>
          <w:rFonts w:ascii="Consolas" w:hAnsi="Consolas"/>
          <w:lang w:val="nb-NO"/>
        </w:rPr>
        <w:br/>
      </w:r>
      <w:r w:rsidRPr="007A6D8D">
        <w:rPr>
          <w:rStyle w:val="LS2Keyword"/>
          <w:lang w:val="nb-NO"/>
        </w:rPr>
        <w:t xml:space="preserve">async </w:t>
      </w:r>
      <w:r w:rsidRPr="00D148A9">
        <w:rPr>
          <w:rStyle w:val="LS2Tag"/>
          <w:bCs w:val="0"/>
          <w:lang w:val="nb-NO"/>
          <w:rPrChange w:id="2798"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799" w:author="Terje Kolderup" w:date="2020-01-29T10:02:00Z">
            <w:rPr>
              <w:lang w:val="nb-NO"/>
            </w:rPr>
          </w:rPrChange>
        </w:rPr>
        <w:t>kjørTest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javascriptKode </w:t>
      </w:r>
      <w:r w:rsidRPr="007A6D8D">
        <w:rPr>
          <w:rStyle w:val="LS2Operator"/>
          <w:lang w:val="nb-NO"/>
        </w:rPr>
        <w:t>=</w:t>
      </w:r>
      <w:r w:rsidRPr="00017038">
        <w:rPr>
          <w:rFonts w:ascii="Consolas" w:hAnsi="Consolas"/>
          <w:lang w:val="nb-NO"/>
        </w:rPr>
        <w:t xml:space="preserve"> lagFunksjoner(urler);</w:t>
      </w:r>
      <w:r w:rsidRPr="00017038">
        <w:rPr>
          <w:rFonts w:ascii="Consolas" w:hAnsi="Consolas"/>
          <w:lang w:val="nb-NO"/>
        </w:rPr>
        <w:br/>
        <w:t xml:space="preserve">    console.log(javascriptKode);</w:t>
      </w:r>
      <w:r w:rsidRPr="00017038">
        <w:rPr>
          <w:rFonts w:ascii="Consolas" w:hAnsi="Consolas"/>
          <w:lang w:val="nb-NO"/>
        </w:rPr>
        <w:br/>
        <w:t xml:space="preserve">    </w:t>
      </w:r>
      <w:r w:rsidRPr="00017038">
        <w:rPr>
          <w:rFonts w:ascii="Consolas" w:hAnsi="Consolas"/>
          <w:lang w:val="nb-NO"/>
          <w:rPrChange w:id="2800" w:author="Terje Kolderup" w:date="2020-01-29T10:02:00Z">
            <w:rPr>
              <w:rStyle w:val="LS2Object"/>
              <w:lang w:val="nb-NO"/>
            </w:rPr>
          </w:rPrChange>
        </w:rPr>
        <w:t>eval</w:t>
      </w:r>
      <w:r w:rsidRPr="00017038">
        <w:rPr>
          <w:rFonts w:ascii="Consolas" w:hAnsi="Consolas"/>
          <w:lang w:val="nb-NO"/>
        </w:rPr>
        <w:t>(javascriptKode);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tilfeldigVits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random();</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tilfeldigFilmvits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random2('</w:t>
      </w:r>
      <w:r w:rsidRPr="00211DAE">
        <w:rPr>
          <w:rStyle w:val="LS2String"/>
          <w:lang w:val="nb-NO"/>
        </w:rPr>
        <w:t>movie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kategorier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categories();</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programmeringsvitser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search2('</w:t>
      </w:r>
      <w:r w:rsidRPr="00211DAE">
        <w:rPr>
          <w:rStyle w:val="LS2String"/>
          <w:lang w:val="nb-NO"/>
        </w:rPr>
        <w:t>programming</w:t>
      </w:r>
      <w:r w:rsidRPr="00017038">
        <w:rPr>
          <w:rFonts w:ascii="Consolas" w:hAnsi="Consolas"/>
          <w:lang w:val="nb-NO"/>
        </w:rPr>
        <w:t>');</w:t>
      </w:r>
      <w:r w:rsidRPr="00017038">
        <w:rPr>
          <w:rFonts w:ascii="Consolas" w:hAnsi="Consolas"/>
          <w:lang w:val="nb-NO"/>
        </w:rPr>
        <w:br/>
        <w:t xml:space="preserve">    console.log(tilfeldigVits, tilfeldigFilmvits, kategorier, </w:t>
      </w:r>
      <w:r w:rsidR="000C2B1A" w:rsidRPr="00017038">
        <w:rPr>
          <w:rFonts w:ascii="Consolas" w:hAnsi="Consolas"/>
          <w:lang w:val="nb-NO"/>
        </w:rPr>
        <w:br/>
        <w:t xml:space="preserve">                </w:t>
      </w:r>
      <w:r w:rsidRPr="00017038">
        <w:rPr>
          <w:rFonts w:ascii="Consolas" w:hAnsi="Consolas"/>
          <w:lang w:val="nb-NO"/>
        </w:rPr>
        <w:t>programmeringsvitser;</w:t>
      </w:r>
      <w:r w:rsidRPr="00017038">
        <w:rPr>
          <w:rFonts w:ascii="Consolas" w:hAnsi="Consolas"/>
          <w:lang w:val="nb-NO"/>
        </w:rPr>
        <w:br/>
        <w:t>}</w:t>
      </w:r>
    </w:p>
    <w:p w14:paraId="405FA9E5" w14:textId="7154B3F6" w:rsidR="00291DB3" w:rsidRPr="00211DAE" w:rsidRDefault="007B48DD" w:rsidP="00A962EC">
      <w:pPr>
        <w:pStyle w:val="b1aff"/>
      </w:pPr>
      <w:r w:rsidRPr="00211DAE">
        <w:lastRenderedPageBreak/>
        <w:t xml:space="preserve">I et skriptspråk (som </w:t>
      </w:r>
      <w:r w:rsidR="00A03F38">
        <w:t>JavaScript</w:t>
      </w:r>
      <w:r w:rsidRPr="00211DAE">
        <w:t xml:space="preserve"> er) er det enkelt å kjøre kode man har generert selv. Det skjer ved hjelp av funksjonen </w:t>
      </w:r>
      <w:r w:rsidRPr="00CD2241">
        <w:rPr>
          <w:rStyle w:val="LS2CodeBodytext"/>
        </w:rPr>
        <w:t>eval()</w:t>
      </w:r>
      <w:r w:rsidRPr="00211DAE">
        <w:t xml:space="preserve"> i linjen </w:t>
      </w:r>
      <w:r w:rsidRPr="00CD2241">
        <w:rPr>
          <w:rStyle w:val="LS2CodeBodytext"/>
        </w:rPr>
        <w:t>eval(javascriptKode)</w:t>
      </w:r>
      <w:r w:rsidRPr="00211DAE">
        <w:t xml:space="preserve">. Gitt at funksjonen </w:t>
      </w:r>
      <w:r w:rsidRPr="00CD2241">
        <w:rPr>
          <w:rStyle w:val="LS2CodeBodytext"/>
        </w:rPr>
        <w:t>lagFunksjoner()</w:t>
      </w:r>
      <w:r w:rsidRPr="00211DAE">
        <w:t xml:space="preserve"> har lagd kode i form av en string, vil </w:t>
      </w:r>
      <w:r w:rsidRPr="00CD2241">
        <w:rPr>
          <w:rStyle w:val="LS2CodeBodytext"/>
        </w:rPr>
        <w:t>eval()</w:t>
      </w:r>
      <w:r w:rsidRPr="00211DAE">
        <w:t xml:space="preserve"> kjøre koden</w:t>
      </w:r>
      <w:r w:rsidR="00ED5E2D">
        <w:t xml:space="preserve"> – </w:t>
      </w:r>
      <w:r w:rsidRPr="00211DAE">
        <w:t xml:space="preserve">som om den lå i </w:t>
      </w:r>
      <w:r w:rsidR="00A03F38">
        <w:t>JavaScript</w:t>
      </w:r>
      <w:r w:rsidRPr="00211DAE">
        <w:t>-filen vår.</w:t>
      </w:r>
    </w:p>
    <w:p w14:paraId="31058D8F" w14:textId="77777777" w:rsidR="00291DB3" w:rsidRPr="00211DAE" w:rsidRDefault="007B48DD" w:rsidP="00B179A8">
      <w:pPr>
        <w:pStyle w:val="b1af"/>
      </w:pPr>
      <w:r w:rsidRPr="00211DAE">
        <w:t xml:space="preserve">Målet er at koden lager en funksjon for hver URL, slik at vi enkelt kan kallen dem ved hjelp av </w:t>
      </w:r>
      <w:r w:rsidRPr="00CE4C70">
        <w:rPr>
          <w:rStyle w:val="LS2CodeBodytext"/>
        </w:rPr>
        <w:t>random()</w:t>
      </w:r>
      <w:r w:rsidRPr="00211DAE">
        <w:t xml:space="preserve">, </w:t>
      </w:r>
      <w:r w:rsidRPr="00CE4C70">
        <w:rPr>
          <w:rStyle w:val="LS2CodeBodytext"/>
        </w:rPr>
        <w:t>random2()</w:t>
      </w:r>
      <w:r w:rsidRPr="00211DAE">
        <w:t xml:space="preserve">, </w:t>
      </w:r>
      <w:r w:rsidRPr="00CE4C70">
        <w:rPr>
          <w:rStyle w:val="LS2CodeBodytext"/>
        </w:rPr>
        <w:t>categories()</w:t>
      </w:r>
      <w:r w:rsidRPr="00211DAE">
        <w:t xml:space="preserve"> og </w:t>
      </w:r>
      <w:r w:rsidRPr="00CE4C70">
        <w:rPr>
          <w:rStyle w:val="LS2CodeBodytext"/>
        </w:rPr>
        <w:t>search2()</w:t>
      </w:r>
      <w:r w:rsidRPr="00211DAE">
        <w:t>, som i koden over. Slik gjøres det:</w:t>
      </w:r>
    </w:p>
    <w:p w14:paraId="3D1478D9" w14:textId="77777777" w:rsidR="00291DB3" w:rsidRPr="00017038" w:rsidRDefault="007B48DD" w:rsidP="00A962EC">
      <w:pPr>
        <w:pStyle w:val="eks1aff"/>
        <w:rPr>
          <w:rFonts w:ascii="Consolas" w:hAnsi="Consolas"/>
          <w:lang w:val="nb-NO"/>
        </w:rPr>
      </w:pPr>
      <w:r w:rsidRPr="00CC5D44">
        <w:rPr>
          <w:rStyle w:val="LS2Tag"/>
          <w:bCs w:val="0"/>
          <w:lang w:val="nb-NO"/>
          <w:rPrChange w:id="2801"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2802" w:author="Terje Kolderup" w:date="2020-01-29T09:56:00Z">
            <w:rPr>
              <w:lang w:val="nb-NO"/>
            </w:rPr>
          </w:rPrChange>
        </w:rPr>
        <w:t>lagFunksjoner</w:t>
      </w:r>
      <w:r w:rsidRPr="00017038">
        <w:rPr>
          <w:rFonts w:ascii="Consolas" w:hAnsi="Consolas"/>
          <w:lang w:val="nb-NO"/>
        </w:rPr>
        <w:t>(urler)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kode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url </w:t>
      </w:r>
      <w:r w:rsidRPr="007A6D8D">
        <w:rPr>
          <w:rStyle w:val="LS2Keyword"/>
          <w:lang w:val="nb-NO"/>
        </w:rPr>
        <w:t>of</w:t>
      </w:r>
      <w:r w:rsidRPr="00017038">
        <w:rPr>
          <w:rFonts w:ascii="Consolas" w:hAnsi="Consolas"/>
          <w:lang w:val="nb-NO"/>
        </w:rPr>
        <w:t xml:space="preserve"> 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 navn, param } </w:t>
      </w:r>
      <w:r w:rsidRPr="007A6D8D">
        <w:rPr>
          <w:rStyle w:val="LS2Operator"/>
          <w:lang w:val="nb-NO"/>
        </w:rPr>
        <w:t>=</w:t>
      </w:r>
      <w:r w:rsidRPr="00017038">
        <w:rPr>
          <w:rFonts w:ascii="Consolas" w:hAnsi="Consolas"/>
          <w:lang w:val="nb-NO"/>
        </w:rPr>
        <w:t xml:space="preserve"> analyserUrl(url);</w:t>
      </w:r>
      <w:r w:rsidRPr="00017038">
        <w:rPr>
          <w:rFonts w:ascii="Consolas" w:hAnsi="Consolas"/>
          <w:lang w:val="nb-NO"/>
        </w:rPr>
        <w:br/>
        <w:t xml:space="preserve">        kode </w:t>
      </w:r>
      <w:r w:rsidRPr="007A6D8D">
        <w:rPr>
          <w:rStyle w:val="LS2Operator"/>
          <w:lang w:val="nb-NO"/>
        </w:rPr>
        <w:t>+=</w:t>
      </w:r>
      <w:r w:rsidRPr="00017038">
        <w:rPr>
          <w:rFonts w:ascii="Consolas" w:hAnsi="Consolas"/>
          <w:lang w:val="nb-NO"/>
        </w:rPr>
        <w:t xml:space="preserve"> </w:t>
      </w:r>
      <w:r w:rsidRPr="007A6D8D">
        <w:rPr>
          <w:rStyle w:val="LS2String"/>
          <w:lang w:val="nb-NO"/>
        </w:rPr>
        <w:t xml:space="preserve">`async function </w:t>
      </w:r>
      <w:r w:rsidRPr="00017038">
        <w:rPr>
          <w:rFonts w:ascii="Consolas" w:hAnsi="Consolas"/>
          <w:lang w:val="nb-NO"/>
        </w:rPr>
        <w:t>${navn}</w:t>
      </w:r>
      <w:r w:rsidRPr="007A6D8D">
        <w:rPr>
          <w:rStyle w:val="LS2String"/>
          <w:lang w:val="nb-NO"/>
        </w:rPr>
        <w:t>(</w:t>
      </w:r>
      <w:r w:rsidRPr="00017038">
        <w:rPr>
          <w:rFonts w:ascii="Consolas" w:hAnsi="Consolas"/>
          <w:lang w:val="nb-NO"/>
        </w:rPr>
        <w:t xml:space="preserve">${param </w:t>
      </w:r>
      <w:r w:rsidRPr="00211DAE">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t xml:space="preserve"> {</w:t>
      </w:r>
      <w:r w:rsidRPr="00017038">
        <w:rPr>
          <w:rFonts w:ascii="Consolas" w:hAnsi="Consolas"/>
          <w:lang w:val="nb-NO"/>
        </w:rPr>
        <w:br/>
      </w:r>
      <w:r w:rsidRPr="007A6D8D">
        <w:rPr>
          <w:rStyle w:val="LS2String"/>
          <w:lang w:val="nb-NO"/>
        </w:rPr>
        <w:t xml:space="preserve">                     let url = '</w:t>
      </w:r>
      <w:r w:rsidRPr="00017038">
        <w:rPr>
          <w:rFonts w:ascii="Consolas" w:hAnsi="Consolas"/>
          <w:lang w:val="nb-NO"/>
        </w:rPr>
        <w:t>${url}</w:t>
      </w:r>
      <w:r w:rsidRPr="007A6D8D">
        <w:rPr>
          <w:rStyle w:val="LS2String"/>
          <w:lang w:val="nb-NO"/>
        </w:rPr>
        <w:t>';</w:t>
      </w:r>
      <w:r w:rsidRPr="00017038">
        <w:rPr>
          <w:rFonts w:ascii="Consolas" w:hAnsi="Consolas"/>
          <w:lang w:val="nb-NO"/>
        </w:rPr>
        <w:br/>
      </w:r>
      <w:r w:rsidRPr="007A6D8D">
        <w:rPr>
          <w:rStyle w:val="LS2String"/>
          <w:lang w:val="nb-NO"/>
        </w:rPr>
        <w:t xml:space="preserve">                     url = url.split('?')[0]</w:t>
      </w:r>
      <w:r w:rsidRPr="00017038">
        <w:rPr>
          <w:rFonts w:ascii="Consolas" w:hAnsi="Consolas"/>
          <w:lang w:val="nb-NO"/>
        </w:rPr>
        <w:t xml:space="preserve">${param </w:t>
      </w:r>
      <w:r w:rsidR="004120AF"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w:t>
      </w:r>
      <w:r w:rsidRPr="007A6D8D">
        <w:rPr>
          <w:rStyle w:val="LS2String"/>
          <w:lang w:val="nb-NO"/>
        </w:rPr>
        <w:t>` + '?</w:t>
      </w:r>
      <w:r w:rsidRPr="00017038">
        <w:rPr>
          <w:rFonts w:ascii="Consolas" w:hAnsi="Consolas"/>
          <w:lang w:val="nb-NO"/>
        </w:rPr>
        <w:t>${param}</w:t>
      </w:r>
      <w:r w:rsidRPr="007A6D8D">
        <w:rPr>
          <w:rStyle w:val="LS2String"/>
          <w:lang w:val="nb-NO"/>
        </w:rPr>
        <w:t xml:space="preserve">=' + </w:t>
      </w:r>
      <w:r w:rsidRPr="00017038">
        <w:rPr>
          <w:rFonts w:ascii="Consolas" w:hAnsi="Consolas"/>
          <w:lang w:val="nb-NO"/>
        </w:rPr>
        <w:t>${param}</w:t>
      </w:r>
      <w:r w:rsidRPr="007A6D8D">
        <w:rPr>
          <w:rStyle w:val="LS2String"/>
          <w:lang w:val="nb-NO"/>
        </w:rPr>
        <w:t>`</w:t>
      </w:r>
      <w:r w:rsidRPr="00017038">
        <w:rPr>
          <w:rFonts w:ascii="Consolas" w:hAnsi="Consolas"/>
          <w:lang w:val="nb-NO"/>
        </w:rPr>
        <w:t xml:space="preserve"> : </w:t>
      </w:r>
      <w:r w:rsidRPr="00211DAE">
        <w:rPr>
          <w:rStyle w:val="LS2String"/>
          <w:lang w:val="nb-NO"/>
        </w:rPr>
        <w:t>''</w:t>
      </w:r>
      <w:r w:rsidRPr="00017038">
        <w:rPr>
          <w:rFonts w:ascii="Consolas" w:hAnsi="Consolas"/>
          <w:lang w:val="nb-NO"/>
        </w:rPr>
        <w:t>}</w:t>
      </w:r>
      <w:r w:rsidRPr="007A6D8D">
        <w:rPr>
          <w:rStyle w:val="LS2String"/>
          <w:lang w:val="nb-NO"/>
        </w:rPr>
        <w:t>;</w:t>
      </w:r>
      <w:r w:rsidRPr="00017038">
        <w:rPr>
          <w:rFonts w:ascii="Consolas" w:hAnsi="Consolas"/>
          <w:lang w:val="nb-NO"/>
        </w:rPr>
        <w:br/>
      </w:r>
      <w:r w:rsidRPr="007A6D8D">
        <w:rPr>
          <w:rStyle w:val="LS2String"/>
          <w:lang w:val="nb-NO"/>
        </w:rPr>
        <w:t xml:space="preserve">                     let resultat = await axios.get(url);</w:t>
      </w:r>
      <w:r w:rsidRPr="00017038">
        <w:rPr>
          <w:rFonts w:ascii="Consolas" w:hAnsi="Consolas"/>
          <w:lang w:val="nb-NO"/>
        </w:rPr>
        <w:br/>
        <w:t xml:space="preserve">                     </w:t>
      </w:r>
      <w:r w:rsidRPr="007A6D8D">
        <w:rPr>
          <w:rStyle w:val="LS2String"/>
          <w:lang w:val="nb-NO"/>
        </w:rPr>
        <w:t>return resultat.data;</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kode;</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2803"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2804" w:author="Terje Kolderup" w:date="2020-01-29T09:56:00Z">
            <w:rPr>
              <w:lang w:val="nb-NO"/>
            </w:rPr>
          </w:rPrChange>
        </w:rPr>
        <w:t>analyserUrl</w:t>
      </w:r>
      <w:r w:rsidRPr="00017038">
        <w:rPr>
          <w:rFonts w:ascii="Consolas" w:hAnsi="Consolas"/>
          <w:lang w:val="nb-NO"/>
        </w:rPr>
        <w:t>(url)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deler[</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 </w:t>
      </w:r>
      <w:r w:rsidRPr="007A6D8D">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(navn.includes('</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deler2 </w:t>
      </w:r>
      <w:r w:rsidRPr="007A6D8D">
        <w:rPr>
          <w:rStyle w:val="LS2Operator"/>
          <w:lang w:val="nb-NO"/>
        </w:rPr>
        <w:t>=</w:t>
      </w:r>
      <w:r w:rsidRPr="00017038">
        <w:rPr>
          <w:rFonts w:ascii="Consolas" w:hAnsi="Consolas"/>
          <w:lang w:val="nb-NO"/>
        </w:rPr>
        <w:t xml:space="preserve"> navn.split('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navn </w:t>
      </w:r>
      <w:r w:rsidRPr="007A6D8D">
        <w:rPr>
          <w:rStyle w:val="LS2Operator"/>
          <w:lang w:val="nb-NO"/>
        </w:rPr>
        <w:t>=</w:t>
      </w:r>
      <w:r w:rsidRPr="00017038">
        <w:rPr>
          <w:rFonts w:ascii="Consolas" w:hAnsi="Consolas"/>
          <w:lang w:val="nb-NO"/>
        </w:rPr>
        <w:t xml:space="preserve"> deler2[</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2</w:t>
      </w:r>
      <w:r w:rsidRPr="00017038">
        <w:rPr>
          <w:rFonts w:ascii="Consolas" w:hAnsi="Consolas"/>
          <w:lang w:val="nb-NO"/>
        </w:rPr>
        <w:t>';</w:t>
      </w:r>
      <w:r w:rsidRPr="00017038">
        <w:rPr>
          <w:rFonts w:ascii="Consolas" w:hAnsi="Consolas"/>
          <w:lang w:val="nb-NO"/>
        </w:rPr>
        <w:br/>
        <w:t xml:space="preserve">        param </w:t>
      </w:r>
      <w:r w:rsidRPr="007A6D8D">
        <w:rPr>
          <w:rStyle w:val="LS2Operator"/>
          <w:lang w:val="nb-NO"/>
        </w:rPr>
        <w:t>=</w:t>
      </w:r>
      <w:r w:rsidRPr="00017038">
        <w:rPr>
          <w:rFonts w:ascii="Consolas" w:hAnsi="Consolas"/>
          <w:lang w:val="nb-NO"/>
        </w:rPr>
        <w:t xml:space="preserve"> deler2[</w:t>
      </w:r>
      <w:r w:rsidRPr="00211DAE">
        <w:rPr>
          <w:rStyle w:val="LS2NumVal"/>
          <w:lang w:val="nb-NO"/>
        </w:rPr>
        <w:t>1</w:t>
      </w:r>
      <w:r w:rsidRPr="00017038">
        <w:rPr>
          <w:rFonts w:ascii="Consolas" w:hAnsi="Consolas"/>
          <w:lang w:val="nb-NO"/>
        </w:rPr>
        <w:t>].split('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navn, param };</w:t>
      </w:r>
      <w:r w:rsidRPr="00017038">
        <w:rPr>
          <w:rFonts w:ascii="Consolas" w:hAnsi="Consolas"/>
          <w:lang w:val="nb-NO"/>
        </w:rPr>
        <w:br/>
        <w:t>}</w:t>
      </w:r>
    </w:p>
    <w:p w14:paraId="556CE4C3" w14:textId="77777777" w:rsidR="00291DB3" w:rsidRPr="00211DAE" w:rsidRDefault="007B48DD" w:rsidP="00A962EC">
      <w:pPr>
        <w:pStyle w:val="b1aff"/>
      </w:pPr>
      <w:r w:rsidRPr="00211DAE">
        <w:t>Og resultatet blir denne koden:</w:t>
      </w:r>
    </w:p>
    <w:p w14:paraId="4D90F511" w14:textId="77777777" w:rsidR="00291DB3" w:rsidRPr="00017038" w:rsidRDefault="007B48DD" w:rsidP="00A962EC">
      <w:pPr>
        <w:pStyle w:val="eks1aff"/>
        <w:rPr>
          <w:rFonts w:ascii="Consolas" w:hAnsi="Consolas"/>
          <w:lang w:val="nb-NO"/>
        </w:rPr>
      </w:pPr>
      <w:r w:rsidRPr="007A6D8D">
        <w:rPr>
          <w:rStyle w:val="LS2Keyword"/>
          <w:lang w:val="nb-NO"/>
        </w:rPr>
        <w:t xml:space="preserve">async </w:t>
      </w:r>
      <w:r w:rsidRPr="00D148A9">
        <w:rPr>
          <w:rStyle w:val="LS2Tag"/>
          <w:bCs w:val="0"/>
          <w:lang w:val="nb-NO"/>
          <w:rPrChange w:id="2805"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806" w:author="Terje Kolderup" w:date="2020-01-29T10:02:00Z">
            <w:rPr>
              <w:lang w:val="nb-NO"/>
            </w:rPr>
          </w:rPrChange>
        </w:rPr>
        <w:t>random</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url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7A6D8D">
        <w:rPr>
          <w:rStyle w:val="LS2Keyword"/>
          <w:lang w:val="nb-NO"/>
        </w:rPr>
        <w:t xml:space="preserve">async </w:t>
      </w:r>
      <w:r w:rsidRPr="00D148A9">
        <w:rPr>
          <w:rStyle w:val="LS2Tag"/>
          <w:bCs w:val="0"/>
          <w:lang w:val="nb-NO"/>
          <w:rPrChange w:id="2807"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808" w:author="Terje Kolderup" w:date="2020-01-29T10:02:00Z">
            <w:rPr>
              <w:lang w:val="nb-NO"/>
            </w:rPr>
          </w:rPrChange>
        </w:rPr>
        <w:t>random2</w:t>
      </w:r>
      <w:r w:rsidRPr="00017038">
        <w:rPr>
          <w:rFonts w:ascii="Consolas" w:hAnsi="Consolas"/>
          <w:lang w:val="nb-NO"/>
        </w:rPr>
        <w:t>(category)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https://api.chucknorris.io/jokes/random?category={category}</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url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?category=</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category;</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E70081">
        <w:rPr>
          <w:rStyle w:val="LS2Keyword"/>
          <w:lang w:val="nb-NO"/>
        </w:rPr>
        <w:t xml:space="preserve">async </w:t>
      </w:r>
      <w:r w:rsidRPr="00D148A9">
        <w:rPr>
          <w:rStyle w:val="LS2Tag"/>
          <w:bCs w:val="0"/>
          <w:lang w:val="nb-NO"/>
          <w:rPrChange w:id="2809"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810" w:author="Terje Kolderup" w:date="2020-01-29T10:02:00Z">
            <w:rPr>
              <w:lang w:val="nb-NO"/>
            </w:rPr>
          </w:rPrChange>
        </w:rPr>
        <w:t>categories</w:t>
      </w:r>
      <w:r w:rsidRPr="00017038">
        <w:rPr>
          <w:rFonts w:ascii="Consolas" w:hAnsi="Consolas"/>
          <w:lang w:val="nb-NO"/>
        </w:rPr>
        <w:t>() {</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url </w:t>
      </w:r>
      <w:r w:rsidRPr="00E70081">
        <w:rPr>
          <w:rStyle w:val="LS2Operator"/>
          <w:lang w:val="nb-NO"/>
        </w:rPr>
        <w:t>=</w:t>
      </w:r>
      <w:r w:rsidRPr="00017038">
        <w:rPr>
          <w:rFonts w:ascii="Consolas" w:hAnsi="Consolas"/>
          <w:lang w:val="nb-NO"/>
        </w:rPr>
        <w:t xml:space="preserve"> '</w:t>
      </w:r>
      <w:r w:rsidRPr="00211DAE">
        <w:rPr>
          <w:rStyle w:val="LS2String"/>
          <w:lang w:val="nb-NO"/>
        </w:rPr>
        <w:t>https://api.chucknorris.io/jokes/categories</w:t>
      </w:r>
      <w:r w:rsidRPr="00017038">
        <w:rPr>
          <w:rFonts w:ascii="Consolas" w:hAnsi="Consolas"/>
          <w:lang w:val="nb-NO"/>
        </w:rPr>
        <w:t>';</w:t>
      </w:r>
      <w:r w:rsidRPr="00017038">
        <w:rPr>
          <w:rFonts w:ascii="Consolas" w:hAnsi="Consolas"/>
          <w:lang w:val="nb-NO"/>
        </w:rPr>
        <w:br/>
        <w:t xml:space="preserve">    url </w:t>
      </w:r>
      <w:r w:rsidRPr="00E70081">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resultat </w:t>
      </w:r>
      <w:r w:rsidRPr="00E70081">
        <w:rPr>
          <w:rStyle w:val="LS2Operator"/>
          <w:lang w:val="nb-NO"/>
        </w:rPr>
        <w:t>=</w:t>
      </w:r>
      <w:r w:rsidRPr="00017038">
        <w:rPr>
          <w:rFonts w:ascii="Consolas" w:hAnsi="Consolas"/>
          <w:lang w:val="nb-NO"/>
        </w:rPr>
        <w:t xml:space="preserve"> </w:t>
      </w:r>
      <w:r w:rsidRPr="00E70081">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E70081">
        <w:rPr>
          <w:rStyle w:val="LS2Keyword"/>
          <w:lang w:val="nb-NO"/>
        </w:rPr>
        <w:t xml:space="preserve">async </w:t>
      </w:r>
      <w:r w:rsidRPr="00D148A9">
        <w:rPr>
          <w:rStyle w:val="LS2Tag"/>
          <w:bCs w:val="0"/>
          <w:lang w:val="nb-NO"/>
          <w:rPrChange w:id="2811"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lang w:val="nb-NO"/>
          <w:rPrChange w:id="2812" w:author="Terje Kolderup" w:date="2020-01-29T10:02:00Z">
            <w:rPr>
              <w:lang w:val="nb-NO"/>
            </w:rPr>
          </w:rPrChange>
        </w:rPr>
        <w:t>search2</w:t>
      </w:r>
      <w:r w:rsidRPr="00017038">
        <w:rPr>
          <w:rFonts w:ascii="Consolas" w:hAnsi="Consolas"/>
          <w:lang w:val="nb-NO"/>
        </w:rPr>
        <w:t>(query) {</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url </w:t>
      </w:r>
      <w:r w:rsidRPr="00E70081">
        <w:rPr>
          <w:rStyle w:val="LS2Operator"/>
          <w:lang w:val="nb-NO"/>
        </w:rPr>
        <w:t>=</w:t>
      </w:r>
      <w:r w:rsidRPr="00017038">
        <w:rPr>
          <w:rFonts w:ascii="Consolas" w:hAnsi="Consolas"/>
          <w:lang w:val="nb-NO"/>
        </w:rPr>
        <w:t xml:space="preserve"> '</w:t>
      </w:r>
      <w:r w:rsidRPr="00211DAE">
        <w:rPr>
          <w:rStyle w:val="LS2String"/>
          <w:lang w:val="nb-NO"/>
        </w:rPr>
        <w:t>https://api.chucknorris.io/jokes/search?query={query}</w:t>
      </w:r>
      <w:r w:rsidRPr="00017038">
        <w:rPr>
          <w:rFonts w:ascii="Consolas" w:hAnsi="Consolas"/>
          <w:lang w:val="nb-NO"/>
        </w:rPr>
        <w:t>';</w:t>
      </w:r>
      <w:r w:rsidRPr="00017038">
        <w:rPr>
          <w:rFonts w:ascii="Consolas" w:hAnsi="Consolas"/>
          <w:lang w:val="nb-NO"/>
        </w:rPr>
        <w:br/>
        <w:t xml:space="preserve">    url </w:t>
      </w:r>
      <w:r w:rsidRPr="00E70081">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 xml:space="preserve">] </w:t>
      </w:r>
      <w:r w:rsidRPr="00E70081">
        <w:rPr>
          <w:rStyle w:val="LS2Operator"/>
          <w:lang w:val="nb-NO"/>
        </w:rPr>
        <w:t>+</w:t>
      </w:r>
      <w:r w:rsidRPr="00017038">
        <w:rPr>
          <w:rFonts w:ascii="Consolas" w:hAnsi="Consolas"/>
          <w:lang w:val="nb-NO"/>
        </w:rPr>
        <w:t xml:space="preserve"> '</w:t>
      </w:r>
      <w:r w:rsidRPr="00211DAE">
        <w:rPr>
          <w:rStyle w:val="LS2String"/>
          <w:lang w:val="nb-NO"/>
        </w:rPr>
        <w:t>?query=</w:t>
      </w:r>
      <w:r w:rsidRPr="00017038">
        <w:rPr>
          <w:rFonts w:ascii="Consolas" w:hAnsi="Consolas"/>
          <w:lang w:val="nb-NO"/>
        </w:rPr>
        <w:t xml:space="preserve">' </w:t>
      </w:r>
      <w:r w:rsidRPr="00E70081">
        <w:rPr>
          <w:rStyle w:val="LS2Operator"/>
          <w:lang w:val="nb-NO"/>
        </w:rPr>
        <w:t>+</w:t>
      </w:r>
      <w:r w:rsidRPr="00017038">
        <w:rPr>
          <w:rFonts w:ascii="Consolas" w:hAnsi="Consolas"/>
          <w:lang w:val="nb-NO"/>
        </w:rPr>
        <w:t xml:space="preserve"> query;</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resultat </w:t>
      </w:r>
      <w:r w:rsidRPr="00E70081">
        <w:rPr>
          <w:rStyle w:val="LS2Operator"/>
          <w:lang w:val="nb-NO"/>
        </w:rPr>
        <w:t>=</w:t>
      </w:r>
      <w:r w:rsidRPr="00017038">
        <w:rPr>
          <w:rFonts w:ascii="Consolas" w:hAnsi="Consolas"/>
          <w:lang w:val="nb-NO"/>
        </w:rPr>
        <w:t xml:space="preserve"> </w:t>
      </w:r>
      <w:r w:rsidRPr="00E70081">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p>
    <w:p w14:paraId="4D165A0D" w14:textId="74B83B25" w:rsidR="00291DB3" w:rsidRPr="00211DAE" w:rsidRDefault="007B48DD" w:rsidP="00A962EC">
      <w:pPr>
        <w:pStyle w:val="b1aff"/>
      </w:pPr>
      <w:r w:rsidRPr="00211DAE">
        <w:t>Dersom Chuck Norris API</w:t>
      </w:r>
      <w:r w:rsidR="00627329">
        <w:t>-</w:t>
      </w:r>
      <w:r w:rsidRPr="00211DAE">
        <w:t>et nå plutselig lanserer 20 nye tjenester, trenger vi bare å legge URL-ene til i listen</w:t>
      </w:r>
      <w:r w:rsidR="00ED5E2D">
        <w:t xml:space="preserve"> – </w:t>
      </w:r>
      <w:r w:rsidR="00E67E24">
        <w:t xml:space="preserve">så </w:t>
      </w:r>
      <w:r w:rsidRPr="00211DAE">
        <w:t xml:space="preserve">får </w:t>
      </w:r>
      <w:r w:rsidR="00E67E24">
        <w:t xml:space="preserve">vi </w:t>
      </w:r>
      <w:r w:rsidRPr="00211DAE">
        <w:t xml:space="preserve">med en gang nye </w:t>
      </w:r>
      <w:r w:rsidR="00A03F38">
        <w:t>JavaScript</w:t>
      </w:r>
      <w:r w:rsidRPr="00211DAE">
        <w:t>-funksjoner for å kalle hver av dem.</w:t>
      </w:r>
    </w:p>
    <w:p w14:paraId="6D898C7F" w14:textId="23F36840" w:rsidR="00291DB3" w:rsidRPr="00211DAE" w:rsidRDefault="007B48DD" w:rsidP="00B179A8">
      <w:pPr>
        <w:pStyle w:val="b1af"/>
      </w:pPr>
      <w:r w:rsidRPr="00211DAE">
        <w:t>I praksis ønsker vi å generere så lite kode som mulig, i den forstand at det er enklere å håndtere og vedlikeholde vanlig kode. I koden som er generert ove</w:t>
      </w:r>
      <w:r w:rsidR="00E67E24">
        <w:t>r,</w:t>
      </w:r>
      <w:r w:rsidRPr="00211DAE">
        <w:t xml:space="preserve"> ser vi mye gjentakelse, og det kunne vært forenklet ved å lage en generell hjelpefunksjon som alle de genererte funksjonene bruker. Da kan vi generere mindre kode. Vi tenker oss en hjelpefunksjon, </w:t>
      </w:r>
      <w:r w:rsidRPr="00CE4C70">
        <w:rPr>
          <w:rStyle w:val="LS2CodeBodytext"/>
        </w:rPr>
        <w:t>chuckNorrisRestKall()</w:t>
      </w:r>
      <w:r w:rsidRPr="00211DAE">
        <w:t xml:space="preserve">, som tar to parametre: navnet på funksjonen (siste del av URL-en før </w:t>
      </w:r>
      <w:r w:rsidR="00E67E24">
        <w:t xml:space="preserve">et </w:t>
      </w:r>
      <w:r w:rsidRPr="00211DAE">
        <w:t>eventuelt spørsmålstegn) og et objekt med et felt per parameter. Da kunne vi generert hver funksjon på én linje, ved hjelp av et lambdauttrykk:</w:t>
      </w:r>
    </w:p>
    <w:p w14:paraId="50DFD3EE" w14:textId="77777777" w:rsidR="00291DB3" w:rsidRPr="00017038" w:rsidRDefault="007B48DD" w:rsidP="00A962EC">
      <w:pPr>
        <w:pStyle w:val="eks1aff"/>
        <w:rPr>
          <w:rFonts w:ascii="Consolas" w:hAnsi="Consolas"/>
          <w:lang w:val="nb-NO"/>
        </w:rPr>
      </w:pP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random</w:t>
      </w:r>
      <w:r w:rsidRPr="00017038">
        <w:rPr>
          <w:rFonts w:ascii="Consolas" w:hAnsi="Consolas"/>
          <w:lang w:val="nb-NO"/>
        </w:rPr>
        <w:t xml:space="preserve">', {} ); </w:t>
      </w:r>
      <w:r w:rsidRPr="00017038">
        <w:rPr>
          <w:rFonts w:ascii="Consolas" w:hAnsi="Consolas"/>
          <w:lang w:val="nb-NO"/>
        </w:rPr>
        <w:br/>
        <w:t xml:space="preserve">randomCategory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category </w:t>
      </w:r>
      <w:r w:rsidRPr="00211DAE">
        <w:rPr>
          <w:rStyle w:val="LS2Operator"/>
          <w:lang w:val="nb-NO"/>
        </w:rPr>
        <w:t>=&gt;</w:t>
      </w:r>
      <w:r w:rsidRPr="00017038">
        <w:rPr>
          <w:rFonts w:ascii="Consolas" w:hAnsi="Consolas"/>
          <w:lang w:val="nb-NO"/>
        </w:rPr>
        <w:t xml:space="preserve"> </w:t>
      </w:r>
      <w:r w:rsidR="006F334B"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random</w:t>
      </w:r>
      <w:r w:rsidRPr="00017038">
        <w:rPr>
          <w:rFonts w:ascii="Consolas" w:hAnsi="Consolas"/>
          <w:lang w:val="nb-NO"/>
        </w:rPr>
        <w:t xml:space="preserve">', {category} ); </w:t>
      </w:r>
      <w:r w:rsidRPr="00017038">
        <w:rPr>
          <w:rFonts w:ascii="Consolas" w:hAnsi="Consolas"/>
          <w:lang w:val="nb-NO"/>
        </w:rPr>
        <w:br/>
        <w:t xml:space="preserve">categories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categories</w:t>
      </w:r>
      <w:r w:rsidRPr="00017038">
        <w:rPr>
          <w:rFonts w:ascii="Consolas" w:hAnsi="Consolas"/>
          <w:lang w:val="nb-NO"/>
        </w:rPr>
        <w:t xml:space="preserve">', {} ); </w:t>
      </w:r>
      <w:r w:rsidRPr="00017038">
        <w:rPr>
          <w:rFonts w:ascii="Consolas" w:hAnsi="Consolas"/>
          <w:lang w:val="nb-NO"/>
        </w:rPr>
        <w:br/>
        <w:t xml:space="preserve">searchQuery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query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search</w:t>
      </w:r>
      <w:r w:rsidRPr="00017038">
        <w:rPr>
          <w:rFonts w:ascii="Consolas" w:hAnsi="Consolas"/>
          <w:lang w:val="nb-NO"/>
        </w:rPr>
        <w:t>', {query} );</w:t>
      </w:r>
    </w:p>
    <w:p w14:paraId="35D22B9A" w14:textId="4BF31C77" w:rsidR="00291DB3" w:rsidRPr="00211DAE" w:rsidRDefault="007B48DD" w:rsidP="00A962EC">
      <w:pPr>
        <w:pStyle w:val="b1aff"/>
      </w:pPr>
      <w:r w:rsidRPr="00211DAE">
        <w:t>Her er hjelpefunksjonen og den nye versjonen av funksjonen som lager koden:</w:t>
      </w:r>
    </w:p>
    <w:p w14:paraId="5ADF7A20" w14:textId="77777777" w:rsidR="00291DB3" w:rsidRPr="00017038" w:rsidRDefault="007B48DD" w:rsidP="00A962EC">
      <w:pPr>
        <w:pStyle w:val="eks1aff"/>
        <w:rPr>
          <w:rFonts w:ascii="Consolas" w:hAnsi="Consolas"/>
          <w:lang w:val="nb-NO"/>
        </w:rPr>
      </w:pPr>
      <w:r w:rsidRPr="00CC5D44">
        <w:rPr>
          <w:rStyle w:val="LS2Tag"/>
          <w:bCs w:val="0"/>
          <w:lang w:val="nb-NO"/>
          <w:rPrChange w:id="2813"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2814" w:author="Terje Kolderup" w:date="2020-01-29T09:56:00Z">
            <w:rPr>
              <w:lang w:val="nb-NO"/>
            </w:rPr>
          </w:rPrChange>
        </w:rPr>
        <w:t>lagFunksjoner</w:t>
      </w:r>
      <w:r w:rsidRPr="00017038">
        <w:rPr>
          <w:rFonts w:ascii="Consolas" w:hAnsi="Consolas"/>
          <w:lang w:val="nb-NO"/>
        </w:rPr>
        <w:t>(urler)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kode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url </w:t>
      </w:r>
      <w:r w:rsidRPr="007A6D8D">
        <w:rPr>
          <w:rStyle w:val="LS2Keyword"/>
          <w:lang w:val="nb-NO"/>
        </w:rPr>
        <w:t>of</w:t>
      </w:r>
      <w:r w:rsidRPr="00017038">
        <w:rPr>
          <w:rFonts w:ascii="Consolas" w:hAnsi="Consolas"/>
          <w:lang w:val="nb-NO"/>
        </w:rPr>
        <w:t xml:space="preserve"> 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 navn, param } </w:t>
      </w:r>
      <w:r w:rsidRPr="007A6D8D">
        <w:rPr>
          <w:rStyle w:val="LS2Operator"/>
          <w:lang w:val="nb-NO"/>
        </w:rPr>
        <w:t>=</w:t>
      </w:r>
      <w:r w:rsidRPr="00017038">
        <w:rPr>
          <w:rFonts w:ascii="Consolas" w:hAnsi="Consolas"/>
          <w:lang w:val="nb-NO"/>
        </w:rPr>
        <w:t xml:space="preserve"> analyserUrl(url);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funksjonsNavn </w:t>
      </w:r>
      <w:r w:rsidRPr="007A6D8D">
        <w:rPr>
          <w:rStyle w:val="LS2Operator"/>
          <w:lang w:val="nb-NO"/>
        </w:rPr>
        <w:t>=</w:t>
      </w:r>
      <w:r w:rsidRPr="00017038">
        <w:rPr>
          <w:rFonts w:ascii="Consolas" w:hAnsi="Consolas"/>
          <w:lang w:val="nb-NO"/>
        </w:rPr>
        <w:t xml:space="preserve"> navn;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(param) funksjonsNavn </w:t>
      </w:r>
      <w:r w:rsidRPr="007A6D8D">
        <w:rPr>
          <w:rStyle w:val="LS2Operator"/>
          <w:lang w:val="nb-NO"/>
        </w:rPr>
        <w:t>+=</w:t>
      </w:r>
      <w:r w:rsidRPr="00017038">
        <w:rPr>
          <w:rFonts w:ascii="Consolas" w:hAnsi="Consolas"/>
          <w:lang w:val="nb-NO"/>
        </w:rPr>
        <w:t xml:space="preserve"> param[</w:t>
      </w:r>
      <w:r w:rsidRPr="00211DAE">
        <w:rPr>
          <w:rStyle w:val="LS2NumVal"/>
          <w:lang w:val="nb-NO"/>
        </w:rPr>
        <w:t>0</w:t>
      </w:r>
      <w:r w:rsidRPr="00017038">
        <w:rPr>
          <w:rFonts w:ascii="Consolas" w:hAnsi="Consolas"/>
          <w:lang w:val="nb-NO"/>
        </w:rPr>
        <w:t xml:space="preserve">].toUpperCase() </w:t>
      </w:r>
      <w:r w:rsidRPr="007A6D8D">
        <w:rPr>
          <w:rStyle w:val="LS2Operator"/>
          <w:lang w:val="nb-NO"/>
        </w:rPr>
        <w:t>+</w:t>
      </w:r>
      <w:r w:rsidRPr="00017038">
        <w:rPr>
          <w:rFonts w:ascii="Consolas" w:hAnsi="Consolas"/>
          <w:lang w:val="nb-NO"/>
        </w:rPr>
        <w:t xml:space="preserve"> param.substr(</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kode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t>${funksjonsNavn}</w:t>
      </w:r>
      <w:r w:rsidRPr="007A6D8D">
        <w:rPr>
          <w:rStyle w:val="LS2String"/>
          <w:lang w:val="nb-NO"/>
        </w:rPr>
        <w:t xml:space="preserve"> = async (</w:t>
      </w:r>
      <w:r w:rsidRPr="00017038">
        <w:rPr>
          <w:rFonts w:ascii="Consolas" w:hAnsi="Consolas"/>
          <w:lang w:val="nb-NO"/>
        </w:rPr>
        <w:t xml:space="preserve">${param </w:t>
      </w:r>
      <w:r w:rsidRPr="00211DAE">
        <w:rPr>
          <w:rStyle w:val="LS2Operator"/>
          <w:lang w:val="nb-NO"/>
        </w:rPr>
        <w:t>||</w:t>
      </w:r>
      <w:r w:rsidRPr="00017038">
        <w:rPr>
          <w:rFonts w:ascii="Consolas" w:hAnsi="Consolas"/>
          <w:lang w:val="nb-NO"/>
        </w:rPr>
        <w:t xml:space="preserve"> ''}</w:t>
      </w:r>
      <w:r w:rsidRPr="007A6D8D">
        <w:rPr>
          <w:rStyle w:val="LS2String"/>
          <w:lang w:val="nb-NO"/>
        </w:rPr>
        <w:t xml:space="preserve">) </w:t>
      </w:r>
      <w:r w:rsidR="009E78F4" w:rsidRPr="007A6D8D">
        <w:rPr>
          <w:rStyle w:val="LS2String"/>
          <w:lang w:val="nb-NO"/>
        </w:rPr>
        <w:br/>
        <w:t xml:space="preserve">               </w:t>
      </w:r>
      <w:r w:rsidRPr="007A6D8D">
        <w:rPr>
          <w:rStyle w:val="LS2String"/>
          <w:lang w:val="nb-NO"/>
        </w:rPr>
        <w:t>=&gt; await chuckNorrisRestKall('</w:t>
      </w:r>
      <w:r w:rsidRPr="00017038">
        <w:rPr>
          <w:rFonts w:ascii="Consolas" w:hAnsi="Consolas"/>
          <w:lang w:val="nb-NO"/>
        </w:rPr>
        <w:t>${navn}</w:t>
      </w:r>
      <w:r w:rsidRPr="007A6D8D">
        <w:rPr>
          <w:rStyle w:val="LS2String"/>
          <w:lang w:val="nb-NO"/>
        </w:rPr>
        <w:t>',</w:t>
      </w:r>
      <w:r w:rsidRPr="00017038">
        <w:rPr>
          <w:rFonts w:ascii="Consolas" w:hAnsi="Consolas"/>
          <w:lang w:val="nb-NO"/>
        </w:rPr>
        <w:t xml:space="preserve"> {${param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kode;</w:t>
      </w:r>
      <w:r w:rsidRPr="00017038">
        <w:rPr>
          <w:rFonts w:ascii="Consolas" w:hAnsi="Consolas"/>
          <w:lang w:val="nb-NO"/>
        </w:rPr>
        <w:br/>
      </w:r>
      <w:r w:rsidRPr="00017038">
        <w:rPr>
          <w:rFonts w:ascii="Consolas" w:hAnsi="Consolas"/>
          <w:lang w:val="nb-NO"/>
        </w:rPr>
        <w:lastRenderedPageBreak/>
        <w:t>}</w:t>
      </w:r>
      <w:r w:rsidRPr="00017038">
        <w:rPr>
          <w:rFonts w:ascii="Consolas" w:hAnsi="Consolas"/>
          <w:lang w:val="nb-NO"/>
        </w:rPr>
        <w:br/>
      </w:r>
      <w:r w:rsidRPr="00017038">
        <w:rPr>
          <w:rFonts w:ascii="Consolas" w:hAnsi="Consolas"/>
          <w:lang w:val="nb-NO"/>
        </w:rPr>
        <w:br/>
      </w:r>
      <w:r w:rsidRPr="007A6D8D">
        <w:rPr>
          <w:rStyle w:val="LS2Keyword"/>
          <w:lang w:val="nb-NO"/>
        </w:rPr>
        <w:t xml:space="preserve">async </w:t>
      </w:r>
      <w:r w:rsidRPr="00CC5D44">
        <w:rPr>
          <w:rStyle w:val="LS2Tag"/>
          <w:bCs w:val="0"/>
          <w:lang w:val="nb-NO"/>
          <w:rPrChange w:id="2815"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2816" w:author="Terje Kolderup" w:date="2020-01-29T09:56:00Z">
            <w:rPr>
              <w:lang w:val="nb-NO"/>
            </w:rPr>
          </w:rPrChange>
        </w:rPr>
        <w:t>chuckNorrisRestKall</w:t>
      </w:r>
      <w:r w:rsidRPr="00017038">
        <w:rPr>
          <w:rFonts w:ascii="Consolas" w:hAnsi="Consolas"/>
          <w:lang w:val="nb-NO"/>
        </w:rPr>
        <w:t>(funksjonsnavn, parameterObjekt)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basisUrl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parametre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feltNavn </w:t>
      </w:r>
      <w:r w:rsidRPr="007A6D8D">
        <w:rPr>
          <w:rStyle w:val="LS2Keyword"/>
          <w:lang w:val="nb-NO"/>
        </w:rPr>
        <w:t>in</w:t>
      </w:r>
      <w:r w:rsidRPr="00017038">
        <w:rPr>
          <w:rFonts w:ascii="Consolas" w:hAnsi="Consolas"/>
          <w:lang w:val="nb-NO"/>
        </w:rPr>
        <w:t xml:space="preserve"> parameterObjekt)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feltVerdi </w:t>
      </w:r>
      <w:r w:rsidRPr="007A6D8D">
        <w:rPr>
          <w:rStyle w:val="LS2Operator"/>
          <w:lang w:val="nb-NO"/>
        </w:rPr>
        <w:t>=</w:t>
      </w:r>
      <w:r w:rsidRPr="00017038">
        <w:rPr>
          <w:rFonts w:ascii="Consolas" w:hAnsi="Consolas"/>
          <w:lang w:val="nb-NO"/>
        </w:rPr>
        <w:t xml:space="preserve"> parameterObjekt[feltNavn];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skilletegn </w:t>
      </w:r>
      <w:r w:rsidRPr="007A6D8D">
        <w:rPr>
          <w:rStyle w:val="LS2Operator"/>
          <w:lang w:val="nb-NO"/>
        </w:rPr>
        <w:t>=</w:t>
      </w:r>
      <w:r w:rsidRPr="00017038">
        <w:rPr>
          <w:rFonts w:ascii="Consolas" w:hAnsi="Consolas"/>
          <w:lang w:val="nb-NO"/>
        </w:rPr>
        <w:t xml:space="preserve"> parametre </w:t>
      </w:r>
      <w:r w:rsidRPr="00211DAE">
        <w:rPr>
          <w:rStyle w:val="LS2Operator"/>
          <w:lang w:val="nb-NO"/>
        </w:rPr>
        <w:t>==</w:t>
      </w:r>
      <w:r w:rsidRPr="00017038">
        <w:rPr>
          <w:rFonts w:ascii="Consolas" w:hAnsi="Consolas"/>
          <w:lang w:val="nb-NO"/>
        </w:rPr>
        <w:t xml:space="preserve"> ''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 '</w:t>
      </w:r>
      <w:r w:rsidRPr="00211DAE">
        <w:rPr>
          <w:rStyle w:val="LS2String"/>
          <w:lang w:val="nb-NO"/>
        </w:rPr>
        <w:t>&amp;</w:t>
      </w:r>
      <w:r w:rsidRPr="00017038">
        <w:rPr>
          <w:rFonts w:ascii="Consolas" w:hAnsi="Consolas"/>
          <w:lang w:val="nb-NO"/>
        </w:rPr>
        <w:t>';</w:t>
      </w:r>
      <w:r w:rsidRPr="00017038">
        <w:rPr>
          <w:rFonts w:ascii="Consolas" w:hAnsi="Consolas"/>
          <w:lang w:val="nb-NO"/>
        </w:rPr>
        <w:br/>
        <w:t xml:space="preserve">        parametre </w:t>
      </w:r>
      <w:r w:rsidRPr="007A6D8D">
        <w:rPr>
          <w:rStyle w:val="LS2Operator"/>
          <w:lang w:val="nb-NO"/>
        </w:rPr>
        <w:t>+=</w:t>
      </w:r>
      <w:r w:rsidRPr="00017038">
        <w:rPr>
          <w:rFonts w:ascii="Consolas" w:hAnsi="Consolas"/>
          <w:lang w:val="nb-NO"/>
        </w:rPr>
        <w:t xml:space="preserve"> skilletegn </w:t>
      </w:r>
      <w:r w:rsidRPr="007A6D8D">
        <w:rPr>
          <w:rStyle w:val="LS2Operator"/>
          <w:lang w:val="nb-NO"/>
        </w:rPr>
        <w:t>+</w:t>
      </w:r>
      <w:r w:rsidRPr="00017038">
        <w:rPr>
          <w:rFonts w:ascii="Consolas" w:hAnsi="Consolas"/>
          <w:lang w:val="nb-NO"/>
        </w:rPr>
        <w:t xml:space="preserve"> feltNavn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feltVerdi;</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basisUrl </w:t>
      </w:r>
      <w:r w:rsidRPr="007A6D8D">
        <w:rPr>
          <w:rStyle w:val="LS2Operator"/>
          <w:lang w:val="nb-NO"/>
        </w:rPr>
        <w:t>+</w:t>
      </w:r>
      <w:r w:rsidRPr="00017038">
        <w:rPr>
          <w:rFonts w:ascii="Consolas" w:hAnsi="Consolas"/>
          <w:lang w:val="nb-NO"/>
        </w:rPr>
        <w:t xml:space="preserve"> funksjonsnavn </w:t>
      </w:r>
      <w:r w:rsidRPr="007A6D8D">
        <w:rPr>
          <w:rStyle w:val="LS2Operator"/>
          <w:lang w:val="nb-NO"/>
        </w:rPr>
        <w:t>+</w:t>
      </w:r>
      <w:r w:rsidRPr="00017038">
        <w:rPr>
          <w:rFonts w:ascii="Consolas" w:hAnsi="Consolas"/>
          <w:lang w:val="nb-NO"/>
        </w:rPr>
        <w:t xml:space="preserve"> parametre;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lang w:val="nb-NO"/>
          <w:rPrChange w:id="2817"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lang w:val="nb-NO"/>
          <w:rPrChange w:id="2818" w:author="Terje Kolderup" w:date="2020-01-29T09:56:00Z">
            <w:rPr>
              <w:lang w:val="nb-NO"/>
            </w:rPr>
          </w:rPrChange>
        </w:rPr>
        <w:t>analyserUrl</w:t>
      </w:r>
      <w:r w:rsidRPr="00017038">
        <w:rPr>
          <w:rFonts w:ascii="Consolas" w:hAnsi="Consolas"/>
          <w:lang w:val="nb-NO"/>
        </w:rPr>
        <w:t>(url)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deler[</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 </w:t>
      </w:r>
      <w:r w:rsidRPr="007A6D8D">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(navn.includes('</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deler2 </w:t>
      </w:r>
      <w:r w:rsidRPr="007A6D8D">
        <w:rPr>
          <w:rStyle w:val="LS2Operator"/>
          <w:lang w:val="nb-NO"/>
        </w:rPr>
        <w:t>=</w:t>
      </w:r>
      <w:r w:rsidRPr="00017038">
        <w:rPr>
          <w:rFonts w:ascii="Consolas" w:hAnsi="Consolas"/>
          <w:lang w:val="nb-NO"/>
        </w:rPr>
        <w:t xml:space="preserve"> navn.split('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navn </w:t>
      </w:r>
      <w:r w:rsidRPr="007A6D8D">
        <w:rPr>
          <w:rStyle w:val="LS2Operator"/>
          <w:lang w:val="nb-NO"/>
        </w:rPr>
        <w:t>=</w:t>
      </w:r>
      <w:r w:rsidRPr="00017038">
        <w:rPr>
          <w:rFonts w:ascii="Consolas" w:hAnsi="Consolas"/>
          <w:lang w:val="nb-NO"/>
        </w:rPr>
        <w:t xml:space="preserve"> deler2[</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param </w:t>
      </w:r>
      <w:r w:rsidRPr="007A6D8D">
        <w:rPr>
          <w:rStyle w:val="LS2Operator"/>
          <w:lang w:val="nb-NO"/>
        </w:rPr>
        <w:t>=</w:t>
      </w:r>
      <w:r w:rsidRPr="00017038">
        <w:rPr>
          <w:rFonts w:ascii="Consolas" w:hAnsi="Consolas"/>
          <w:lang w:val="nb-NO"/>
        </w:rPr>
        <w:t xml:space="preserve"> deler2[</w:t>
      </w:r>
      <w:r w:rsidRPr="00211DAE">
        <w:rPr>
          <w:rStyle w:val="LS2NumVal"/>
          <w:lang w:val="nb-NO"/>
        </w:rPr>
        <w:t>1</w:t>
      </w:r>
      <w:r w:rsidRPr="00017038">
        <w:rPr>
          <w:rFonts w:ascii="Consolas" w:hAnsi="Consolas"/>
          <w:lang w:val="nb-NO"/>
        </w:rPr>
        <w:t>].split('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navn, param };</w:t>
      </w:r>
      <w:r w:rsidRPr="00017038">
        <w:rPr>
          <w:rFonts w:ascii="Consolas" w:hAnsi="Consolas"/>
          <w:lang w:val="nb-NO"/>
        </w:rPr>
        <w:br/>
        <w:t>}</w:t>
      </w:r>
    </w:p>
    <w:p w14:paraId="4A5D0CE5" w14:textId="77777777" w:rsidR="00291DB3" w:rsidRPr="00211DAE" w:rsidRDefault="007B48DD" w:rsidP="007B443D">
      <w:pPr>
        <w:pStyle w:val="m1tt"/>
      </w:pPr>
      <w:bookmarkStart w:id="2819" w:name="metadata"/>
      <w:bookmarkStart w:id="2820" w:name="_Toc29047957"/>
      <w:r w:rsidRPr="00211DAE">
        <w:t>Metadata</w:t>
      </w:r>
      <w:bookmarkEnd w:id="2819"/>
      <w:bookmarkEnd w:id="2820"/>
    </w:p>
    <w:p w14:paraId="6EC47CEA" w14:textId="4897EA6E" w:rsidR="00291DB3" w:rsidRPr="00211DAE" w:rsidRDefault="007B48DD" w:rsidP="00C628A3">
      <w:pPr>
        <w:pStyle w:val="b1af-f"/>
      </w:pPr>
      <w:r w:rsidRPr="00211DAE">
        <w:t>Når vi nå har generert kode, har vi gjort det ut fra en informasjonskilde. I vårt tilfelle var det dette:</w:t>
      </w:r>
    </w:p>
    <w:p w14:paraId="02F9010B" w14:textId="77777777" w:rsidR="00291DB3" w:rsidRPr="00017038" w:rsidRDefault="007B48DD" w:rsidP="00A962EC">
      <w:pPr>
        <w:pStyle w:val="eks1aff"/>
        <w:rPr>
          <w:rFonts w:ascii="Consolas" w:hAnsi="Consolas"/>
          <w:rPrChange w:id="2821" w:author="Terje Kolderup" w:date="2020-01-29T09:56:00Z">
            <w:rPr>
              <w:lang w:val="nb-NO"/>
            </w:rPr>
          </w:rPrChange>
        </w:rPr>
      </w:pPr>
      <w:r w:rsidRPr="00CC5D44">
        <w:rPr>
          <w:rStyle w:val="LS2Keyword"/>
          <w:rPrChange w:id="2822" w:author="Terje Kolderup" w:date="2020-01-29T09:56:00Z">
            <w:rPr>
              <w:rStyle w:val="LS2Keyword"/>
              <w:lang w:val="nb-NO"/>
            </w:rPr>
          </w:rPrChange>
        </w:rPr>
        <w:t>let</w:t>
      </w:r>
      <w:r w:rsidRPr="00017038">
        <w:rPr>
          <w:rFonts w:ascii="Consolas" w:hAnsi="Consolas"/>
          <w:rPrChange w:id="2823" w:author="Terje Kolderup" w:date="2020-01-29T09:56:00Z">
            <w:rPr>
              <w:lang w:val="nb-NO"/>
            </w:rPr>
          </w:rPrChange>
        </w:rPr>
        <w:t xml:space="preserve"> </w:t>
      </w:r>
      <w:proofErr w:type="spellStart"/>
      <w:r w:rsidRPr="00017038">
        <w:rPr>
          <w:rFonts w:ascii="Consolas" w:hAnsi="Consolas"/>
          <w:rPrChange w:id="2824" w:author="Terje Kolderup" w:date="2020-01-29T09:56:00Z">
            <w:rPr>
              <w:lang w:val="nb-NO"/>
            </w:rPr>
          </w:rPrChange>
        </w:rPr>
        <w:t>urler</w:t>
      </w:r>
      <w:proofErr w:type="spellEnd"/>
      <w:r w:rsidRPr="00017038">
        <w:rPr>
          <w:rFonts w:ascii="Consolas" w:hAnsi="Consolas"/>
          <w:rPrChange w:id="2825" w:author="Terje Kolderup" w:date="2020-01-29T09:56:00Z">
            <w:rPr>
              <w:lang w:val="nb-NO"/>
            </w:rPr>
          </w:rPrChange>
        </w:rPr>
        <w:t xml:space="preserve"> </w:t>
      </w:r>
      <w:r w:rsidRPr="00CC5D44">
        <w:rPr>
          <w:rStyle w:val="LS2Operator"/>
          <w:rPrChange w:id="2826" w:author="Terje Kolderup" w:date="2020-01-29T09:56:00Z">
            <w:rPr>
              <w:rStyle w:val="LS2Operator"/>
              <w:lang w:val="nb-NO"/>
            </w:rPr>
          </w:rPrChange>
        </w:rPr>
        <w:t>=</w:t>
      </w:r>
      <w:r w:rsidRPr="00017038">
        <w:rPr>
          <w:rFonts w:ascii="Consolas" w:hAnsi="Consolas"/>
          <w:rPrChange w:id="2827" w:author="Terje Kolderup" w:date="2020-01-29T09:56:00Z">
            <w:rPr>
              <w:lang w:val="nb-NO"/>
            </w:rPr>
          </w:rPrChange>
        </w:rPr>
        <w:t xml:space="preserve"> [</w:t>
      </w:r>
      <w:r w:rsidRPr="00017038">
        <w:rPr>
          <w:rFonts w:ascii="Consolas" w:hAnsi="Consolas"/>
          <w:rPrChange w:id="2828" w:author="Terje Kolderup" w:date="2020-01-29T09:56:00Z">
            <w:rPr>
              <w:lang w:val="nb-NO"/>
            </w:rPr>
          </w:rPrChange>
        </w:rPr>
        <w:br/>
        <w:t xml:space="preserve">    '</w:t>
      </w:r>
      <w:r w:rsidRPr="00CC5D44">
        <w:rPr>
          <w:rStyle w:val="LS2String"/>
          <w:rPrChange w:id="2829" w:author="Terje Kolderup" w:date="2020-01-29T09:56:00Z">
            <w:rPr>
              <w:rStyle w:val="LS2String"/>
              <w:lang w:val="nb-NO"/>
            </w:rPr>
          </w:rPrChange>
        </w:rPr>
        <w:t>https://api.chucknorris.io/jokes/random</w:t>
      </w:r>
      <w:r w:rsidRPr="00017038">
        <w:rPr>
          <w:rFonts w:ascii="Consolas" w:hAnsi="Consolas"/>
          <w:rPrChange w:id="2830" w:author="Terje Kolderup" w:date="2020-01-29T09:56:00Z">
            <w:rPr>
              <w:lang w:val="nb-NO"/>
            </w:rPr>
          </w:rPrChange>
        </w:rPr>
        <w:t>',</w:t>
      </w:r>
      <w:r w:rsidRPr="00017038">
        <w:rPr>
          <w:rFonts w:ascii="Consolas" w:hAnsi="Consolas"/>
          <w:rPrChange w:id="2831" w:author="Terje Kolderup" w:date="2020-01-29T09:56:00Z">
            <w:rPr>
              <w:lang w:val="nb-NO"/>
            </w:rPr>
          </w:rPrChange>
        </w:rPr>
        <w:br/>
        <w:t xml:space="preserve">    '</w:t>
      </w:r>
      <w:r w:rsidRPr="00CC5D44">
        <w:rPr>
          <w:rStyle w:val="LS2String"/>
          <w:rPrChange w:id="2832" w:author="Terje Kolderup" w:date="2020-01-29T09:56:00Z">
            <w:rPr>
              <w:rStyle w:val="LS2String"/>
              <w:lang w:val="nb-NO"/>
            </w:rPr>
          </w:rPrChange>
        </w:rPr>
        <w:t>https://api.chucknorris.io/jokes/</w:t>
      </w:r>
      <w:proofErr w:type="spellStart"/>
      <w:r w:rsidRPr="00CC5D44">
        <w:rPr>
          <w:rStyle w:val="LS2String"/>
          <w:rPrChange w:id="2833" w:author="Terje Kolderup" w:date="2020-01-29T09:56:00Z">
            <w:rPr>
              <w:rStyle w:val="LS2String"/>
              <w:lang w:val="nb-NO"/>
            </w:rPr>
          </w:rPrChange>
        </w:rPr>
        <w:t>random?category</w:t>
      </w:r>
      <w:proofErr w:type="spellEnd"/>
      <w:r w:rsidRPr="00CC5D44">
        <w:rPr>
          <w:rStyle w:val="LS2String"/>
          <w:rPrChange w:id="2834" w:author="Terje Kolderup" w:date="2020-01-29T09:56:00Z">
            <w:rPr>
              <w:rStyle w:val="LS2String"/>
              <w:lang w:val="nb-NO"/>
            </w:rPr>
          </w:rPrChange>
        </w:rPr>
        <w:t>={category}</w:t>
      </w:r>
      <w:r w:rsidRPr="00017038">
        <w:rPr>
          <w:rFonts w:ascii="Consolas" w:hAnsi="Consolas"/>
          <w:rPrChange w:id="2835" w:author="Terje Kolderup" w:date="2020-01-29T09:56:00Z">
            <w:rPr>
              <w:lang w:val="nb-NO"/>
            </w:rPr>
          </w:rPrChange>
        </w:rPr>
        <w:t>',</w:t>
      </w:r>
      <w:r w:rsidRPr="00017038">
        <w:rPr>
          <w:rFonts w:ascii="Consolas" w:hAnsi="Consolas"/>
          <w:rPrChange w:id="2836" w:author="Terje Kolderup" w:date="2020-01-29T09:56:00Z">
            <w:rPr>
              <w:lang w:val="nb-NO"/>
            </w:rPr>
          </w:rPrChange>
        </w:rPr>
        <w:br/>
        <w:t xml:space="preserve">    '</w:t>
      </w:r>
      <w:r w:rsidRPr="00CC5D44">
        <w:rPr>
          <w:rStyle w:val="LS2String"/>
          <w:rPrChange w:id="2837" w:author="Terje Kolderup" w:date="2020-01-29T09:56:00Z">
            <w:rPr>
              <w:rStyle w:val="LS2String"/>
              <w:lang w:val="nb-NO"/>
            </w:rPr>
          </w:rPrChange>
        </w:rPr>
        <w:t>https://api.chucknorris.io/jokes/categories</w:t>
      </w:r>
      <w:r w:rsidRPr="00017038">
        <w:rPr>
          <w:rFonts w:ascii="Consolas" w:hAnsi="Consolas"/>
          <w:rPrChange w:id="2838" w:author="Terje Kolderup" w:date="2020-01-29T09:56:00Z">
            <w:rPr>
              <w:lang w:val="nb-NO"/>
            </w:rPr>
          </w:rPrChange>
        </w:rPr>
        <w:t>',</w:t>
      </w:r>
      <w:r w:rsidRPr="00017038">
        <w:rPr>
          <w:rFonts w:ascii="Consolas" w:hAnsi="Consolas"/>
          <w:rPrChange w:id="2839" w:author="Terje Kolderup" w:date="2020-01-29T09:56:00Z">
            <w:rPr>
              <w:lang w:val="nb-NO"/>
            </w:rPr>
          </w:rPrChange>
        </w:rPr>
        <w:br/>
        <w:t xml:space="preserve">    '</w:t>
      </w:r>
      <w:r w:rsidRPr="00CC5D44">
        <w:rPr>
          <w:rStyle w:val="LS2String"/>
          <w:rPrChange w:id="2840" w:author="Terje Kolderup" w:date="2020-01-29T09:56:00Z">
            <w:rPr>
              <w:rStyle w:val="LS2String"/>
              <w:lang w:val="nb-NO"/>
            </w:rPr>
          </w:rPrChange>
        </w:rPr>
        <w:t>https://api.chucknorris.io/jokes/</w:t>
      </w:r>
      <w:proofErr w:type="spellStart"/>
      <w:r w:rsidRPr="00CC5D44">
        <w:rPr>
          <w:rStyle w:val="LS2String"/>
          <w:rPrChange w:id="2841" w:author="Terje Kolderup" w:date="2020-01-29T09:56:00Z">
            <w:rPr>
              <w:rStyle w:val="LS2String"/>
              <w:lang w:val="nb-NO"/>
            </w:rPr>
          </w:rPrChange>
        </w:rPr>
        <w:t>search?query</w:t>
      </w:r>
      <w:proofErr w:type="spellEnd"/>
      <w:r w:rsidRPr="00CC5D44">
        <w:rPr>
          <w:rStyle w:val="LS2String"/>
          <w:rPrChange w:id="2842" w:author="Terje Kolderup" w:date="2020-01-29T09:56:00Z">
            <w:rPr>
              <w:rStyle w:val="LS2String"/>
              <w:lang w:val="nb-NO"/>
            </w:rPr>
          </w:rPrChange>
        </w:rPr>
        <w:t>={query}</w:t>
      </w:r>
      <w:r w:rsidRPr="00017038">
        <w:rPr>
          <w:rFonts w:ascii="Consolas" w:hAnsi="Consolas"/>
          <w:rPrChange w:id="2843" w:author="Terje Kolderup" w:date="2020-01-29T09:56:00Z">
            <w:rPr>
              <w:lang w:val="nb-NO"/>
            </w:rPr>
          </w:rPrChange>
        </w:rPr>
        <w:t>'</w:t>
      </w:r>
      <w:r w:rsidRPr="00017038">
        <w:rPr>
          <w:rFonts w:ascii="Consolas" w:hAnsi="Consolas"/>
          <w:rPrChange w:id="2844" w:author="Terje Kolderup" w:date="2020-01-29T09:56:00Z">
            <w:rPr>
              <w:lang w:val="nb-NO"/>
            </w:rPr>
          </w:rPrChange>
        </w:rPr>
        <w:br/>
        <w:t>];</w:t>
      </w:r>
    </w:p>
    <w:p w14:paraId="25A9A2FE" w14:textId="070958B4" w:rsidR="00291DB3" w:rsidRPr="00211DAE" w:rsidRDefault="007B48DD" w:rsidP="00A962EC">
      <w:pPr>
        <w:pStyle w:val="b1aff"/>
      </w:pPr>
      <w:r w:rsidRPr="00211DAE">
        <w:t xml:space="preserve">En slik samling </w:t>
      </w:r>
      <w:r w:rsidR="00E67E24">
        <w:t>med</w:t>
      </w:r>
      <w:r w:rsidR="00E67E24" w:rsidRPr="00211DAE">
        <w:t xml:space="preserve"> </w:t>
      </w:r>
      <w:r w:rsidRPr="00211DAE">
        <w:t xml:space="preserve">informasjon kan vi kalle </w:t>
      </w:r>
      <w:r w:rsidRPr="00FE1A1D">
        <w:rPr>
          <w:rStyle w:val="LS2Kursiv"/>
        </w:rPr>
        <w:t>metadata</w:t>
      </w:r>
      <w:r w:rsidRPr="00211DAE">
        <w:t>. Det er data som beskriver data</w:t>
      </w:r>
      <w:r w:rsidR="00ED5E2D">
        <w:t xml:space="preserve"> – </w:t>
      </w:r>
      <w:r w:rsidRPr="00211DAE">
        <w:t>eller andre ting.</w:t>
      </w:r>
    </w:p>
    <w:p w14:paraId="77DEB341" w14:textId="677EDD09" w:rsidR="00291DB3" w:rsidRPr="00211DAE" w:rsidRDefault="007B48DD" w:rsidP="00B179A8">
      <w:pPr>
        <w:pStyle w:val="b1af"/>
      </w:pPr>
      <w:r w:rsidRPr="00211DAE">
        <w:t>Det er ingenting i veien for at vi lager metadataene selv</w:t>
      </w:r>
      <w:r w:rsidR="00E67E24">
        <w:t>,</w:t>
      </w:r>
      <w:r w:rsidR="00ED5E2D">
        <w:t xml:space="preserve"> </w:t>
      </w:r>
      <w:r w:rsidRPr="00211DAE">
        <w:t xml:space="preserve">og at vi velger et format som gjør programmeringen så enkel som mulig. I eksemplet over har vi alt gjort </w:t>
      </w:r>
      <w:r w:rsidRPr="00FE1A1D">
        <w:rPr>
          <w:rStyle w:val="LS2Kursiv"/>
        </w:rPr>
        <w:t>noe</w:t>
      </w:r>
      <w:r w:rsidRPr="00211DAE">
        <w:t>, for vi har laget en liste. Skulle vi hatt det enda mindre bearbeidet</w:t>
      </w:r>
      <w:r w:rsidR="00E67E24">
        <w:t>,</w:t>
      </w:r>
      <w:r w:rsidRPr="00211DAE">
        <w:t xml:space="preserve"> kunne det vært en ren tekst med flere linjer. Og hvis Chuck Norris API-et hadde en slik liste på </w:t>
      </w:r>
      <w:r w:rsidR="00C70A65">
        <w:t>nettside</w:t>
      </w:r>
      <w:r w:rsidRPr="00211DAE">
        <w:t xml:space="preserve">ne sine, kunne vi kanskje lest den direkte og automatisk derfra. Men i </w:t>
      </w:r>
      <w:r w:rsidRPr="00211DAE">
        <w:lastRenderedPageBreak/>
        <w:t>andre tilfeller vil vi heller gå i motsatt retning, nemlig å lage metadataene mest mulig strukturert. I dette tilfellet kunne vi gjort det slik:</w:t>
      </w:r>
    </w:p>
    <w:p w14:paraId="358FB24F" w14:textId="06DD9BBA" w:rsidR="00291DB3" w:rsidRPr="00017038" w:rsidRDefault="007B48DD" w:rsidP="00A962EC">
      <w:pPr>
        <w:pStyle w:val="eks1aff"/>
        <w:rPr>
          <w:rFonts w:ascii="Consolas" w:hAnsi="Consolas"/>
          <w:lang w:val="nb-NO"/>
        </w:rPr>
      </w:pPr>
      <w:r w:rsidRPr="00644F10">
        <w:rPr>
          <w:rStyle w:val="LS2Keyword"/>
          <w:lang w:val="nb-NO"/>
        </w:rPr>
        <w:t>let</w:t>
      </w:r>
      <w:r w:rsidRPr="00017038">
        <w:rPr>
          <w:rFonts w:ascii="Consolas" w:hAnsi="Consolas"/>
          <w:lang w:val="nb-NO"/>
        </w:rPr>
        <w:t xml:space="preserve"> chuckNorrisApiMetadata </w:t>
      </w:r>
      <w:r w:rsidRPr="00644F10">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basisUrl</w:t>
      </w:r>
      <w:r w:rsidRPr="00017038">
        <w:rPr>
          <w:rFonts w:ascii="Consolas" w:hAnsi="Consolas"/>
          <w:lang w:val="nb-NO"/>
        </w:rPr>
        <w:t>: '</w:t>
      </w:r>
      <w:r w:rsidRPr="00211DAE">
        <w:rPr>
          <w:rStyle w:val="LS2String"/>
          <w:lang w:val="nb-NO"/>
        </w:rPr>
        <w:t>https://api.chucknorris.io/jokes/</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tjenester</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random</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random</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w:t>
      </w:r>
      <w:r w:rsidRPr="00211DAE">
        <w:rPr>
          <w:rStyle w:val="LS2String"/>
          <w:lang w:val="nb-NO"/>
        </w:rPr>
        <w:t>category</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categories</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search</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w:t>
      </w:r>
      <w:r w:rsidRPr="00211DAE">
        <w:rPr>
          <w:rStyle w:val="LS2String"/>
          <w:lang w:val="nb-NO"/>
        </w:rPr>
        <w:t>query</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p>
    <w:p w14:paraId="64B8578A" w14:textId="77777777" w:rsidR="00291DB3" w:rsidRPr="00211DAE" w:rsidRDefault="007B48DD" w:rsidP="00A962EC">
      <w:pPr>
        <w:pStyle w:val="b1aff"/>
      </w:pPr>
      <w:r w:rsidRPr="00211DAE">
        <w:t>Disse metadataene ville gjort kodegenereringen enda enklere, samtidig som det fortsatt er veldig enkelt å legge til nye tjenester.</w:t>
      </w:r>
    </w:p>
    <w:p w14:paraId="0F0336FB" w14:textId="38554D85" w:rsidR="00291DB3" w:rsidRPr="00211DAE" w:rsidRDefault="007B48DD" w:rsidP="00B179A8">
      <w:pPr>
        <w:pStyle w:val="b1af"/>
      </w:pPr>
      <w:r w:rsidRPr="00211DAE">
        <w:t xml:space="preserve">Metadata kan brukes til kodegenerering, men </w:t>
      </w:r>
      <w:r w:rsidR="008C1008">
        <w:t>metadata er også nyttig til andre ting enn kodegenerering.</w:t>
      </w:r>
      <w:r w:rsidR="008C1008" w:rsidRPr="00211DAE" w:rsidDel="008C1008">
        <w:t xml:space="preserve"> </w:t>
      </w:r>
      <w:r w:rsidRPr="00211DAE">
        <w:t>Om vi lager et spill, kan vi lage metadata for hvert brett. Det gjør det lett å legge til flere brett. Kanskje lager vi også en funksjon som lar brukerne legge til sine egne brett også.</w:t>
      </w:r>
    </w:p>
    <w:p w14:paraId="0960F99A" w14:textId="115282EC" w:rsidR="00291DB3" w:rsidRPr="00211DAE" w:rsidRDefault="007B48DD" w:rsidP="00B179A8">
      <w:pPr>
        <w:pStyle w:val="b1af"/>
      </w:pPr>
      <w:r w:rsidRPr="00211DAE">
        <w:t>Et tekstbasert</w:t>
      </w:r>
      <w:r w:rsidR="00741CE8">
        <w:t xml:space="preserve"> </w:t>
      </w:r>
      <w:bookmarkStart w:id="2845" w:name="_ErrorQuote"/>
      <w:r w:rsidRPr="00211DAE">
        <w:t>eventyrspill</w:t>
      </w:r>
      <w:bookmarkEnd w:id="2845"/>
      <w:r w:rsidR="00741CE8">
        <w:t xml:space="preserve"> </w:t>
      </w:r>
      <w:r w:rsidRPr="00211DAE">
        <w:t>(</w:t>
      </w:r>
      <w:r w:rsidRPr="00FE1A1D">
        <w:rPr>
          <w:rStyle w:val="LS2Kursiv"/>
        </w:rPr>
        <w:t>adventure game</w:t>
      </w:r>
      <w:r w:rsidRPr="00211DAE">
        <w:t xml:space="preserve"> på engelsk) kan være et eksempel. Spillet har ikke noe grafisk brukergrensesnitt, men nettopp det bidrar faktisk til selve spillopplevelsen. I vårt forenklede eksempel er man i et rom. Rommet har en beskrivelse samt dører til andre rom. Dørene er i utgangspunktet lås</w:t>
      </w:r>
      <w:r w:rsidR="00C12BF6">
        <w:t>t</w:t>
      </w:r>
      <w:r w:rsidRPr="00211DAE">
        <w:t>, men det ligger ulike nøkler i de forskjellige rommene. Hver dør har en farge, og nøkkelen med tilsvarende farge kan låse den opp.</w:t>
      </w:r>
    </w:p>
    <w:p w14:paraId="6854482F" w14:textId="77777777" w:rsidR="00291DB3" w:rsidRPr="00211DAE" w:rsidRDefault="007B48DD" w:rsidP="00B179A8">
      <w:pPr>
        <w:pStyle w:val="b1af"/>
      </w:pPr>
      <w:r w:rsidRPr="00211DAE">
        <w:t>Siden brukeren ikke kjenner kartet, må han eller hun utforske og gradvis lære hvilke rom som finnes. Men programmer</w:t>
      </w:r>
      <w:r w:rsidR="00F101D3">
        <w:t>er</w:t>
      </w:r>
      <w:r w:rsidRPr="00211DAE">
        <w:t>en kan ha god nytte av å lage et kart eller bilde. La oss for vårt eksempel tenke oss en verden som ser ut som under:</w:t>
      </w:r>
    </w:p>
    <w:p w14:paraId="380CD46B" w14:textId="674CA954" w:rsidR="00004B1A" w:rsidRDefault="00004B1A" w:rsidP="00004B1A">
      <w:pPr>
        <w:pStyle w:val="komm1aff"/>
      </w:pPr>
      <w:r>
        <w:t xml:space="preserve">[[figur </w:t>
      </w:r>
      <w:r>
        <w:fldChar w:fldCharType="begin"/>
      </w:r>
      <w:r>
        <w:instrText xml:space="preserve"> seq fig </w:instrText>
      </w:r>
      <w:r>
        <w:fldChar w:fldCharType="separate"/>
      </w:r>
      <w:r>
        <w:rPr>
          <w:noProof/>
        </w:rPr>
        <w:t>63</w:t>
      </w:r>
      <w:r>
        <w:fldChar w:fldCharType="end"/>
      </w:r>
      <w:r>
        <w:t>]]</w:t>
      </w:r>
    </w:p>
    <w:p w14:paraId="0462189B" w14:textId="77777777" w:rsidR="00291DB3" w:rsidRDefault="007B48DD" w:rsidP="00083F79">
      <w:pPr>
        <w:pStyle w:val="fig1aff"/>
      </w:pPr>
      <w:r>
        <w:rPr>
          <w:noProof/>
          <w:lang w:eastAsia="nb-NO"/>
        </w:rPr>
        <w:lastRenderedPageBreak/>
        <w:drawing>
          <wp:inline distT="0" distB="0" distL="0" distR="0" wp14:anchorId="324772F5" wp14:editId="7A11FA3E">
            <wp:extent cx="5334000" cy="3592457"/>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kap_meta/rom.png"/>
                    <pic:cNvPicPr>
                      <a:picLocks noChangeAspect="1" noChangeArrowheads="1"/>
                    </pic:cNvPicPr>
                  </pic:nvPicPr>
                  <pic:blipFill>
                    <a:blip r:embed="rId73"/>
                    <a:stretch>
                      <a:fillRect/>
                    </a:stretch>
                  </pic:blipFill>
                  <pic:spPr bwMode="auto">
                    <a:xfrm>
                      <a:off x="0" y="0"/>
                      <a:ext cx="5334000" cy="3592457"/>
                    </a:xfrm>
                    <a:prstGeom prst="rect">
                      <a:avLst/>
                    </a:prstGeom>
                    <a:noFill/>
                    <a:ln w="9525">
                      <a:noFill/>
                      <a:headEnd/>
                      <a:tailEnd/>
                    </a:ln>
                  </pic:spPr>
                </pic:pic>
              </a:graphicData>
            </a:graphic>
          </wp:inline>
        </w:drawing>
      </w:r>
    </w:p>
    <w:p w14:paraId="4256AA81" w14:textId="134D2A40" w:rsidR="008D1F9E" w:rsidRDefault="007B48DD" w:rsidP="00083F79">
      <w:pPr>
        <w:pStyle w:val="b1aff"/>
      </w:pPr>
      <w:r w:rsidRPr="00211DAE">
        <w:t>Målet med spillet er å komme til rom F, og spilleren starter i rom A. Den raskeste løsningen av dette spillet blir da:</w:t>
      </w:r>
    </w:p>
    <w:p w14:paraId="11D7F98C" w14:textId="74C7BA79" w:rsidR="008D1F9E" w:rsidRDefault="00820476" w:rsidP="00820476">
      <w:pPr>
        <w:pStyle w:val="b1lff"/>
        <w:ind w:left="720" w:hanging="360"/>
      </w:pPr>
      <w:r>
        <w:t>1</w:t>
      </w:r>
      <w:r>
        <w:tab/>
      </w:r>
      <w:r w:rsidR="007B48DD" w:rsidRPr="00211DAE">
        <w:t>plukke opp rød nøkkel</w:t>
      </w:r>
    </w:p>
    <w:p w14:paraId="258D2BCE" w14:textId="35FAE248" w:rsidR="008D1F9E" w:rsidRDefault="00820476" w:rsidP="00820476">
      <w:pPr>
        <w:pStyle w:val="b1lf"/>
        <w:ind w:left="720" w:hanging="360"/>
      </w:pPr>
      <w:r>
        <w:t>2</w:t>
      </w:r>
      <w:r>
        <w:tab/>
      </w:r>
      <w:r w:rsidR="007B48DD" w:rsidRPr="00211DAE">
        <w:t>låse opp rød dør</w:t>
      </w:r>
    </w:p>
    <w:p w14:paraId="33D63D4D" w14:textId="5590FB05" w:rsidR="008D1F9E" w:rsidRDefault="00820476" w:rsidP="00820476">
      <w:pPr>
        <w:pStyle w:val="b1lf"/>
        <w:ind w:left="720" w:hanging="360"/>
      </w:pPr>
      <w:r>
        <w:t>3</w:t>
      </w:r>
      <w:r>
        <w:tab/>
      </w:r>
      <w:r w:rsidR="007B48DD" w:rsidRPr="00211DAE">
        <w:t>gå til B</w:t>
      </w:r>
    </w:p>
    <w:p w14:paraId="3CFA870B" w14:textId="1769EC0A" w:rsidR="008D1F9E" w:rsidRDefault="00820476" w:rsidP="00820476">
      <w:pPr>
        <w:pStyle w:val="b1lf"/>
        <w:ind w:left="720" w:hanging="360"/>
      </w:pPr>
      <w:r>
        <w:t>4</w:t>
      </w:r>
      <w:r>
        <w:tab/>
      </w:r>
      <w:r w:rsidR="007B48DD" w:rsidRPr="00211DAE">
        <w:t>plukke opp grønn nøkkel</w:t>
      </w:r>
    </w:p>
    <w:p w14:paraId="721B8331" w14:textId="61A1CE08" w:rsidR="008D1F9E" w:rsidRDefault="00820476" w:rsidP="00820476">
      <w:pPr>
        <w:pStyle w:val="b1lf"/>
        <w:ind w:left="720" w:hanging="360"/>
      </w:pPr>
      <w:r>
        <w:t>5</w:t>
      </w:r>
      <w:r>
        <w:tab/>
      </w:r>
      <w:r w:rsidR="007B48DD" w:rsidRPr="00211DAE">
        <w:t>gå til A</w:t>
      </w:r>
    </w:p>
    <w:p w14:paraId="2484D29B" w14:textId="26994967" w:rsidR="008D1F9E" w:rsidRDefault="00820476" w:rsidP="00820476">
      <w:pPr>
        <w:pStyle w:val="b1lf"/>
        <w:ind w:left="720" w:hanging="360"/>
      </w:pPr>
      <w:r>
        <w:t>6</w:t>
      </w:r>
      <w:r>
        <w:tab/>
      </w:r>
      <w:r w:rsidR="007B48DD" w:rsidRPr="00211DAE">
        <w:t>låse opp grønn dør</w:t>
      </w:r>
    </w:p>
    <w:p w14:paraId="16905C0D" w14:textId="16A3D7C4" w:rsidR="008D1F9E" w:rsidRDefault="00820476" w:rsidP="00820476">
      <w:pPr>
        <w:pStyle w:val="b1lf"/>
        <w:ind w:left="720" w:hanging="360"/>
      </w:pPr>
      <w:r>
        <w:t>7</w:t>
      </w:r>
      <w:r>
        <w:tab/>
      </w:r>
      <w:r w:rsidR="007B48DD" w:rsidRPr="00211DAE">
        <w:t>gå til D</w:t>
      </w:r>
    </w:p>
    <w:p w14:paraId="3B282D19" w14:textId="1C9B8E03" w:rsidR="008D1F9E" w:rsidRDefault="00820476" w:rsidP="00820476">
      <w:pPr>
        <w:pStyle w:val="b1lf"/>
        <w:ind w:left="720" w:hanging="360"/>
      </w:pPr>
      <w:r>
        <w:t>8</w:t>
      </w:r>
      <w:r>
        <w:tab/>
      </w:r>
      <w:r w:rsidR="007B48DD" w:rsidRPr="00211DAE">
        <w:t>plukke opp blå nøkkel</w:t>
      </w:r>
    </w:p>
    <w:p w14:paraId="0F56F1C6" w14:textId="4F3AC4C5" w:rsidR="008D1F9E" w:rsidRDefault="00820476" w:rsidP="00820476">
      <w:pPr>
        <w:pStyle w:val="b1lf"/>
        <w:ind w:left="720" w:hanging="360"/>
      </w:pPr>
      <w:r>
        <w:t>9</w:t>
      </w:r>
      <w:r>
        <w:tab/>
      </w:r>
      <w:r w:rsidR="007B48DD" w:rsidRPr="00211DAE">
        <w:t>gå til A</w:t>
      </w:r>
    </w:p>
    <w:p w14:paraId="1585FCAB" w14:textId="4DFF1E50" w:rsidR="008D1F9E" w:rsidRDefault="00820476" w:rsidP="00820476">
      <w:pPr>
        <w:pStyle w:val="b1lf"/>
        <w:ind w:left="720" w:hanging="360"/>
      </w:pPr>
      <w:r>
        <w:t>10</w:t>
      </w:r>
      <w:r>
        <w:tab/>
      </w:r>
      <w:r w:rsidR="007B48DD" w:rsidRPr="00211DAE">
        <w:t>gå til B</w:t>
      </w:r>
    </w:p>
    <w:p w14:paraId="503AE764" w14:textId="35606493" w:rsidR="008D1F9E" w:rsidRDefault="00820476" w:rsidP="00820476">
      <w:pPr>
        <w:pStyle w:val="b1lf"/>
        <w:ind w:left="720" w:hanging="360"/>
      </w:pPr>
      <w:r>
        <w:t>11</w:t>
      </w:r>
      <w:r>
        <w:tab/>
      </w:r>
      <w:r w:rsidR="007B48DD" w:rsidRPr="00211DAE">
        <w:t>låse opp blå dør</w:t>
      </w:r>
    </w:p>
    <w:p w14:paraId="7ECBB4CD" w14:textId="24ADAA06" w:rsidR="008D1F9E" w:rsidRDefault="00820476" w:rsidP="00820476">
      <w:pPr>
        <w:pStyle w:val="b1lf"/>
        <w:ind w:left="720" w:hanging="360"/>
      </w:pPr>
      <w:r>
        <w:t>12</w:t>
      </w:r>
      <w:r>
        <w:tab/>
      </w:r>
      <w:r w:rsidR="007B48DD" w:rsidRPr="00211DAE">
        <w:t>gå til E</w:t>
      </w:r>
    </w:p>
    <w:p w14:paraId="67E415A1" w14:textId="3E6786DD" w:rsidR="008D1F9E" w:rsidRDefault="00820476" w:rsidP="00820476">
      <w:pPr>
        <w:pStyle w:val="b1lf"/>
        <w:ind w:left="720" w:hanging="360"/>
      </w:pPr>
      <w:r>
        <w:t>13</w:t>
      </w:r>
      <w:r>
        <w:tab/>
      </w:r>
      <w:r w:rsidR="007B48DD" w:rsidRPr="00211DAE">
        <w:t>plukke opp grå nøkkel</w:t>
      </w:r>
    </w:p>
    <w:p w14:paraId="341EB6C1" w14:textId="3ECC4B0A" w:rsidR="008D1F9E" w:rsidRDefault="00820476" w:rsidP="00820476">
      <w:pPr>
        <w:pStyle w:val="b1lf"/>
        <w:ind w:left="720" w:hanging="360"/>
      </w:pPr>
      <w:r>
        <w:t>14</w:t>
      </w:r>
      <w:r>
        <w:tab/>
      </w:r>
      <w:r w:rsidR="007B48DD" w:rsidRPr="00211DAE">
        <w:t>gå til B</w:t>
      </w:r>
    </w:p>
    <w:p w14:paraId="1955C7DB" w14:textId="331EC730" w:rsidR="008D1F9E" w:rsidRDefault="00820476" w:rsidP="00820476">
      <w:pPr>
        <w:pStyle w:val="b1lf"/>
        <w:ind w:left="720" w:hanging="360"/>
      </w:pPr>
      <w:r>
        <w:t>15</w:t>
      </w:r>
      <w:r>
        <w:tab/>
      </w:r>
      <w:r w:rsidR="007B48DD" w:rsidRPr="00211DAE">
        <w:t>låse opp grå dør</w:t>
      </w:r>
    </w:p>
    <w:p w14:paraId="0AE0E9D0" w14:textId="578F64E7" w:rsidR="008D1F9E" w:rsidRDefault="00820476" w:rsidP="00820476">
      <w:pPr>
        <w:pStyle w:val="b1lf"/>
        <w:ind w:left="720" w:hanging="360"/>
      </w:pPr>
      <w:r>
        <w:t>16</w:t>
      </w:r>
      <w:r>
        <w:tab/>
      </w:r>
      <w:r w:rsidR="007B48DD" w:rsidRPr="00211DAE">
        <w:t>gå til C</w:t>
      </w:r>
    </w:p>
    <w:p w14:paraId="71768E73" w14:textId="1BE91320" w:rsidR="008D1F9E" w:rsidRDefault="00820476" w:rsidP="00820476">
      <w:pPr>
        <w:pStyle w:val="b1lf"/>
        <w:ind w:left="720" w:hanging="360"/>
      </w:pPr>
      <w:r>
        <w:t>17</w:t>
      </w:r>
      <w:r>
        <w:tab/>
      </w:r>
      <w:r w:rsidR="007B48DD" w:rsidRPr="00211DAE">
        <w:t>plukke opp hvit nøkkel</w:t>
      </w:r>
    </w:p>
    <w:p w14:paraId="6C43D353" w14:textId="66BA80B8" w:rsidR="008D1F9E" w:rsidRDefault="00820476" w:rsidP="00820476">
      <w:pPr>
        <w:pStyle w:val="b1lf"/>
        <w:ind w:left="720" w:hanging="360"/>
      </w:pPr>
      <w:r>
        <w:t>18</w:t>
      </w:r>
      <w:r>
        <w:tab/>
      </w:r>
      <w:r w:rsidR="007B48DD" w:rsidRPr="00211DAE">
        <w:t>gå til B</w:t>
      </w:r>
    </w:p>
    <w:p w14:paraId="010F199B" w14:textId="64E956F9" w:rsidR="008D1F9E" w:rsidRDefault="00820476" w:rsidP="00820476">
      <w:pPr>
        <w:pStyle w:val="b1lf"/>
        <w:ind w:left="720" w:hanging="360"/>
      </w:pPr>
      <w:r>
        <w:t>19</w:t>
      </w:r>
      <w:r>
        <w:tab/>
      </w:r>
      <w:r w:rsidR="007B48DD" w:rsidRPr="00211DAE">
        <w:t>gå til E</w:t>
      </w:r>
    </w:p>
    <w:p w14:paraId="3B560BED" w14:textId="4930819E" w:rsidR="008D1F9E" w:rsidRDefault="00820476" w:rsidP="00820476">
      <w:pPr>
        <w:pStyle w:val="b1lf"/>
        <w:ind w:left="720" w:hanging="360"/>
      </w:pPr>
      <w:r>
        <w:t>20</w:t>
      </w:r>
      <w:r>
        <w:tab/>
      </w:r>
      <w:r w:rsidR="007B48DD" w:rsidRPr="00211DAE">
        <w:t>låse opp hvit dør</w:t>
      </w:r>
    </w:p>
    <w:p w14:paraId="6F145AEA" w14:textId="13B95CF9" w:rsidR="008D1F9E" w:rsidRDefault="00820476" w:rsidP="00820476">
      <w:pPr>
        <w:pStyle w:val="b1lf"/>
        <w:ind w:left="720" w:hanging="360"/>
      </w:pPr>
      <w:r>
        <w:lastRenderedPageBreak/>
        <w:t>21</w:t>
      </w:r>
      <w:r>
        <w:tab/>
      </w:r>
      <w:r w:rsidR="007B48DD" w:rsidRPr="00211DAE">
        <w:t>gå til F</w:t>
      </w:r>
    </w:p>
    <w:p w14:paraId="7AF0A3D0" w14:textId="7A7FCBC6" w:rsidR="00291DB3" w:rsidRPr="00211DAE" w:rsidRDefault="00820476" w:rsidP="00820476">
      <w:pPr>
        <w:pStyle w:val="b1lf"/>
        <w:ind w:left="720" w:hanging="360"/>
      </w:pPr>
      <w:r w:rsidRPr="00211DAE">
        <w:t>22</w:t>
      </w:r>
      <w:r w:rsidRPr="00211DAE">
        <w:tab/>
      </w:r>
      <w:r w:rsidR="007B48DD" w:rsidRPr="00211DAE">
        <w:t>ferdig!</w:t>
      </w:r>
    </w:p>
    <w:p w14:paraId="7CC95679" w14:textId="77777777" w:rsidR="00291DB3" w:rsidRPr="00211DAE" w:rsidRDefault="007B48DD" w:rsidP="00903237">
      <w:pPr>
        <w:pStyle w:val="b1aff"/>
      </w:pPr>
      <w:r w:rsidRPr="00211DAE">
        <w:t>Selve informasjonen om rom, dører og nøkler er det lurt å ha i metadata. Det kan for eksempel se slik ut:</w:t>
      </w:r>
    </w:p>
    <w:p w14:paraId="53076029" w14:textId="77777777" w:rsidR="00291DB3" w:rsidRPr="00017038" w:rsidRDefault="007B48DD" w:rsidP="00A962EC">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846" w:author="Terje Kolderup" w:date="2020-01-29T10:02:00Z">
            <w:rPr>
              <w:rStyle w:val="LS2CSS-property"/>
              <w:lang w:val="nb-NO"/>
            </w:rPr>
          </w:rPrChange>
        </w:rPr>
        <w:t>rom</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rød nøkkel</w:t>
      </w:r>
      <w:r w:rsidRPr="00017038">
        <w:rPr>
          <w:rFonts w:ascii="Consolas" w:hAnsi="Consolas"/>
          <w:lang w:val="nb-NO"/>
        </w:rPr>
        <w:t xml:space="preserve">'], </w:t>
      </w:r>
      <w:r w:rsidRPr="00644F10">
        <w:rPr>
          <w:rStyle w:val="LS2Attribute"/>
          <w:lang w:val="nb-NO"/>
        </w:rPr>
        <w:t>start</w:t>
      </w:r>
      <w:r w:rsidRPr="00017038">
        <w:rPr>
          <w:rFonts w:ascii="Consolas" w:hAnsi="Consolas"/>
          <w:lang w:val="nb-NO"/>
        </w:rPr>
        <w:t xml:space="preserve">: </w:t>
      </w:r>
      <w:r w:rsidRPr="00644F10">
        <w:rPr>
          <w:rStyle w:val="LS2Keyword"/>
          <w:lang w:val="nb-NO"/>
        </w:rPr>
        <w:t>true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grønn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C</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hvit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D</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blå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grå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F</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xml:space="preserve">: [], </w:t>
      </w:r>
      <w:r w:rsidRPr="00644F10">
        <w:rPr>
          <w:rStyle w:val="LS2Attribute"/>
          <w:lang w:val="nb-NO"/>
        </w:rPr>
        <w:t>vunnet</w:t>
      </w:r>
      <w:r w:rsidRPr="00017038">
        <w:rPr>
          <w:rFonts w:ascii="Consolas" w:hAnsi="Consolas"/>
          <w:lang w:val="nb-NO"/>
        </w:rPr>
        <w:t xml:space="preserve">: </w:t>
      </w:r>
      <w:r w:rsidRPr="00644F10">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644F10">
        <w:rPr>
          <w:rStyle w:val="LS2Attribute"/>
          <w:lang w:val="nb-NO"/>
        </w:rPr>
        <w:t>dører</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A</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B</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rød</w:t>
      </w:r>
      <w:r w:rsidRPr="00017038">
        <w:rPr>
          <w:rFonts w:ascii="Consolas" w:hAnsi="Consolas"/>
          <w:lang w:val="nb-NO"/>
        </w:rPr>
        <w:t xml:space="preserve">', </w:t>
      </w:r>
      <w:r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A</w:t>
      </w:r>
      <w:r w:rsidRPr="00017038">
        <w:rPr>
          <w:rFonts w:ascii="Consolas" w:hAnsi="Consolas"/>
          <w:lang w:val="nb-NO"/>
        </w:rPr>
        <w:t>: '</w:t>
      </w:r>
      <w:r w:rsidRPr="00211DAE">
        <w:rPr>
          <w:rStyle w:val="LS2String"/>
          <w:lang w:val="nb-NO"/>
        </w:rPr>
        <w:t>D</w:t>
      </w:r>
      <w:r w:rsidRPr="00017038">
        <w:rPr>
          <w:rFonts w:ascii="Consolas" w:hAnsi="Consolas"/>
          <w:lang w:val="nb-NO"/>
        </w:rPr>
        <w:t xml:space="preserve">', </w:t>
      </w:r>
      <w:r w:rsidRPr="00644F10">
        <w:rPr>
          <w:rStyle w:val="LS2Attribute"/>
          <w:lang w:val="nb-NO"/>
        </w:rPr>
        <w:t>D</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grønn</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B</w:t>
      </w:r>
      <w:r w:rsidRPr="00017038">
        <w:rPr>
          <w:rFonts w:ascii="Consolas" w:hAnsi="Consolas"/>
          <w:lang w:val="nb-NO"/>
        </w:rPr>
        <w:t>: '</w:t>
      </w:r>
      <w:r w:rsidRPr="00211DAE">
        <w:rPr>
          <w:rStyle w:val="LS2String"/>
          <w:lang w:val="nb-NO"/>
        </w:rPr>
        <w:t>C</w:t>
      </w:r>
      <w:r w:rsidRPr="00017038">
        <w:rPr>
          <w:rFonts w:ascii="Consolas" w:hAnsi="Consolas"/>
          <w:lang w:val="nb-NO"/>
        </w:rPr>
        <w:t xml:space="preserve">', </w:t>
      </w:r>
      <w:r w:rsidRPr="00644F10">
        <w:rPr>
          <w:rStyle w:val="LS2Attribute"/>
          <w:lang w:val="nb-NO"/>
        </w:rPr>
        <w:t>C</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grå</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B</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E</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blå</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E</w:t>
      </w:r>
      <w:r w:rsidRPr="00017038">
        <w:rPr>
          <w:rFonts w:ascii="Consolas" w:hAnsi="Consolas"/>
          <w:lang w:val="nb-NO"/>
        </w:rPr>
        <w:t>: '</w:t>
      </w:r>
      <w:r w:rsidRPr="00211DAE">
        <w:rPr>
          <w:rStyle w:val="LS2String"/>
          <w:lang w:val="nb-NO"/>
        </w:rPr>
        <w:t>F</w:t>
      </w:r>
      <w:r w:rsidRPr="00017038">
        <w:rPr>
          <w:rFonts w:ascii="Consolas" w:hAnsi="Consolas"/>
          <w:lang w:val="nb-NO"/>
        </w:rPr>
        <w:t xml:space="preserve">', </w:t>
      </w:r>
      <w:r w:rsidRPr="00644F10">
        <w:rPr>
          <w:rStyle w:val="LS2Attribute"/>
          <w:lang w:val="nb-NO"/>
        </w:rPr>
        <w:t>F</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hvit</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5D00D6A4" w14:textId="7553AEB3" w:rsidR="00291DB3" w:rsidRPr="00211DAE" w:rsidRDefault="007B48DD" w:rsidP="00A962EC">
      <w:pPr>
        <w:pStyle w:val="b1aff"/>
      </w:pPr>
      <w:r w:rsidRPr="00211DAE">
        <w:t>Her er det ikke tatt med noen beskrivelse, men det kan legges til som et ekstra felt for hvert rom-objekt. Beskrivelsen er viktig for spillopplevelsen</w:t>
      </w:r>
      <w:r w:rsidR="00ED5E2D">
        <w:t xml:space="preserve"> – </w:t>
      </w:r>
      <w:r w:rsidRPr="00211DAE">
        <w:t xml:space="preserve">den gjør at </w:t>
      </w:r>
      <w:r w:rsidR="002F7367">
        <w:t>vi</w:t>
      </w:r>
      <w:r w:rsidR="002F7367" w:rsidRPr="00211DAE">
        <w:t xml:space="preserve"> </w:t>
      </w:r>
      <w:r w:rsidRPr="00211DAE">
        <w:t xml:space="preserve">kan sy </w:t>
      </w:r>
      <w:r w:rsidR="002F7367" w:rsidRPr="00211DAE">
        <w:t xml:space="preserve">sammen </w:t>
      </w:r>
      <w:r w:rsidRPr="00211DAE">
        <w:t xml:space="preserve">spillet </w:t>
      </w:r>
      <w:r w:rsidR="00DB6112">
        <w:t>med</w:t>
      </w:r>
      <w:r w:rsidRPr="00211DAE">
        <w:t xml:space="preserve"> en historie.</w:t>
      </w:r>
    </w:p>
    <w:p w14:paraId="043731F1" w14:textId="26620137" w:rsidR="00291DB3" w:rsidRPr="00211DAE" w:rsidRDefault="007B48DD" w:rsidP="00B179A8">
      <w:pPr>
        <w:pStyle w:val="b1af"/>
      </w:pPr>
      <w:r w:rsidRPr="00211DAE">
        <w:t xml:space="preserve">Programmet kan jobbe videre med disse objektene. For eksempel kan </w:t>
      </w:r>
      <w:r w:rsidR="002F7367">
        <w:t>vi</w:t>
      </w:r>
      <w:r w:rsidR="002F7367" w:rsidRPr="00211DAE">
        <w:t xml:space="preserve"> </w:t>
      </w:r>
      <w:r w:rsidRPr="00211DAE">
        <w:t>legge til et felt på dør-objektene som sier om døren er åpen. Hvis feltet ikke er der, betyr det at døren er stengt.</w:t>
      </w:r>
    </w:p>
    <w:p w14:paraId="54838E4A" w14:textId="4C3518E6" w:rsidR="00291DB3" w:rsidRPr="00211DAE" w:rsidRDefault="007B48DD" w:rsidP="00B179A8">
      <w:pPr>
        <w:pStyle w:val="b1af"/>
      </w:pPr>
      <w:r w:rsidRPr="00211DAE">
        <w:t xml:space="preserve">Rom A har et felt </w:t>
      </w:r>
      <w:r w:rsidRPr="00CE4C70">
        <w:rPr>
          <w:rStyle w:val="LS2CodeBodytext"/>
        </w:rPr>
        <w:t>start: true</w:t>
      </w:r>
      <w:r w:rsidRPr="00211DAE">
        <w:t xml:space="preserve">. Dette markerer hvilket rom spilleren starter i. Selvsagt kunne vi hardkodet dette i selve koden, men dette er jo nettopp poenget med metadata på nytt. Ved å ha det her kan vi lett lage nye brett </w:t>
      </w:r>
      <w:r w:rsidR="002F7367">
        <w:t>der</w:t>
      </w:r>
      <w:r w:rsidR="002F7367" w:rsidRPr="00211DAE">
        <w:t xml:space="preserve"> </w:t>
      </w:r>
      <w:r w:rsidR="002F7367">
        <w:t>spilleren</w:t>
      </w:r>
      <w:r w:rsidR="002F7367" w:rsidRPr="00211DAE">
        <w:t xml:space="preserve"> </w:t>
      </w:r>
      <w:r w:rsidRPr="00211DAE">
        <w:t xml:space="preserve">starter i andre rom enn A. Tilsvarende har rom F et felt </w:t>
      </w:r>
      <w:r w:rsidRPr="00CE4C70">
        <w:rPr>
          <w:rStyle w:val="LS2CodeBodytext"/>
        </w:rPr>
        <w:t>vunnet: true</w:t>
      </w:r>
      <w:r w:rsidRPr="00211DAE">
        <w:t xml:space="preserve"> som fungerer på samme måte. Dette markerer hvilket rom man skal komme til for å vinne spillet.</w:t>
      </w:r>
    </w:p>
    <w:p w14:paraId="55F69F5F" w14:textId="68042B46" w:rsidR="00291DB3" w:rsidRPr="00211DAE" w:rsidRDefault="007B48DD" w:rsidP="00B179A8">
      <w:pPr>
        <w:pStyle w:val="b1af"/>
      </w:pPr>
      <w:r w:rsidRPr="00211DAE">
        <w:t>Vi bruker Vue og lager et enkelt brukergrensesnitt som viser</w:t>
      </w:r>
      <w:r w:rsidR="00ED5E2D">
        <w:t xml:space="preserve"> </w:t>
      </w:r>
      <w:r w:rsidRPr="00211DAE">
        <w:t>hvilket rom du er i</w:t>
      </w:r>
      <w:r w:rsidR="00DB6112">
        <w:t>,</w:t>
      </w:r>
      <w:r w:rsidR="00ED5E2D">
        <w:t xml:space="preserve"> </w:t>
      </w:r>
      <w:r w:rsidRPr="00211DAE">
        <w:t>hva som er i rommet</w:t>
      </w:r>
      <w:r w:rsidR="00110676">
        <w:t>, og om det er mulighet for å plukke det opp</w:t>
      </w:r>
      <w:r w:rsidR="00DB6112">
        <w:t xml:space="preserve">, </w:t>
      </w:r>
      <w:r w:rsidRPr="00211DAE">
        <w:t>hva du har</w:t>
      </w:r>
      <w:r w:rsidR="00DB6112">
        <w:t>,</w:t>
      </w:r>
      <w:r w:rsidR="00ED5E2D">
        <w:t xml:space="preserve"> </w:t>
      </w:r>
      <w:r w:rsidRPr="00211DAE">
        <w:t>hvilke dører som er i rommet</w:t>
      </w:r>
      <w:r w:rsidR="00110676">
        <w:t>, og om det er mulighet for å</w:t>
      </w:r>
      <w:r w:rsidRPr="00211DAE">
        <w:t xml:space="preserve"> låse</w:t>
      </w:r>
      <w:r w:rsidR="00110676">
        <w:t xml:space="preserve"> dem</w:t>
      </w:r>
      <w:r w:rsidRPr="00211DAE">
        <w:t xml:space="preserve"> opp og gå gjennom</w:t>
      </w:r>
      <w:r w:rsidR="00110676">
        <w:t xml:space="preserve"> dem</w:t>
      </w:r>
      <w:r w:rsidR="00DB6112">
        <w:t>.</w:t>
      </w:r>
    </w:p>
    <w:p w14:paraId="714CEE54" w14:textId="77777777" w:rsidR="00291DB3" w:rsidRPr="00017038" w:rsidRDefault="007B48DD" w:rsidP="00A962EC">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"game"</w:t>
      </w:r>
      <w:r w:rsidRPr="00211DAE">
        <w:rPr>
          <w:rStyle w:val="LS2Tag"/>
          <w:lang w:val="nb-NO"/>
        </w:rPr>
        <w:t>&gt;</w:t>
      </w:r>
      <w:r w:rsidRPr="00017038">
        <w:rPr>
          <w:rFonts w:ascii="Consolas" w:hAnsi="Consolas"/>
          <w:lang w:val="nb-NO"/>
        </w:rPr>
        <w:br/>
        <w:t xml:space="preserve">    </w:t>
      </w:r>
      <w:r w:rsidRPr="00211DAE">
        <w:rPr>
          <w:rStyle w:val="LS2Tag"/>
          <w:lang w:val="nb-NO"/>
        </w:rPr>
        <w:t>&lt;h3</w:t>
      </w:r>
      <w:r w:rsidRPr="00211DAE">
        <w:rPr>
          <w:rStyle w:val="LS2Attribute"/>
          <w:lang w:val="nb-NO"/>
        </w:rPr>
        <w:t xml:space="preserve"> v-if=</w:t>
      </w:r>
      <w:r w:rsidRPr="00211DAE">
        <w:rPr>
          <w:rStyle w:val="LS2String"/>
          <w:lang w:val="nb-NO"/>
        </w:rPr>
        <w:t>"spiller.rom.vunnet"</w:t>
      </w:r>
      <w:r w:rsidRPr="00211DAE">
        <w:rPr>
          <w:rStyle w:val="LS2Tag"/>
          <w:lang w:val="nb-NO"/>
        </w:rPr>
        <w:t>&gt;</w:t>
      </w:r>
      <w:r w:rsidR="0031343F">
        <w:rPr>
          <w:rStyle w:val="LS2Tag"/>
          <w:lang w:val="nb-NO"/>
        </w:rPr>
        <w:br/>
        <w:t xml:space="preserve">        </w:t>
      </w:r>
      <w:r w:rsidRPr="00017038">
        <w:rPr>
          <w:rFonts w:ascii="Consolas" w:hAnsi="Consolas"/>
          <w:lang w:val="nb-NO"/>
        </w:rPr>
        <w:t>Gratulerer - du har fullført spillet! :-)</w:t>
      </w:r>
      <w:r w:rsidR="0031343F" w:rsidRPr="00017038">
        <w:rPr>
          <w:rFonts w:ascii="Consolas" w:hAnsi="Consolas"/>
          <w:lang w:val="nb-NO"/>
        </w:rPr>
        <w:br/>
        <w:t xml:space="preserve">    </w:t>
      </w:r>
      <w:r w:rsidRPr="00211DAE">
        <w:rPr>
          <w:rStyle w:val="LS2Tag"/>
          <w:lang w:val="nb-NO"/>
        </w:rPr>
        <w:t>&lt;/h3&gt;</w:t>
      </w:r>
      <w:r w:rsidRPr="00017038">
        <w:rPr>
          <w:rFonts w:ascii="Consolas" w:hAnsi="Consolas"/>
          <w:lang w:val="nb-NO"/>
        </w:rPr>
        <w:br/>
        <w:t xml:space="preserve">    </w:t>
      </w:r>
      <w:r w:rsidRPr="00211DAE">
        <w:rPr>
          <w:rStyle w:val="LS2Tag"/>
          <w:lang w:val="nb-NO"/>
        </w:rPr>
        <w:t>&lt;h3</w:t>
      </w:r>
      <w:r w:rsidRPr="00211DAE">
        <w:rPr>
          <w:rStyle w:val="LS2Attribute"/>
          <w:lang w:val="nb-NO"/>
        </w:rPr>
        <w:t xml:space="preserve"> v-else</w:t>
      </w:r>
      <w:r w:rsidRPr="00211DAE">
        <w:rPr>
          <w:rStyle w:val="LS2Tag"/>
          <w:lang w:val="nb-NO"/>
        </w:rPr>
        <w:t>&gt;</w:t>
      </w:r>
      <w:r w:rsidRPr="00017038">
        <w:rPr>
          <w:rFonts w:ascii="Consolas" w:hAnsi="Consolas"/>
          <w:lang w:val="nb-NO"/>
        </w:rPr>
        <w:t>Du er i rom {{spiller.rom.navn}}</w:t>
      </w:r>
      <w:r w:rsidRPr="00211DAE">
        <w:rPr>
          <w:rStyle w:val="LS2Tag"/>
          <w:lang w:val="nb-NO"/>
        </w:rPr>
        <w:t>&lt;/h3&gt;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t xml:space="preserve">        I rommet ser du:</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v-if=</w:t>
      </w:r>
      <w:r w:rsidRPr="00211DAE">
        <w:rPr>
          <w:rStyle w:val="LS2String"/>
          <w:lang w:val="nb-NO"/>
        </w:rPr>
        <w:t>"spiller.rom.innhold.length == 0"</w:t>
      </w:r>
      <w:r w:rsidRPr="00211DAE">
        <w:rPr>
          <w:rStyle w:val="LS2Tag"/>
          <w:lang w:val="nb-NO"/>
        </w:rPr>
        <w:t>&gt;</w:t>
      </w:r>
      <w:r w:rsidRPr="00017038">
        <w:rPr>
          <w:rFonts w:ascii="Consolas" w:hAnsi="Consolas"/>
          <w:lang w:val="nb-NO"/>
        </w:rPr>
        <w:br/>
        <w:t xml:space="preserve">            </w:t>
      </w:r>
      <w:r w:rsidRPr="00211DAE">
        <w:rPr>
          <w:rStyle w:val="LS2Tag"/>
          <w:lang w:val="nb-NO"/>
        </w:rPr>
        <w:t>&lt;i&gt;</w:t>
      </w:r>
      <w:r w:rsidRPr="00017038">
        <w:rPr>
          <w:rFonts w:ascii="Consolas" w:hAnsi="Consolas"/>
          <w:lang w:val="nb-NO"/>
        </w:rPr>
        <w:t>ingenting</w:t>
      </w:r>
      <w:r w:rsidRPr="00211DAE">
        <w:rPr>
          <w:rStyle w:val="LS2Tag"/>
          <w:lang w:val="nb-NO"/>
        </w:rPr>
        <w:t>&lt;/i&gt;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v-else</w:t>
      </w:r>
      <w:r w:rsidRPr="00211DAE">
        <w:rPr>
          <w:rStyle w:val="LS2Tag"/>
          <w:lang w:val="nb-NO"/>
        </w:rPr>
        <w:t>&gt;</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"ting in spiller.rom.innhold"</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0031343F">
        <w:rPr>
          <w:rStyle w:val="LS2Tag"/>
          <w:lang w:val="nb-NO"/>
        </w:rPr>
        <w:br/>
        <w:t xml:space="preserve">                   </w:t>
      </w:r>
      <w:r w:rsidR="0031343F" w:rsidRPr="00017038">
        <w:rPr>
          <w:rFonts w:ascii="Consolas" w:hAnsi="Consolas"/>
          <w:lang w:val="nb-NO"/>
        </w:rPr>
        <w:t xml:space="preserve"> </w:t>
      </w:r>
      <w:r w:rsidRPr="00017038">
        <w:rPr>
          <w:rFonts w:ascii="Consolas" w:hAnsi="Consolas"/>
          <w:lang w:val="nb-NO"/>
        </w:rPr>
        <w:t xml:space="preserve">{{ting}} </w:t>
      </w:r>
      <w:r w:rsidR="0031343F"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"plukkOpp(ting)"</w:t>
      </w:r>
      <w:r w:rsidRPr="00211DAE">
        <w:rPr>
          <w:rStyle w:val="LS2Tag"/>
          <w:lang w:val="nb-NO"/>
        </w:rPr>
        <w:t>&gt;</w:t>
      </w:r>
      <w:r w:rsidR="0031343F">
        <w:rPr>
          <w:rStyle w:val="LS2Tag"/>
          <w:lang w:val="nb-NO"/>
        </w:rPr>
        <w:br/>
        <w:t xml:space="preserve">                        </w:t>
      </w:r>
      <w:r w:rsidRPr="00017038">
        <w:rPr>
          <w:rFonts w:ascii="Consolas" w:hAnsi="Consolas"/>
          <w:lang w:val="nb-NO"/>
        </w:rPr>
        <w:t>Plukk opp</w:t>
      </w:r>
      <w:r w:rsidR="0031343F" w:rsidRPr="00017038">
        <w:rPr>
          <w:rFonts w:ascii="Consolas" w:hAnsi="Consolas"/>
          <w:lang w:val="nb-NO"/>
        </w:rPr>
        <w:br/>
        <w:t xml:space="preserve">                    </w:t>
      </w:r>
      <w:r w:rsidRPr="00211DAE">
        <w:rPr>
          <w:rStyle w:val="LS2Tag"/>
          <w:lang w:val="nb-NO"/>
        </w:rPr>
        <w:t>&lt;/button&gt;</w:t>
      </w:r>
      <w:r w:rsidR="0031343F">
        <w:rPr>
          <w:rStyle w:val="LS2Tag"/>
          <w:lang w:val="nb-NO"/>
        </w:rPr>
        <w:br/>
        <w:t xml:space="preserve">                </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&lt;/p&gt;&lt;p&gt;</w:t>
      </w:r>
      <w:r w:rsidRPr="00017038">
        <w:rPr>
          <w:rFonts w:ascii="Consolas" w:hAnsi="Consolas"/>
          <w:lang w:val="nb-NO"/>
        </w:rPr>
        <w:br/>
        <w:t xml:space="preserve">        Du har:</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v-if=</w:t>
      </w:r>
      <w:r w:rsidRPr="00211DAE">
        <w:rPr>
          <w:rStyle w:val="LS2String"/>
          <w:lang w:val="nb-NO"/>
        </w:rPr>
        <w:t>"spiller.har.length == 0"</w:t>
      </w:r>
      <w:r w:rsidRPr="00211DAE">
        <w:rPr>
          <w:rStyle w:val="LS2Tag"/>
          <w:lang w:val="nb-NO"/>
        </w:rPr>
        <w:t>&gt;</w:t>
      </w:r>
      <w:r w:rsidRPr="00017038">
        <w:rPr>
          <w:rFonts w:ascii="Consolas" w:hAnsi="Consolas"/>
          <w:lang w:val="nb-NO"/>
        </w:rPr>
        <w:br/>
        <w:t xml:space="preserve">            </w:t>
      </w:r>
      <w:r w:rsidRPr="00211DAE">
        <w:rPr>
          <w:rStyle w:val="LS2Tag"/>
          <w:lang w:val="nb-NO"/>
        </w:rPr>
        <w:t>&lt;i&gt;</w:t>
      </w:r>
      <w:r w:rsidRPr="00017038">
        <w:rPr>
          <w:rFonts w:ascii="Consolas" w:hAnsi="Consolas"/>
          <w:lang w:val="nb-NO"/>
        </w:rPr>
        <w:t>ingenting</w:t>
      </w:r>
      <w:r w:rsidRPr="00211DAE">
        <w:rPr>
          <w:rStyle w:val="LS2Tag"/>
          <w:lang w:val="nb-NO"/>
        </w:rPr>
        <w:t>&lt;/i&gt;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v-else</w:t>
      </w:r>
      <w:r w:rsidRPr="00211DAE">
        <w:rPr>
          <w:rStyle w:val="LS2Tag"/>
          <w:lang w:val="nb-NO"/>
        </w:rPr>
        <w:t>&gt;</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"ting in spiller.har"</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t>{{ting}}</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&lt;/p&gt;&lt;p&gt;</w:t>
      </w:r>
      <w:r w:rsidRPr="00017038">
        <w:rPr>
          <w:rFonts w:ascii="Consolas" w:hAnsi="Consolas"/>
          <w:lang w:val="nb-NO"/>
        </w:rPr>
        <w:br/>
        <w:t xml:space="preserve">        Dører:</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"(dør,i) in dørerHer"</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br/>
        <w:t xml:space="preserve">                {{dør.farge}} dør til rom {{dør.til}}</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v-if=</w:t>
      </w:r>
      <w:r w:rsidRPr="00211DAE">
        <w:rPr>
          <w:rStyle w:val="LS2String"/>
          <w:lang w:val="nb-NO"/>
        </w:rPr>
        <w:t>"dør.åpen"</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"gåTil(dør.til)"</w:t>
      </w:r>
      <w:r w:rsidRPr="00211DAE">
        <w:rPr>
          <w:rStyle w:val="LS2Tag"/>
          <w:lang w:val="nb-NO"/>
        </w:rPr>
        <w:t>&gt;</w:t>
      </w:r>
      <w:r w:rsidR="00A444B9" w:rsidRPr="00017038">
        <w:rPr>
          <w:rFonts w:ascii="Consolas" w:hAnsi="Consolas"/>
          <w:lang w:val="nb-NO"/>
        </w:rPr>
        <w:br/>
        <w:t xml:space="preserve">                    </w:t>
      </w:r>
      <w:r w:rsidRPr="00017038">
        <w:rPr>
          <w:rFonts w:ascii="Consolas" w:hAnsi="Consolas"/>
          <w:lang w:val="nb-NO"/>
        </w:rPr>
        <w:t>Gå gjennom</w:t>
      </w:r>
      <w:r w:rsidR="00A444B9" w:rsidRPr="00017038">
        <w:rPr>
          <w:rFonts w:ascii="Consolas" w:hAnsi="Consolas"/>
          <w:lang w:val="nb-NO"/>
        </w:rPr>
        <w:br/>
        <w:t xml:space="preserve">                </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v-else-if=</w:t>
      </w:r>
      <w:r w:rsidRPr="00211DAE">
        <w:rPr>
          <w:rStyle w:val="LS2String"/>
          <w:lang w:val="nb-NO"/>
        </w:rPr>
        <w:t>"kanÅpne(dør)"</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"låseOpp(dør.farge)"</w:t>
      </w:r>
      <w:r w:rsidRPr="00211DAE">
        <w:rPr>
          <w:rStyle w:val="LS2Tag"/>
          <w:lang w:val="nb-NO"/>
        </w:rPr>
        <w:t>&gt;</w:t>
      </w:r>
      <w:r w:rsidR="00CF5F53">
        <w:rPr>
          <w:rStyle w:val="LS2Tag"/>
          <w:lang w:val="nb-NO"/>
        </w:rPr>
        <w:br/>
        <w:t xml:space="preserve">                    </w:t>
      </w:r>
      <w:r w:rsidRPr="00017038">
        <w:rPr>
          <w:rFonts w:ascii="Consolas" w:hAnsi="Consolas"/>
          <w:lang w:val="nb-NO"/>
        </w:rPr>
        <w:t>Låse opp</w:t>
      </w:r>
      <w:r w:rsidR="00CF5F53" w:rsidRPr="00017038">
        <w:rPr>
          <w:rFonts w:ascii="Consolas" w:hAnsi="Consolas"/>
          <w:lang w:val="nb-NO"/>
        </w:rPr>
        <w:br/>
        <w:t xml:space="preserve">                </w:t>
      </w:r>
      <w:r w:rsidRPr="00211DAE">
        <w:rPr>
          <w:rStyle w:val="LS2Tag"/>
          <w:lang w:val="nb-NO"/>
        </w:rPr>
        <w:t>&lt;/button&gt;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r>
      <w:r w:rsidRPr="00211DAE">
        <w:rPr>
          <w:rStyle w:val="LS2Tag"/>
          <w:lang w:val="nb-NO"/>
        </w:rPr>
        <w:t>&lt;/div&gt;</w:t>
      </w:r>
    </w:p>
    <w:p w14:paraId="2F5FFF28" w14:textId="4E210AC8" w:rsidR="00291DB3" w:rsidRPr="00211DAE" w:rsidRDefault="007B48DD" w:rsidP="00A962EC">
      <w:pPr>
        <w:pStyle w:val="b1aff"/>
      </w:pPr>
      <w:r w:rsidRPr="00211DAE">
        <w:t>Med metadataene på plass blir selve spillogikken ganske enkel:</w:t>
      </w:r>
    </w:p>
    <w:p w14:paraId="10CC7814" w14:textId="77777777" w:rsidR="00291DB3" w:rsidRPr="00017038" w:rsidRDefault="007B48DD" w:rsidP="00A962EC">
      <w:pPr>
        <w:pStyle w:val="eks1aff"/>
        <w:rPr>
          <w:rFonts w:ascii="Consolas" w:hAnsi="Consolas"/>
          <w:lang w:val="nb-NO"/>
        </w:rPr>
      </w:pPr>
      <w:r w:rsidRPr="007A6D8D">
        <w:rPr>
          <w:rStyle w:val="LS2Keyword"/>
          <w:lang w:val="nb-NO"/>
        </w:rPr>
        <w:t>var</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7A6D8D">
        <w:rPr>
          <w:rStyle w:val="LS2Attribute"/>
          <w:lang w:val="nb-NO"/>
        </w:rPr>
        <w:t>el</w:t>
      </w:r>
      <w:r w:rsidRPr="00017038">
        <w:rPr>
          <w:rFonts w:ascii="Consolas" w:hAnsi="Consolas"/>
          <w:lang w:val="nb-NO"/>
        </w:rPr>
        <w:t>: '</w:t>
      </w:r>
      <w:r w:rsidRPr="00211DAE">
        <w:rPr>
          <w:rStyle w:val="LS2String"/>
          <w:lang w:val="nb-NO"/>
        </w:rPr>
        <w:t>#game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spiller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rom</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Attribute"/>
          <w:lang w:val="nb-NO"/>
        </w:rPr>
        <w:t>har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metadata</w:t>
      </w:r>
      <w:r w:rsidRPr="00017038">
        <w:rPr>
          <w:rFonts w:ascii="Consolas" w:hAnsi="Consolas"/>
          <w:lang w:val="nb-NO"/>
        </w:rPr>
        <w:t xml:space="preserve">: { </w:t>
      </w:r>
      <w:r w:rsidRPr="00211DAE">
        <w:rPr>
          <w:rStyle w:val="LS2Comment"/>
          <w:lang w:val="nb-NO"/>
        </w:rPr>
        <w:t>/* som vist over */</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computed</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2847" w:author="Terje Kolderup" w:date="2020-01-29T10:02:00Z">
            <w:rPr>
              <w:lang w:val="nb-NO"/>
            </w:rPr>
          </w:rPrChange>
        </w:rPr>
        <w:t>dørerHer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.spiller.rom.navn;</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.metadata.dører.filter(d </w:t>
      </w:r>
      <w:r w:rsidRPr="00211DAE">
        <w:rPr>
          <w:rStyle w:val="LS2Operator"/>
          <w:lang w:val="nb-NO"/>
        </w:rPr>
        <w:t>=&gt;</w:t>
      </w:r>
      <w:r w:rsidRPr="00017038">
        <w:rPr>
          <w:rFonts w:ascii="Consolas" w:hAnsi="Consolas"/>
          <w:lang w:val="nb-NO"/>
        </w:rPr>
        <w:t xml:space="preserve"> d.hasOwnProperty(rom))</w:t>
      </w:r>
      <w:r w:rsidRPr="00017038">
        <w:rPr>
          <w:rFonts w:ascii="Consolas" w:hAnsi="Consolas"/>
          <w:lang w:val="nb-NO"/>
        </w:rPr>
        <w:br/>
        <w:t xml:space="preserve">                .map(d </w:t>
      </w:r>
      <w:r w:rsidRPr="00211DAE">
        <w:rPr>
          <w:rStyle w:val="LS2Operator"/>
          <w:lang w:val="nb-NO"/>
        </w:rPr>
        <w:t>=&gt;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w:t>
      </w:r>
      <w:r w:rsidRPr="007A6D8D">
        <w:rPr>
          <w:rStyle w:val="LS2Attribute"/>
          <w:lang w:val="nb-NO"/>
        </w:rPr>
        <w:t>farge</w:t>
      </w:r>
      <w:r w:rsidRPr="00017038">
        <w:rPr>
          <w:rFonts w:ascii="Consolas" w:hAnsi="Consolas"/>
          <w:lang w:val="nb-NO"/>
        </w:rPr>
        <w:t xml:space="preserve">: d.farge, </w:t>
      </w:r>
      <w:r w:rsidRPr="007A6D8D">
        <w:rPr>
          <w:rStyle w:val="LS2Attribute"/>
          <w:lang w:val="nb-NO"/>
        </w:rPr>
        <w:t>til</w:t>
      </w:r>
      <w:r w:rsidRPr="00017038">
        <w:rPr>
          <w:rFonts w:ascii="Consolas" w:hAnsi="Consolas"/>
          <w:lang w:val="nb-NO"/>
        </w:rPr>
        <w:t>: d[rom], å</w:t>
      </w:r>
      <w:r w:rsidRPr="007A6D8D">
        <w:rPr>
          <w:rStyle w:val="LS2Attribute"/>
          <w:lang w:val="nb-NO"/>
        </w:rPr>
        <w:t>pen</w:t>
      </w:r>
      <w:r w:rsidRPr="00017038">
        <w:rPr>
          <w:rFonts w:ascii="Consolas" w:hAnsi="Consolas"/>
          <w:lang w:val="nb-NO"/>
        </w:rPr>
        <w:t>: d.åpen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48" w:author="Terje Kolderup" w:date="2020-01-29T10:02: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.metadata.rom.filter(r </w:t>
      </w:r>
      <w:r w:rsidRPr="00211DAE">
        <w:rPr>
          <w:rStyle w:val="LS2Operator"/>
          <w:lang w:val="nb-NO"/>
        </w:rPr>
        <w:t>=&gt;</w:t>
      </w:r>
      <w:r w:rsidRPr="00017038">
        <w:rPr>
          <w:rFonts w:ascii="Consolas" w:hAnsi="Consolas"/>
          <w:lang w:val="nb-NO"/>
        </w:rPr>
        <w:t xml:space="preserve"> r.start)[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2849" w:author="Terje Kolderup" w:date="2020-01-29T10:02:00Z">
            <w:rPr>
              <w:lang w:val="nb-NO"/>
            </w:rPr>
          </w:rPrChange>
        </w:rPr>
        <w:t>kanÅpne</w:t>
      </w:r>
      <w:r w:rsidRPr="00017038">
        <w:rPr>
          <w:rFonts w:ascii="Consolas" w:hAnsi="Consolas"/>
          <w:lang w:val="nb-NO"/>
        </w:rPr>
        <w:t>(dør)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.spiller.har.includes(dør.farge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nøkkel</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50" w:author="Terje Kolderup" w:date="2020-01-29T10:02:00Z">
            <w:rPr>
              <w:lang w:val="nb-NO"/>
            </w:rPr>
          </w:rPrChange>
        </w:rPr>
        <w:t>plukkOpp</w:t>
      </w:r>
      <w:r w:rsidRPr="00017038">
        <w:rPr>
          <w:rFonts w:ascii="Consolas" w:hAnsi="Consolas"/>
          <w:lang w:val="nb-NO"/>
        </w:rPr>
        <w:t>(ting)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.spiller.har.push(ting);</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.spiller.rom.innhold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.spiller.rom.innhold</w:t>
      </w:r>
      <w:r w:rsidR="00FC1470" w:rsidRPr="00017038">
        <w:rPr>
          <w:rFonts w:ascii="Consolas" w:hAnsi="Consolas"/>
          <w:lang w:val="nb-NO"/>
        </w:rPr>
        <w:br/>
        <w:t xml:space="preserve">                                           </w:t>
      </w:r>
      <w:r w:rsidRPr="00017038">
        <w:rPr>
          <w:rFonts w:ascii="Consolas" w:hAnsi="Consolas"/>
          <w:lang w:val="nb-NO"/>
        </w:rPr>
        <w:t xml:space="preserve">.filter(t </w:t>
      </w:r>
      <w:r w:rsidRPr="00211DAE">
        <w:rPr>
          <w:rStyle w:val="LS2Operator"/>
          <w:lang w:val="nb-NO"/>
        </w:rPr>
        <w:t>=&gt;</w:t>
      </w:r>
      <w:r w:rsidRPr="00017038">
        <w:rPr>
          <w:rFonts w:ascii="Consolas" w:hAnsi="Consolas"/>
          <w:lang w:val="nb-NO"/>
        </w:rPr>
        <w:t xml:space="preserve"> t </w:t>
      </w:r>
      <w:r w:rsidRPr="00211DAE">
        <w:rPr>
          <w:rStyle w:val="LS2Operator"/>
          <w:lang w:val="nb-NO"/>
        </w:rPr>
        <w:t>!=</w:t>
      </w:r>
      <w:r w:rsidRPr="00017038">
        <w:rPr>
          <w:rFonts w:ascii="Consolas" w:hAnsi="Consolas"/>
          <w:lang w:val="nb-NO"/>
        </w:rPr>
        <w:t xml:space="preserve"> ting);</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51" w:author="Terje Kolderup" w:date="2020-01-29T10:02:00Z">
            <w:rPr>
              <w:lang w:val="nb-NO"/>
            </w:rPr>
          </w:rPrChange>
        </w:rPr>
        <w:t>låseOpp</w:t>
      </w:r>
      <w:r w:rsidRPr="00017038">
        <w:rPr>
          <w:rFonts w:ascii="Consolas" w:hAnsi="Consolas"/>
          <w:lang w:val="nb-NO"/>
        </w:rPr>
        <w:t>(dørFarge)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dør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.metadata.dører</w:t>
      </w:r>
      <w:r w:rsidR="002663FE" w:rsidRPr="00017038">
        <w:rPr>
          <w:rFonts w:ascii="Consolas" w:hAnsi="Consolas"/>
          <w:lang w:val="nb-NO"/>
        </w:rPr>
        <w:br/>
        <w:t xml:space="preserve">                          </w:t>
      </w:r>
      <w:r w:rsidRPr="00017038">
        <w:rPr>
          <w:rFonts w:ascii="Consolas" w:hAnsi="Consolas"/>
          <w:lang w:val="nb-NO"/>
        </w:rPr>
        <w:t xml:space="preserve">.filter(d </w:t>
      </w:r>
      <w:r w:rsidRPr="00211DAE">
        <w:rPr>
          <w:rStyle w:val="LS2Operator"/>
          <w:lang w:val="nb-NO"/>
        </w:rPr>
        <w:t>=&gt;</w:t>
      </w:r>
      <w:r w:rsidRPr="00017038">
        <w:rPr>
          <w:rFonts w:ascii="Consolas" w:hAnsi="Consolas"/>
          <w:lang w:val="nb-NO"/>
        </w:rPr>
        <w:t xml:space="preserve"> d.farge </w:t>
      </w:r>
      <w:r w:rsidRPr="00211DAE">
        <w:rPr>
          <w:rStyle w:val="LS2Operator"/>
          <w:lang w:val="nb-NO"/>
        </w:rPr>
        <w:t>==</w:t>
      </w:r>
      <w:r w:rsidRPr="00017038">
        <w:rPr>
          <w:rFonts w:ascii="Consolas" w:hAnsi="Consolas"/>
          <w:lang w:val="nb-NO"/>
        </w:rPr>
        <w:t xml:space="preserve"> dørFarge)[</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dør.åpen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52" w:author="Terje Kolderup" w:date="2020-01-29T10:02:00Z">
            <w:rPr>
              <w:lang w:val="nb-NO"/>
            </w:rPr>
          </w:rPrChange>
        </w:rPr>
        <w:t>gåTil</w:t>
      </w:r>
      <w:r w:rsidRPr="00017038">
        <w:rPr>
          <w:rFonts w:ascii="Consolas" w:hAnsi="Consolas"/>
          <w:lang w:val="nb-NO"/>
        </w:rPr>
        <w:t>(rom)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.metadata.rom</w:t>
      </w:r>
      <w:r w:rsidR="002663FE" w:rsidRPr="00017038">
        <w:rPr>
          <w:rFonts w:ascii="Consolas" w:hAnsi="Consolas"/>
          <w:lang w:val="nb-NO"/>
        </w:rPr>
        <w:br/>
        <w:t xml:space="preserve">                                   </w:t>
      </w:r>
      <w:r w:rsidRPr="00017038">
        <w:rPr>
          <w:rFonts w:ascii="Consolas" w:hAnsi="Consolas"/>
          <w:lang w:val="nb-NO"/>
        </w:rPr>
        <w:t xml:space="preserve">.filter(r </w:t>
      </w:r>
      <w:r w:rsidRPr="00211DAE">
        <w:rPr>
          <w:rStyle w:val="LS2Operator"/>
          <w:lang w:val="nb-NO"/>
        </w:rPr>
        <w:t>=&gt;</w:t>
      </w:r>
      <w:r w:rsidRPr="00017038">
        <w:rPr>
          <w:rFonts w:ascii="Consolas" w:hAnsi="Consolas"/>
          <w:lang w:val="nb-NO"/>
        </w:rPr>
        <w:t xml:space="preserve"> r.navn </w:t>
      </w:r>
      <w:r w:rsidRPr="00211DAE">
        <w:rPr>
          <w:rStyle w:val="LS2Operator"/>
          <w:lang w:val="nb-NO"/>
        </w:rPr>
        <w:t>===</w:t>
      </w:r>
      <w:r w:rsidRPr="00017038">
        <w:rPr>
          <w:rFonts w:ascii="Consolas" w:hAnsi="Consolas"/>
          <w:lang w:val="nb-NO"/>
        </w:rPr>
        <w:t xml:space="preserve"> rom)[</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0F2742E1" w14:textId="77777777" w:rsidR="00291DB3" w:rsidRPr="00211DAE" w:rsidRDefault="007B48DD" w:rsidP="00CE4C70">
      <w:pPr>
        <w:pStyle w:val="b1aff"/>
      </w:pPr>
      <w:r w:rsidRPr="00CE4C70">
        <w:rPr>
          <w:rStyle w:val="LS2CodeBodytext"/>
        </w:rPr>
        <w:t>dørerHer</w:t>
      </w:r>
      <w:r w:rsidRPr="00211DAE">
        <w:t xml:space="preserve"> er en såkalt </w:t>
      </w:r>
      <w:r w:rsidRPr="00FE1A1D">
        <w:rPr>
          <w:rStyle w:val="LS2Kursiv"/>
        </w:rPr>
        <w:t>computed</w:t>
      </w:r>
      <w:r w:rsidRPr="00211DAE">
        <w:t xml:space="preserve"> property. Det vil si at den blir kalkulert ut fra andre felt.</w:t>
      </w:r>
    </w:p>
    <w:p w14:paraId="703D5A46" w14:textId="77777777" w:rsidR="00291DB3" w:rsidRPr="00211DAE" w:rsidRDefault="007B48DD" w:rsidP="00CE4C70">
      <w:pPr>
        <w:pStyle w:val="b1aff"/>
      </w:pPr>
      <w:r w:rsidRPr="00CE4C70">
        <w:rPr>
          <w:rStyle w:val="LS2CodeBodytext"/>
        </w:rPr>
        <w:t>created</w:t>
      </w:r>
      <w:r w:rsidRPr="00211DAE">
        <w:t xml:space="preserve"> kjøres ved oppstart av applikasjonen og flytter spilleren til rommet som er markert med </w:t>
      </w:r>
      <w:r w:rsidRPr="00CE4C70">
        <w:rPr>
          <w:rStyle w:val="LS2CodeBodytext"/>
        </w:rPr>
        <w:t>start: true</w:t>
      </w:r>
      <w:r w:rsidRPr="00211DAE">
        <w:t>.</w:t>
      </w:r>
    </w:p>
    <w:p w14:paraId="7CBD1388" w14:textId="77777777" w:rsidR="00291DB3" w:rsidRPr="00211DAE" w:rsidRDefault="007B48DD" w:rsidP="00CE4C70">
      <w:pPr>
        <w:pStyle w:val="b1aff"/>
      </w:pPr>
      <w:r w:rsidRPr="00CE4C70">
        <w:rPr>
          <w:rStyle w:val="LS2CodeBodytext"/>
        </w:rPr>
        <w:t>kanÅpne</w:t>
      </w:r>
      <w:r w:rsidRPr="00211DAE">
        <w:t xml:space="preserve"> sjekker om en dør kan låses opp, det vil si om spilleren har riktig nøkkel.</w:t>
      </w:r>
    </w:p>
    <w:p w14:paraId="7CA33C04" w14:textId="77777777" w:rsidR="00291DB3" w:rsidRPr="00211DAE" w:rsidRDefault="007B48DD" w:rsidP="00CE4C70">
      <w:pPr>
        <w:pStyle w:val="b1aff"/>
      </w:pPr>
      <w:r w:rsidRPr="00CE4C70">
        <w:rPr>
          <w:rStyle w:val="LS2CodeBodytext"/>
        </w:rPr>
        <w:t>plukkOpp</w:t>
      </w:r>
      <w:r w:rsidRPr="00211DAE">
        <w:t xml:space="preserve"> tar en nøkkel. Den går inn på spillerens </w:t>
      </w:r>
      <w:r w:rsidRPr="00CE4C70">
        <w:rPr>
          <w:rStyle w:val="LS2CodeBodytext"/>
        </w:rPr>
        <w:t>har</w:t>
      </w:r>
      <w:r w:rsidRPr="00211DAE">
        <w:t>-liste og fjernes fra hva som er i rommet.</w:t>
      </w:r>
    </w:p>
    <w:p w14:paraId="1D427026" w14:textId="77777777" w:rsidR="00291DB3" w:rsidRPr="00211DAE" w:rsidRDefault="007B48DD" w:rsidP="00CE4C70">
      <w:pPr>
        <w:pStyle w:val="b1aff"/>
      </w:pPr>
      <w:r w:rsidRPr="00CE4C70">
        <w:rPr>
          <w:rStyle w:val="LS2CodeBodytext"/>
        </w:rPr>
        <w:lastRenderedPageBreak/>
        <w:t>låseOpp</w:t>
      </w:r>
      <w:r w:rsidRPr="00211DAE">
        <w:t xml:space="preserve"> låser opp en dør.</w:t>
      </w:r>
    </w:p>
    <w:p w14:paraId="18D51DAD" w14:textId="77777777" w:rsidR="00291DB3" w:rsidRPr="00211DAE" w:rsidRDefault="007B48DD" w:rsidP="00CE4C70">
      <w:pPr>
        <w:pStyle w:val="b1aff"/>
      </w:pPr>
      <w:r w:rsidRPr="00CE4C70">
        <w:rPr>
          <w:rStyle w:val="LS2CodeBodytext"/>
        </w:rPr>
        <w:t>gåTil</w:t>
      </w:r>
      <w:r w:rsidRPr="00211DAE">
        <w:t xml:space="preserve"> bytter hvilket som spilleren er.</w:t>
      </w:r>
    </w:p>
    <w:p w14:paraId="42E02E58" w14:textId="77777777" w:rsidR="00291DB3" w:rsidRPr="00211DAE" w:rsidRDefault="007B48DD" w:rsidP="007B443D">
      <w:pPr>
        <w:pStyle w:val="m1tt"/>
      </w:pPr>
      <w:bookmarkStart w:id="2853" w:name="metadata-til-brukergrensesnitt"/>
      <w:bookmarkStart w:id="2854" w:name="_Toc29047958"/>
      <w:r w:rsidRPr="00211DAE">
        <w:t>Metadata til brukergrensesnitt</w:t>
      </w:r>
      <w:bookmarkEnd w:id="2853"/>
      <w:bookmarkEnd w:id="2854"/>
    </w:p>
    <w:p w14:paraId="2D5EBE29" w14:textId="10CA6A65" w:rsidR="00291DB3" w:rsidRPr="00211DAE" w:rsidRDefault="007B48DD" w:rsidP="00C628A3">
      <w:pPr>
        <w:pStyle w:val="b1af-f"/>
      </w:pPr>
      <w:r w:rsidRPr="00211DAE">
        <w:t>La oss si at vi ofte har behov for en skjemavisning, det vil si en tabell med to kolonner</w:t>
      </w:r>
      <w:r w:rsidR="00DB6112">
        <w:t xml:space="preserve"> –</w:t>
      </w:r>
      <w:r w:rsidRPr="00211DAE">
        <w:t>, en for feltnavn og en for verdi. Da kan det være fristende å lage en komponent for dette.</w:t>
      </w:r>
    </w:p>
    <w:p w14:paraId="26B1FCB8" w14:textId="40605372" w:rsidR="00291DB3" w:rsidRDefault="007B48DD" w:rsidP="00B179A8">
      <w:pPr>
        <w:pStyle w:val="b1af"/>
      </w:pPr>
      <w:r w:rsidRPr="00211DAE">
        <w:t>Resultatet vi ønsker</w:t>
      </w:r>
      <w:r w:rsidR="00DB6112">
        <w:t>,</w:t>
      </w:r>
      <w:r w:rsidRPr="00211DAE">
        <w:t xml:space="preserve"> kan for eksempel se slik ut:</w:t>
      </w:r>
    </w:p>
    <w:p w14:paraId="4F6C4FC9" w14:textId="096E8D57" w:rsidR="00004B1A" w:rsidRDefault="00004B1A" w:rsidP="00004B1A">
      <w:pPr>
        <w:pStyle w:val="komm1aff"/>
      </w:pPr>
      <w:r>
        <w:t xml:space="preserve">[[figur </w:t>
      </w:r>
      <w:r>
        <w:fldChar w:fldCharType="begin"/>
      </w:r>
      <w:r>
        <w:instrText xml:space="preserve"> seq fig </w:instrText>
      </w:r>
      <w:r>
        <w:fldChar w:fldCharType="separate"/>
      </w:r>
      <w:r>
        <w:rPr>
          <w:noProof/>
        </w:rPr>
        <w:t>64</w:t>
      </w:r>
      <w:r>
        <w:fldChar w:fldCharType="end"/>
      </w:r>
      <w:r>
        <w:t>]]</w:t>
      </w:r>
    </w:p>
    <w:p w14:paraId="1538DFCF" w14:textId="77777777" w:rsidR="00B067DF" w:rsidRPr="00211DAE" w:rsidRDefault="00B067DF" w:rsidP="00083F79">
      <w:pPr>
        <w:pStyle w:val="fig1aff"/>
      </w:pPr>
      <w:r>
        <w:rPr>
          <w:noProof/>
          <w:lang w:eastAsia="nb-NO"/>
        </w:rPr>
        <w:drawing>
          <wp:inline distT="0" distB="0" distL="0" distR="0" wp14:anchorId="1EBA032D" wp14:editId="6118A97E">
            <wp:extent cx="2122848" cy="723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08145" cy="787087"/>
                    </a:xfrm>
                    <a:prstGeom prst="rect">
                      <a:avLst/>
                    </a:prstGeom>
                  </pic:spPr>
                </pic:pic>
              </a:graphicData>
            </a:graphic>
          </wp:inline>
        </w:drawing>
      </w:r>
    </w:p>
    <w:p w14:paraId="41EECE2F" w14:textId="05E54C8E" w:rsidR="00291DB3" w:rsidRPr="00211DAE" w:rsidRDefault="00DB6112" w:rsidP="00083F79">
      <w:pPr>
        <w:pStyle w:val="b1aff"/>
      </w:pPr>
      <w:r>
        <w:t>Det kan</w:t>
      </w:r>
      <w:r w:rsidRPr="00211DAE">
        <w:t xml:space="preserve"> </w:t>
      </w:r>
      <w:r w:rsidR="007B48DD" w:rsidRPr="00211DAE">
        <w:t>vi få til med denne HTML-koden:</w:t>
      </w:r>
    </w:p>
    <w:p w14:paraId="0168AD95" w14:textId="77777777" w:rsidR="00291DB3" w:rsidRPr="00017038" w:rsidRDefault="007B48DD" w:rsidP="00A962EC">
      <w:pPr>
        <w:pStyle w:val="eks1aff"/>
        <w:rPr>
          <w:rFonts w:ascii="Consolas" w:hAnsi="Consolas"/>
        </w:rPr>
      </w:pPr>
      <w:r>
        <w:rPr>
          <w:rStyle w:val="LS2Tag"/>
        </w:rPr>
        <w:t>&lt;table</w:t>
      </w:r>
      <w:r>
        <w:rPr>
          <w:rStyle w:val="LS2Attribute"/>
        </w:rPr>
        <w:t xml:space="preserve"> style=</w:t>
      </w:r>
      <w:r>
        <w:rPr>
          <w:rStyle w:val="LS2String"/>
        </w:rPr>
        <w:t>"text-align: left"</w:t>
      </w:r>
      <w:r>
        <w:rPr>
          <w:rStyle w:val="LS2Tag"/>
        </w:rPr>
        <w:t>&gt;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w:t>
      </w:r>
      <w:proofErr w:type="spellStart"/>
      <w:r>
        <w:rPr>
          <w:rStyle w:val="LS2Tag"/>
        </w:rPr>
        <w:t>th</w:t>
      </w:r>
      <w:proofErr w:type="spellEnd"/>
      <w:r>
        <w:rPr>
          <w:rStyle w:val="LS2Tag"/>
        </w:rPr>
        <w:t>&gt;</w:t>
      </w:r>
      <w:proofErr w:type="spellStart"/>
      <w:r w:rsidRPr="00017038">
        <w:rPr>
          <w:rFonts w:ascii="Consolas" w:hAnsi="Consolas"/>
        </w:rPr>
        <w:t>Navn</w:t>
      </w:r>
      <w:proofErr w:type="spellEnd"/>
      <w:r>
        <w:rPr>
          <w:rStyle w:val="LS2Tag"/>
        </w:rPr>
        <w:t>&lt;/</w:t>
      </w:r>
      <w:proofErr w:type="spellStart"/>
      <w:r>
        <w:rPr>
          <w:rStyle w:val="LS2Tag"/>
        </w:rPr>
        <w:t>th</w:t>
      </w:r>
      <w:proofErr w:type="spellEnd"/>
      <w:r>
        <w:rPr>
          <w:rStyle w:val="LS2Tag"/>
        </w:rPr>
        <w:t>&gt;</w:t>
      </w:r>
      <w:r w:rsidRPr="00017038">
        <w:rPr>
          <w:rFonts w:ascii="Consolas" w:hAnsi="Consolas"/>
        </w:rPr>
        <w:br/>
        <w:t xml:space="preserve">    </w:t>
      </w:r>
      <w:r>
        <w:rPr>
          <w:rStyle w:val="LS2Tag"/>
        </w:rPr>
        <w:t>&lt;td&gt;</w:t>
      </w:r>
      <w:r w:rsidRPr="00017038">
        <w:rPr>
          <w:rFonts w:ascii="Consolas" w:hAnsi="Consolas"/>
        </w:rPr>
        <w:t>Terje Kolderup</w:t>
      </w:r>
      <w:r>
        <w:rPr>
          <w:rStyle w:val="LS2Tag"/>
        </w:rPr>
        <w:t>&lt;/td&gt;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w:t>
      </w:r>
      <w:proofErr w:type="spellStart"/>
      <w:r>
        <w:rPr>
          <w:rStyle w:val="LS2Tag"/>
        </w:rPr>
        <w:t>th</w:t>
      </w:r>
      <w:proofErr w:type="spellEnd"/>
      <w:r>
        <w:rPr>
          <w:rStyle w:val="LS2Tag"/>
        </w:rPr>
        <w:t>&gt;</w:t>
      </w:r>
      <w:proofErr w:type="spellStart"/>
      <w:r w:rsidRPr="00017038">
        <w:rPr>
          <w:rFonts w:ascii="Consolas" w:hAnsi="Consolas"/>
        </w:rPr>
        <w:t>Fødselsår</w:t>
      </w:r>
      <w:proofErr w:type="spellEnd"/>
      <w:r>
        <w:rPr>
          <w:rStyle w:val="LS2Tag"/>
        </w:rPr>
        <w:t>&lt;/</w:t>
      </w:r>
      <w:proofErr w:type="spellStart"/>
      <w:r>
        <w:rPr>
          <w:rStyle w:val="LS2Tag"/>
        </w:rPr>
        <w:t>th</w:t>
      </w:r>
      <w:proofErr w:type="spellEnd"/>
      <w:r>
        <w:rPr>
          <w:rStyle w:val="LS2Tag"/>
        </w:rPr>
        <w:t>&gt;</w:t>
      </w:r>
      <w:r w:rsidRPr="00017038">
        <w:rPr>
          <w:rFonts w:ascii="Consolas" w:hAnsi="Consolas"/>
        </w:rPr>
        <w:br/>
        <w:t xml:space="preserve">    </w:t>
      </w:r>
      <w:r>
        <w:rPr>
          <w:rStyle w:val="LS2Tag"/>
        </w:rPr>
        <w:t>&lt;td&gt;</w:t>
      </w:r>
      <w:r w:rsidRPr="00017038">
        <w:rPr>
          <w:rFonts w:ascii="Consolas" w:hAnsi="Consolas"/>
        </w:rPr>
        <w:t>1975</w:t>
      </w:r>
      <w:r>
        <w:rPr>
          <w:rStyle w:val="LS2Tag"/>
        </w:rPr>
        <w:t>&lt;/td&gt;</w:t>
      </w:r>
      <w:r w:rsidRPr="00017038">
        <w:rPr>
          <w:rFonts w:ascii="Consolas" w:hAnsi="Consolas"/>
        </w:rPr>
        <w:br/>
        <w:t xml:space="preserve">  </w:t>
      </w:r>
      <w:r>
        <w:rPr>
          <w:rStyle w:val="LS2Tag"/>
        </w:rPr>
        <w:t>&lt;/tr&gt;</w:t>
      </w:r>
      <w:r w:rsidRPr="00017038">
        <w:rPr>
          <w:rFonts w:ascii="Consolas" w:hAnsi="Consolas"/>
        </w:rPr>
        <w:br/>
      </w:r>
      <w:r>
        <w:rPr>
          <w:rStyle w:val="LS2Tag"/>
        </w:rPr>
        <w:t>&lt;/table&gt;</w:t>
      </w:r>
    </w:p>
    <w:p w14:paraId="27D7CBB4" w14:textId="77777777" w:rsidR="00291DB3" w:rsidRPr="00211DAE" w:rsidRDefault="007B48DD" w:rsidP="00A962EC">
      <w:pPr>
        <w:pStyle w:val="b1aff"/>
      </w:pPr>
      <w:r w:rsidRPr="00211DAE">
        <w:t>En enkel komp</w:t>
      </w:r>
      <w:r w:rsidR="003B3EB0">
        <w:t>o</w:t>
      </w:r>
      <w:r w:rsidRPr="00211DAE">
        <w:t>nent for dette kan vi lage ved hjelp av Vue:</w:t>
      </w:r>
    </w:p>
    <w:p w14:paraId="1CAE7011"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Navn</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{{person.navn}}</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Fødselsår</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{{person.fødselsår}}</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lastRenderedPageBreak/>
        <w:br/>
      </w:r>
      <w:r w:rsidRPr="00211DAE">
        <w:rPr>
          <w:rStyle w:val="LS2Tag"/>
          <w:lang w:val="nb-NO"/>
        </w:rPr>
        <w:t>&lt;script&gt;</w:t>
      </w:r>
      <w:r w:rsidRPr="00017038">
        <w:rPr>
          <w:rFonts w:ascii="Consolas" w:hAnsi="Consolas"/>
          <w:lang w:val="nb-NO"/>
        </w:rPr>
        <w:br/>
      </w:r>
      <w:r w:rsidRPr="00644F10">
        <w:rPr>
          <w:rStyle w:val="LS2Keyword"/>
          <w:lang w:val="nb-NO"/>
        </w:rPr>
        <w:t>export</w:t>
      </w:r>
      <w:r w:rsidRPr="00017038">
        <w:rPr>
          <w:rFonts w:ascii="Consolas" w:hAnsi="Consolas"/>
          <w:lang w:val="nb-NO"/>
        </w:rPr>
        <w:t xml:space="preserve"> </w:t>
      </w:r>
      <w:r w:rsidRPr="00644F10">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name</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props</w:t>
      </w:r>
      <w:r w:rsidRPr="00017038">
        <w:rPr>
          <w:rFonts w:ascii="Consolas" w:hAnsi="Consolas"/>
          <w:lang w:val="nb-NO"/>
        </w:rPr>
        <w:t>: ["</w:t>
      </w:r>
      <w:r w:rsidRPr="00211DAE">
        <w:rPr>
          <w:rStyle w:val="LS2String"/>
          <w:lang w:val="nb-NO"/>
        </w:rPr>
        <w:t>person</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855"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644F10">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017038">
        <w:rPr>
          <w:rFonts w:ascii="Consolas" w:hAnsi="Consolas"/>
          <w:lang w:val="nb-NO"/>
        </w:rPr>
        <w:br/>
      </w:r>
      <w:r w:rsidRPr="00211DAE">
        <w:rPr>
          <w:rStyle w:val="LS2Tag"/>
          <w:lang w:val="nb-NO"/>
        </w:rPr>
        <w:t>&lt;style</w:t>
      </w:r>
      <w:r w:rsidRPr="00211DAE">
        <w:rPr>
          <w:rStyle w:val="LS2Attribute"/>
          <w:lang w:val="nb-NO"/>
        </w:rPr>
        <w:t xml:space="preserve"> scoped</w:t>
      </w:r>
      <w:r w:rsidRPr="00211DAE">
        <w:rPr>
          <w:rStyle w:val="LS2Tag"/>
          <w:lang w:val="nb-NO"/>
        </w:rPr>
        <w:t>&gt;</w:t>
      </w:r>
      <w:r w:rsidRPr="00017038">
        <w:rPr>
          <w:rFonts w:ascii="Consolas" w:hAnsi="Consolas"/>
          <w:lang w:val="nb-NO"/>
        </w:rPr>
        <w:br/>
        <w:t>table {</w:t>
      </w:r>
      <w:r w:rsidRPr="00017038">
        <w:rPr>
          <w:rFonts w:ascii="Consolas" w:hAnsi="Consolas"/>
          <w:lang w:val="nb-NO"/>
        </w:rPr>
        <w:br/>
        <w:t xml:space="preserve">  </w:t>
      </w:r>
      <w:r w:rsidRPr="00211DAE">
        <w:rPr>
          <w:rStyle w:val="LS2Tag"/>
          <w:lang w:val="nb-NO"/>
        </w:rPr>
        <w:t>text-align</w:t>
      </w:r>
      <w:r w:rsidRPr="00017038">
        <w:rPr>
          <w:rFonts w:ascii="Consolas" w:hAnsi="Consolas"/>
          <w:lang w:val="nb-NO"/>
        </w:rPr>
        <w:t xml:space="preserve">: </w:t>
      </w:r>
      <w:r w:rsidRPr="007A6D8D">
        <w:rPr>
          <w:rStyle w:val="LS2Attribute"/>
          <w:lang w:val="nb-NO"/>
        </w:rPr>
        <w:t>left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211DAE">
        <w:rPr>
          <w:rStyle w:val="LS2Tag"/>
          <w:lang w:val="nb-NO"/>
        </w:rPr>
        <w:t>&lt;/style&gt;</w:t>
      </w:r>
    </w:p>
    <w:p w14:paraId="6B0DF994" w14:textId="48B6A00E" w:rsidR="00291DB3" w:rsidRPr="00211DAE" w:rsidRDefault="007B48DD" w:rsidP="00A962EC">
      <w:pPr>
        <w:pStyle w:val="b1aff"/>
      </w:pPr>
      <w:r w:rsidRPr="00211DAE">
        <w:t>Dermed kan vi sette inn et skjema med</w:t>
      </w:r>
      <w:r w:rsidR="000729EE">
        <w:t xml:space="preserve"> bare </w:t>
      </w:r>
      <w:r w:rsidR="00051232">
        <w:t>dette</w:t>
      </w:r>
      <w:r w:rsidRPr="00211DAE">
        <w:t>:</w:t>
      </w:r>
    </w:p>
    <w:p w14:paraId="122C8A35" w14:textId="77777777" w:rsidR="00291DB3" w:rsidRPr="00017038" w:rsidRDefault="007B48DD" w:rsidP="00A962EC">
      <w:pPr>
        <w:pStyle w:val="eks1aff"/>
        <w:rPr>
          <w:rFonts w:ascii="Consolas" w:hAnsi="Consolas"/>
          <w:lang w:val="nb-NO"/>
        </w:rPr>
      </w:pPr>
      <w:r w:rsidRPr="00211DAE">
        <w:rPr>
          <w:rStyle w:val="LS2Tag"/>
          <w:lang w:val="nb-NO"/>
        </w:rPr>
        <w:t>&lt;skjema-visning</w:t>
      </w:r>
      <w:r w:rsidRPr="00211DAE">
        <w:rPr>
          <w:rStyle w:val="LS2Attribute"/>
          <w:lang w:val="nb-NO"/>
        </w:rPr>
        <w:t xml:space="preserve"> :person=</w:t>
      </w:r>
      <w:r w:rsidRPr="00211DAE">
        <w:rPr>
          <w:rStyle w:val="LS2String"/>
          <w:lang w:val="nb-NO"/>
        </w:rPr>
        <w:t xml:space="preserve">"{navn: </w:t>
      </w:r>
      <w:r w:rsidRPr="007A6D8D">
        <w:rPr>
          <w:rStyle w:val="LS2String"/>
          <w:lang w:val="nb-NO"/>
        </w:rPr>
        <w:t>'</w:t>
      </w:r>
      <w:r w:rsidRPr="00211DAE">
        <w:rPr>
          <w:rStyle w:val="LS2String"/>
          <w:lang w:val="nb-NO"/>
        </w:rPr>
        <w:t>Terje Kolderup</w:t>
      </w:r>
      <w:r w:rsidRPr="007A6D8D">
        <w:rPr>
          <w:rStyle w:val="LS2String"/>
          <w:lang w:val="nb-NO"/>
        </w:rPr>
        <w:t>'</w:t>
      </w:r>
      <w:r w:rsidRPr="00211DAE">
        <w:rPr>
          <w:rStyle w:val="LS2String"/>
          <w:lang w:val="nb-NO"/>
        </w:rPr>
        <w:t>, fødselsår: 1975}"</w:t>
      </w:r>
      <w:r w:rsidRPr="00211DAE">
        <w:rPr>
          <w:rStyle w:val="LS2Tag"/>
          <w:lang w:val="nb-NO"/>
        </w:rPr>
        <w:t>&gt;</w:t>
      </w:r>
      <w:r w:rsidR="00051232" w:rsidRPr="00017038">
        <w:rPr>
          <w:rFonts w:ascii="Consolas" w:hAnsi="Consolas"/>
          <w:lang w:val="nb-NO"/>
        </w:rPr>
        <w:br/>
      </w:r>
      <w:r w:rsidRPr="00211DAE">
        <w:rPr>
          <w:rStyle w:val="LS2Tag"/>
          <w:lang w:val="nb-NO"/>
        </w:rPr>
        <w:t>&lt;/skjema-visning&gt;</w:t>
      </w:r>
    </w:p>
    <w:p w14:paraId="51BED09F" w14:textId="55779CE8" w:rsidR="00291DB3" w:rsidRPr="00211DAE" w:rsidRDefault="007B48DD" w:rsidP="00A962EC">
      <w:pPr>
        <w:pStyle w:val="b1aff"/>
      </w:pPr>
      <w:r w:rsidRPr="00211DAE">
        <w:t>Her vil selvsagt dataene vi sender med som property</w:t>
      </w:r>
      <w:r w:rsidR="00DB6112">
        <w:t>,</w:t>
      </w:r>
      <w:r w:rsidRPr="00211DAE">
        <w:t xml:space="preserve"> komme fra en annen variabel</w:t>
      </w:r>
      <w:r w:rsidR="00ED5E2D">
        <w:t xml:space="preserve"> – </w:t>
      </w:r>
      <w:r w:rsidRPr="00211DAE">
        <w:t>og ikke hardkodes som her.</w:t>
      </w:r>
    </w:p>
    <w:p w14:paraId="20563489" w14:textId="0D6EDB7F" w:rsidR="00291DB3" w:rsidRPr="00211DAE" w:rsidRDefault="007B48DD" w:rsidP="00B179A8">
      <w:pPr>
        <w:pStyle w:val="b1af"/>
      </w:pPr>
      <w:r w:rsidRPr="00211DAE">
        <w:t xml:space="preserve">Utfordringen er at selv om slike skjemaer forekommer mange steder i en produktkatalog, varierer det hvilke felter som skal vises. </w:t>
      </w:r>
      <w:r w:rsidR="00DB6112">
        <w:t>Vi</w:t>
      </w:r>
      <w:r w:rsidRPr="00211DAE">
        <w:t xml:space="preserve"> gjør</w:t>
      </w:r>
      <w:r w:rsidR="00DB6112">
        <w:t xml:space="preserve"> derfor</w:t>
      </w:r>
      <w:r w:rsidRPr="00211DAE">
        <w:t xml:space="preserve"> komponenten mer generell</w:t>
      </w:r>
      <w:r w:rsidR="00ED5E2D">
        <w:t xml:space="preserve"> </w:t>
      </w:r>
      <w:r w:rsidRPr="00211DAE">
        <w:t>og la</w:t>
      </w:r>
      <w:r w:rsidR="00DB6112">
        <w:t>r</w:t>
      </w:r>
      <w:r w:rsidRPr="00211DAE">
        <w:t xml:space="preserve"> den ta imot metadata som beskriver hvilke felt som skal være med:</w:t>
      </w:r>
    </w:p>
    <w:p w14:paraId="262A3E44"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&lt;h3&gt;</w:t>
      </w:r>
      <w:r w:rsidRPr="00017038">
        <w:rPr>
          <w:rFonts w:ascii="Consolas" w:hAnsi="Consolas"/>
          <w:lang w:val="nb-NO"/>
        </w:rPr>
        <w:t>{{ metadata.overskrift }}</w:t>
      </w:r>
      <w:r w:rsidRPr="00211DAE">
        <w:rPr>
          <w:rStyle w:val="LS2Tag"/>
          <w:lang w:val="nb-NO"/>
        </w:rPr>
        <w:t>&lt;/h3&gt;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w:t>
      </w:r>
      <w:r w:rsidRPr="00211DAE">
        <w:rPr>
          <w:rStyle w:val="LS2Attribute"/>
          <w:lang w:val="nb-NO"/>
        </w:rPr>
        <w:t xml:space="preserve"> v-for=</w:t>
      </w:r>
      <w:r w:rsidRPr="00211DAE">
        <w:rPr>
          <w:rStyle w:val="LS2String"/>
          <w:lang w:val="nb-NO"/>
        </w:rPr>
        <w:t>"felt in metadata.felt"</w:t>
      </w:r>
      <w:r w:rsidRPr="00211DAE">
        <w:rPr>
          <w:rStyle w:val="LS2Tag"/>
          <w:lang w:val="nb-NO"/>
        </w:rPr>
        <w:t>&gt;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 felt.visningsnavn }}</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 data[felt.navn]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644F10">
        <w:rPr>
          <w:rStyle w:val="LS2Keyword"/>
          <w:lang w:val="nb-NO"/>
        </w:rPr>
        <w:t>export</w:t>
      </w:r>
      <w:r w:rsidRPr="00017038">
        <w:rPr>
          <w:rFonts w:ascii="Consolas" w:hAnsi="Consolas"/>
          <w:lang w:val="nb-NO"/>
        </w:rPr>
        <w:t xml:space="preserve"> </w:t>
      </w:r>
      <w:r w:rsidRPr="00644F10">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name</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props</w:t>
      </w:r>
      <w:r w:rsidRPr="00017038">
        <w:rPr>
          <w:rFonts w:ascii="Consolas" w:hAnsi="Consolas"/>
          <w:lang w:val="nb-NO"/>
        </w:rPr>
        <w:t>: [</w:t>
      </w:r>
      <w:r w:rsidRPr="00211DAE">
        <w:rPr>
          <w:rStyle w:val="LS2String"/>
          <w:lang w:val="nb-NO"/>
        </w:rPr>
        <w:t>"data"</w:t>
      </w:r>
      <w:r w:rsidRPr="00017038">
        <w:rPr>
          <w:rFonts w:ascii="Consolas" w:hAnsi="Consolas"/>
          <w:lang w:val="nb-NO"/>
        </w:rPr>
        <w:t xml:space="preserve">, </w:t>
      </w:r>
      <w:r w:rsidRPr="00211DAE">
        <w:rPr>
          <w:rStyle w:val="LS2String"/>
          <w:lang w:val="nb-NO"/>
        </w:rPr>
        <w:t>"metadata"</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856" w:author="Terje Kolderup" w:date="2020-01-29T09:56:00Z">
            <w:rPr>
              <w:lang w:val="nb-NO"/>
            </w:rPr>
          </w:rPrChange>
        </w:rPr>
        <w:t>data</w:t>
      </w:r>
      <w:r w:rsidRPr="00017038">
        <w:rPr>
          <w:rFonts w:ascii="Consolas" w:hAnsi="Consolas"/>
          <w:lang w:val="nb-NO"/>
        </w:rPr>
        <w:t>() {</w:t>
      </w:r>
      <w:r w:rsidRPr="00017038">
        <w:rPr>
          <w:rFonts w:ascii="Consolas" w:hAnsi="Consolas"/>
          <w:lang w:val="nb-NO"/>
        </w:rPr>
        <w:br/>
      </w:r>
      <w:r w:rsidRPr="00017038">
        <w:rPr>
          <w:rFonts w:ascii="Consolas" w:hAnsi="Consolas"/>
          <w:lang w:val="nb-NO"/>
        </w:rPr>
        <w:lastRenderedPageBreak/>
        <w:t xml:space="preserve">    </w:t>
      </w:r>
      <w:r w:rsidRPr="00644F10">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3DA39005" w14:textId="70E7504E" w:rsidR="00291DB3" w:rsidRPr="00211DAE" w:rsidRDefault="007B48DD" w:rsidP="00A962EC">
      <w:pPr>
        <w:pStyle w:val="b1aff"/>
      </w:pPr>
      <w:r w:rsidRPr="00211DAE">
        <w:t>Nå kan vi bruke komponenten til alle mulige skjemavisninger, uavhengig av hvilke felter som skal vises. For å teste den</w:t>
      </w:r>
      <w:r w:rsidR="00ED5E2D">
        <w:t xml:space="preserve"> – </w:t>
      </w:r>
      <w:r w:rsidRPr="00211DAE">
        <w:t>og lage den samme visningen som før</w:t>
      </w:r>
      <w:r w:rsidR="00DB6112">
        <w:t xml:space="preserve"> –</w:t>
      </w:r>
      <w:r w:rsidR="00DB6112" w:rsidRPr="00211DAE">
        <w:t xml:space="preserve"> </w:t>
      </w:r>
      <w:r w:rsidRPr="00211DAE">
        <w:t>kan vi kjøre denne koden:</w:t>
      </w:r>
    </w:p>
    <w:p w14:paraId="46D8D713"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"hello"</w:t>
      </w:r>
      <w:r w:rsidRPr="00211DAE">
        <w:rPr>
          <w:rStyle w:val="LS2Tag"/>
          <w:lang w:val="nb-NO"/>
        </w:rPr>
        <w:t>&gt;</w:t>
      </w:r>
      <w:r w:rsidRPr="00017038">
        <w:rPr>
          <w:rFonts w:ascii="Consolas" w:hAnsi="Consolas"/>
          <w:lang w:val="nb-NO"/>
        </w:rPr>
        <w:br/>
        <w:t xml:space="preserve">    </w:t>
      </w:r>
      <w:r w:rsidRPr="00211DAE">
        <w:rPr>
          <w:rStyle w:val="LS2Tag"/>
          <w:lang w:val="nb-NO"/>
        </w:rPr>
        <w:t>&lt;skjema-visning</w:t>
      </w:r>
      <w:r w:rsidRPr="00211DAE">
        <w:rPr>
          <w:rStyle w:val="LS2Attribute"/>
          <w:lang w:val="nb-NO"/>
        </w:rPr>
        <w:t xml:space="preserve"> :data=</w:t>
      </w:r>
      <w:r w:rsidRPr="00211DAE">
        <w:rPr>
          <w:rStyle w:val="LS2String"/>
          <w:lang w:val="nb-NO"/>
        </w:rPr>
        <w:t>"person"</w:t>
      </w:r>
      <w:r w:rsidRPr="00211DAE">
        <w:rPr>
          <w:rStyle w:val="LS2Attribute"/>
          <w:lang w:val="nb-NO"/>
        </w:rPr>
        <w:t xml:space="preserve"> :metadata=</w:t>
      </w:r>
      <w:r w:rsidRPr="00211DAE">
        <w:rPr>
          <w:rStyle w:val="LS2String"/>
          <w:lang w:val="nb-NO"/>
        </w:rPr>
        <w:t>"metadata"</w:t>
      </w:r>
      <w:r w:rsidRPr="00017038">
        <w:rPr>
          <w:rFonts w:ascii="Consolas" w:hAnsi="Consolas"/>
          <w:lang w:val="nb-NO"/>
        </w:rPr>
        <w:t xml:space="preserve"> </w:t>
      </w:r>
      <w:r w:rsidRPr="00211DAE">
        <w:rPr>
          <w:rStyle w:val="LS2Tag"/>
          <w:lang w:val="nb-NO"/>
        </w:rPr>
        <w:t>&gt;&lt;/skjema-visning&gt;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import</w:t>
      </w:r>
      <w:r w:rsidRPr="00017038">
        <w:rPr>
          <w:rFonts w:ascii="Consolas" w:hAnsi="Consolas"/>
          <w:lang w:val="nb-NO"/>
        </w:rPr>
        <w:t xml:space="preserve"> SkjemaVisning </w:t>
      </w:r>
      <w:r w:rsidRPr="007A6D8D">
        <w:rPr>
          <w:rStyle w:val="LS2Keyword"/>
          <w:lang w:val="nb-NO"/>
        </w:rPr>
        <w:t>from</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7A6D8D">
        <w:rPr>
          <w:rStyle w:val="LS2Keyword"/>
          <w:lang w:val="nb-NO"/>
        </w:rPr>
        <w:t>export</w:t>
      </w:r>
      <w:r w:rsidRPr="00017038">
        <w:rPr>
          <w:rFonts w:ascii="Consolas" w:hAnsi="Consolas"/>
          <w:lang w:val="nb-NO"/>
        </w:rPr>
        <w:t xml:space="preserve"> </w:t>
      </w:r>
      <w:r w:rsidRPr="007A6D8D">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w:t>
      </w:r>
      <w:r w:rsidRPr="00211DAE">
        <w:rPr>
          <w:rStyle w:val="LS2String"/>
          <w:lang w:val="nb-NO"/>
        </w:rPr>
        <w:t>HelloWorld</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857" w:author="Terje Kolderup" w:date="2020-01-29T10:02:00Z">
            <w:rPr>
              <w:lang w:val="nb-NO"/>
            </w:rPr>
          </w:rPrChange>
        </w:rPr>
        <w:t>data</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w:t>
      </w:r>
      <w:r w:rsidRPr="00017038">
        <w:rPr>
          <w:rFonts w:ascii="Consolas" w:hAnsi="Consolas"/>
          <w:lang w:val="nb-NO"/>
        </w:rPr>
        <w:t>: {</w:t>
      </w:r>
      <w:r w:rsidRPr="007A6D8D">
        <w:rPr>
          <w:rStyle w:val="LS2Attribute"/>
          <w:lang w:val="nb-NO"/>
        </w:rPr>
        <w:t>navn</w:t>
      </w:r>
      <w:r w:rsidRPr="00017038">
        <w:rPr>
          <w:rFonts w:ascii="Consolas" w:hAnsi="Consolas"/>
          <w:lang w:val="nb-NO"/>
        </w:rPr>
        <w:t>: '</w:t>
      </w:r>
      <w:r w:rsidRPr="00211DAE">
        <w:rPr>
          <w:rStyle w:val="LS2String"/>
          <w:lang w:val="nb-NO"/>
        </w:rPr>
        <w:t>Terje Kolderup</w:t>
      </w:r>
      <w:r w:rsidRPr="00017038">
        <w:rPr>
          <w:rFonts w:ascii="Consolas" w:hAnsi="Consolas"/>
          <w:lang w:val="nb-NO"/>
        </w:rPr>
        <w:t xml:space="preserve">', fødselsår: </w:t>
      </w:r>
      <w:r w:rsidRPr="00211DAE">
        <w:rPr>
          <w:rStyle w:val="LS2NumVal"/>
          <w:lang w:val="nb-NO"/>
        </w:rPr>
        <w:t>1975</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metadata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overskrift</w:t>
      </w:r>
      <w:r w:rsidRPr="00017038">
        <w:rPr>
          <w:rFonts w:ascii="Consolas" w:hAnsi="Consolas"/>
          <w:lang w:val="nb-NO"/>
        </w:rPr>
        <w:t>: '</w:t>
      </w:r>
      <w:r w:rsidRPr="00211DAE">
        <w:rPr>
          <w:rStyle w:val="LS2String"/>
          <w:lang w:val="nb-NO"/>
        </w:rPr>
        <w:t>Hovedperson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visningsnavn</w:t>
      </w:r>
      <w:r w:rsidRPr="00017038">
        <w:rPr>
          <w:rFonts w:ascii="Consolas" w:hAnsi="Consolas"/>
          <w:lang w:val="nb-NO"/>
        </w:rPr>
        <w:t>: '</w:t>
      </w:r>
      <w:r w:rsidRPr="00211DAE">
        <w:rPr>
          <w:rStyle w:val="LS2String"/>
          <w:lang w:val="nb-NO"/>
        </w:rPr>
        <w:t>Fødselsår</w:t>
      </w:r>
      <w:r w:rsidRPr="00017038">
        <w:rPr>
          <w:rFonts w:ascii="Consolas" w:hAnsi="Consolas"/>
          <w:lang w:val="nb-NO"/>
        </w:rPr>
        <w:t xml:space="preserve">', </w:t>
      </w:r>
      <w:r w:rsidRPr="007A6D8D">
        <w:rPr>
          <w:rStyle w:val="LS2Attribute"/>
          <w:lang w:val="nb-NO"/>
        </w:rPr>
        <w:t>navn</w:t>
      </w:r>
      <w:r w:rsidRPr="00017038">
        <w:rPr>
          <w:rFonts w:ascii="Consolas" w:hAnsi="Consolas"/>
          <w:lang w:val="nb-NO"/>
        </w:rPr>
        <w:t>: '</w:t>
      </w:r>
      <w:r w:rsidRPr="00211DAE">
        <w:rPr>
          <w:rStyle w:val="LS2String"/>
          <w:lang w:val="nb-NO"/>
        </w:rPr>
        <w:t>fødselsår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components</w:t>
      </w:r>
      <w:r w:rsidRPr="00017038">
        <w:rPr>
          <w:rFonts w:ascii="Consolas" w:hAnsi="Consolas"/>
          <w:lang w:val="nb-NO"/>
        </w:rPr>
        <w:t>: {SkjemaVisning}</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7BFC3C8" w14:textId="77777777" w:rsidR="00291DB3" w:rsidRPr="00211DAE" w:rsidRDefault="007B48DD" w:rsidP="00A962EC">
      <w:pPr>
        <w:pStyle w:val="b1aff"/>
      </w:pPr>
      <w:r w:rsidRPr="00211DAE">
        <w:t xml:space="preserve">Her binder vi både </w:t>
      </w:r>
      <w:r w:rsidRPr="00CD2241">
        <w:rPr>
          <w:rStyle w:val="LS2CodeBodytext"/>
        </w:rPr>
        <w:t>data</w:t>
      </w:r>
      <w:r w:rsidRPr="00211DAE">
        <w:t xml:space="preserve"> og </w:t>
      </w:r>
      <w:r w:rsidRPr="00CD2241">
        <w:rPr>
          <w:rStyle w:val="LS2CodeBodytext"/>
        </w:rPr>
        <w:t>metadata</w:t>
      </w:r>
      <w:r w:rsidRPr="00211DAE">
        <w:t xml:space="preserve"> til felter i data-objektet til komponenten som har skjemavisningen inne i seg. Dataene og metadataene kan selvsagt komme fra andre steder. Typisk vil dataene komme fra en database, mens metadataene faktisk kan hardkodes ut fra behovet i hvert enkelt tilfelle.</w:t>
      </w:r>
    </w:p>
    <w:p w14:paraId="62C674E5" w14:textId="67CE15E7" w:rsidR="00291DB3" w:rsidRPr="00211DAE" w:rsidRDefault="007B48DD" w:rsidP="00B179A8">
      <w:pPr>
        <w:pStyle w:val="b1af"/>
      </w:pPr>
      <w:r w:rsidRPr="00211DAE">
        <w:t xml:space="preserve">Vi </w:t>
      </w:r>
      <w:r w:rsidR="007674CE">
        <w:t>kan</w:t>
      </w:r>
      <w:r w:rsidR="007674CE" w:rsidRPr="00211DAE">
        <w:t xml:space="preserve"> </w:t>
      </w:r>
      <w:r w:rsidRPr="00211DAE">
        <w:t xml:space="preserve">også videreutvikle komponenten, slik at hvert felt </w:t>
      </w:r>
      <w:r w:rsidR="007674CE">
        <w:t>har</w:t>
      </w:r>
      <w:r w:rsidR="007674CE" w:rsidRPr="00211DAE">
        <w:t xml:space="preserve"> </w:t>
      </w:r>
      <w:r w:rsidRPr="00211DAE">
        <w:t>informasjon om hva slags datatype feltet er</w:t>
      </w:r>
      <w:r w:rsidR="007674CE">
        <w:t>,</w:t>
      </w:r>
      <w:r w:rsidR="007674CE" w:rsidRPr="00211DAE">
        <w:t xml:space="preserve"> </w:t>
      </w:r>
      <w:r w:rsidRPr="00211DAE">
        <w:t xml:space="preserve">hvordan verdiene skal formateres </w:t>
      </w:r>
      <w:r w:rsidR="007674CE">
        <w:t>(</w:t>
      </w:r>
      <w:r w:rsidRPr="00211DAE">
        <w:t>for eksempel hvilke datoformater som skal brukes</w:t>
      </w:r>
      <w:r w:rsidR="007674CE">
        <w:t>), og</w:t>
      </w:r>
      <w:r w:rsidR="007674CE" w:rsidRPr="00211DAE">
        <w:t xml:space="preserve"> </w:t>
      </w:r>
      <w:r w:rsidR="007674CE">
        <w:t xml:space="preserve">hvordan tallene skal </w:t>
      </w:r>
      <w:r w:rsidRPr="00211DAE">
        <w:t>formater</w:t>
      </w:r>
      <w:r w:rsidR="007674CE">
        <w:t>es (</w:t>
      </w:r>
      <w:r w:rsidRPr="00211DAE">
        <w:t>med tanke på tusen</w:t>
      </w:r>
      <w:r w:rsidR="00B067DF">
        <w:t>-</w:t>
      </w:r>
      <w:r w:rsidRPr="00211DAE">
        <w:t>skill</w:t>
      </w:r>
      <w:r w:rsidR="00B067DF">
        <w:t>e</w:t>
      </w:r>
      <w:r w:rsidRPr="00211DAE">
        <w:t>tegn, antall desimaler og så videre</w:t>
      </w:r>
      <w:r w:rsidR="007674CE">
        <w:t>)</w:t>
      </w:r>
      <w:r w:rsidRPr="00211DAE">
        <w:t>.</w:t>
      </w:r>
    </w:p>
    <w:p w14:paraId="727F5998" w14:textId="77777777" w:rsidR="00291DB3" w:rsidRPr="00211DAE" w:rsidRDefault="007B48DD" w:rsidP="007B443D">
      <w:pPr>
        <w:pStyle w:val="m1tt"/>
      </w:pPr>
      <w:bookmarkStart w:id="2858" w:name="produktkatalog"/>
      <w:bookmarkStart w:id="2859" w:name="_Toc29047959"/>
      <w:r w:rsidRPr="00211DAE">
        <w:lastRenderedPageBreak/>
        <w:t>Produktkatalog</w:t>
      </w:r>
      <w:bookmarkEnd w:id="2858"/>
      <w:bookmarkEnd w:id="2859"/>
    </w:p>
    <w:p w14:paraId="1A9D0559" w14:textId="682B2079" w:rsidR="00291DB3" w:rsidRPr="00211DAE" w:rsidRDefault="007B48DD" w:rsidP="00C628A3">
      <w:pPr>
        <w:pStyle w:val="b1af-f"/>
      </w:pPr>
      <w:r w:rsidRPr="00211DAE">
        <w:t>La oss lage en enkel produktkatalog. Den vil kunne bruke komponenten for skjemavisninger, men i tillegg kan vi organisere hele applikasjonen ved hjelp av metadata</w:t>
      </w:r>
      <w:r w:rsidR="00DA44C6">
        <w:t>.</w:t>
      </w:r>
    </w:p>
    <w:p w14:paraId="14E2D4D1" w14:textId="77777777" w:rsidR="00291DB3" w:rsidRPr="00211DAE" w:rsidRDefault="007B48DD" w:rsidP="00FC4854">
      <w:pPr>
        <w:pStyle w:val="b1af"/>
      </w:pPr>
      <w:r w:rsidRPr="00211DAE">
        <w:t xml:space="preserve">Se koden i sin helhet her: </w:t>
      </w:r>
      <w:r w:rsidRPr="00BA15F5">
        <w:t>github.com/GetAcademy/ProduktkatalogMedMetadata/blob/master/index.html</w:t>
      </w:r>
    </w:p>
    <w:p w14:paraId="5D0B1337" w14:textId="77777777" w:rsidR="00291DB3" w:rsidRPr="006A490E" w:rsidRDefault="007B48DD" w:rsidP="00FC4854">
      <w:pPr>
        <w:pStyle w:val="b1af"/>
      </w:pPr>
      <w:r w:rsidRPr="006A490E">
        <w:t xml:space="preserve">Test den her: </w:t>
      </w:r>
      <w:r w:rsidRPr="00BA15F5">
        <w:t>getacademy.github.io/ProduktkatalogMedMetadata</w:t>
      </w:r>
    </w:p>
    <w:p w14:paraId="0CED1527" w14:textId="77777777" w:rsidR="00291DB3" w:rsidRPr="00211DAE" w:rsidRDefault="007B48DD" w:rsidP="00FC4854">
      <w:pPr>
        <w:pStyle w:val="b1af"/>
      </w:pPr>
      <w:r w:rsidRPr="00211DAE">
        <w:t xml:space="preserve">Modellen er forholdsvis enkel. En applikasjon består av ulike </w:t>
      </w:r>
      <w:r w:rsidRPr="005065EF">
        <w:rPr>
          <w:rStyle w:val="LS2Fet"/>
        </w:rPr>
        <w:t>sider</w:t>
      </w:r>
      <w:r w:rsidRPr="00211DAE">
        <w:t xml:space="preserve">. Hver side bygger på en </w:t>
      </w:r>
      <w:r w:rsidRPr="005065EF">
        <w:rPr>
          <w:rStyle w:val="LS2Fet"/>
        </w:rPr>
        <w:t>mal</w:t>
      </w:r>
      <w:r w:rsidRPr="00211DAE">
        <w:t xml:space="preserve">, og en mal består av en eller flere </w:t>
      </w:r>
      <w:r w:rsidRPr="005065EF">
        <w:rPr>
          <w:rStyle w:val="LS2Fet"/>
        </w:rPr>
        <w:t>komponenter</w:t>
      </w:r>
      <w:r w:rsidRPr="00211DAE">
        <w:t>, en layout og informasjon om hvilke data og metadata hver komponent skal ha.</w:t>
      </w:r>
    </w:p>
    <w:p w14:paraId="7E51296B" w14:textId="5BDC5E97" w:rsidR="00291DB3" w:rsidRPr="00211DAE" w:rsidRDefault="007B48DD" w:rsidP="00B179A8">
      <w:pPr>
        <w:pStyle w:val="b1af"/>
      </w:pPr>
      <w:r w:rsidRPr="00211DAE">
        <w:t xml:space="preserve">La oss først se på komponentene. De er funksjoner som gjør om data og metadata til HTML. For </w:t>
      </w:r>
      <w:r w:rsidR="00DA44C6">
        <w:t>at vi skal</w:t>
      </w:r>
      <w:r w:rsidRPr="00211DAE">
        <w:t xml:space="preserve"> kunne slå opp funksjonen ut fra navnet på en komponent, legger vi alle funksjonene i et objekt. For </w:t>
      </w:r>
      <w:r w:rsidR="00DA44C6">
        <w:t>at</w:t>
      </w:r>
      <w:r w:rsidRPr="00211DAE">
        <w:t xml:space="preserve"> eksemplet </w:t>
      </w:r>
      <w:r w:rsidR="00DA44C6">
        <w:t xml:space="preserve">skal være så </w:t>
      </w:r>
      <w:r w:rsidRPr="00211DAE">
        <w:t>enk</w:t>
      </w:r>
      <w:r w:rsidR="00DA44C6">
        <w:t>elt som</w:t>
      </w:r>
      <w:r w:rsidRPr="00211DAE">
        <w:t xml:space="preserve"> mulig, er det skrevet uten Vue, altså i ren </w:t>
      </w:r>
      <w:r w:rsidR="00A03F38">
        <w:t>JavaScript</w:t>
      </w:r>
      <w:r w:rsidRPr="00211DAE">
        <w:t>:</w:t>
      </w:r>
    </w:p>
    <w:p w14:paraId="0AAEED2E" w14:textId="50BB6350" w:rsidR="00291DB3" w:rsidRPr="00017038" w:rsidRDefault="007B48DD" w:rsidP="00A962EC">
      <w:pPr>
        <w:pStyle w:val="eks1aff"/>
        <w:rPr>
          <w:rFonts w:ascii="Consolas" w:hAnsi="Consolas"/>
          <w:lang w:val="nb-NO"/>
        </w:rPr>
      </w:pPr>
      <w:r w:rsidRPr="007A6D8D">
        <w:rPr>
          <w:rStyle w:val="LS2Keyword"/>
          <w:lang w:val="nb-NO"/>
        </w:rPr>
        <w:t>let</w:t>
      </w:r>
      <w:r w:rsidRPr="00017038">
        <w:rPr>
          <w:rFonts w:ascii="Consolas" w:hAnsi="Consolas"/>
          <w:lang w:val="nb-NO"/>
        </w:rPr>
        <w:t xml:space="preserve"> komponenter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overskrift</w:t>
      </w:r>
      <w:r w:rsidRPr="00017038">
        <w:rPr>
          <w:rFonts w:ascii="Consolas" w:hAnsi="Consolas"/>
          <w:lang w:val="nb-NO"/>
        </w:rPr>
        <w:t>(data) {},</w:t>
      </w:r>
      <w:r w:rsidRPr="00017038">
        <w:rPr>
          <w:rFonts w:ascii="Consolas" w:hAnsi="Consolas"/>
          <w:lang w:val="nb-NO"/>
        </w:rPr>
        <w:br/>
        <w:t xml:space="preserve">    </w:t>
      </w:r>
      <w:r w:rsidRPr="007A6D8D">
        <w:rPr>
          <w:rStyle w:val="LS2Attribute"/>
          <w:lang w:val="nb-NO"/>
        </w:rPr>
        <w:t>skjemaVisning</w:t>
      </w:r>
      <w:r w:rsidRPr="00017038">
        <w:rPr>
          <w:rFonts w:ascii="Consolas" w:hAnsi="Consolas"/>
          <w:lang w:val="nb-NO"/>
        </w:rPr>
        <w:t>(data, metadata, index) {},</w:t>
      </w:r>
      <w:r w:rsidRPr="00017038">
        <w:rPr>
          <w:rFonts w:ascii="Consolas" w:hAnsi="Consolas"/>
          <w:lang w:val="nb-NO"/>
        </w:rPr>
        <w:br/>
        <w:t xml:space="preserve">    </w:t>
      </w:r>
      <w:r w:rsidRPr="007A6D8D">
        <w:rPr>
          <w:rStyle w:val="LS2Attribute"/>
          <w:lang w:val="nb-NO"/>
        </w:rPr>
        <w:t>listeVisning</w:t>
      </w:r>
      <w:r w:rsidRPr="00017038">
        <w:rPr>
          <w:rFonts w:ascii="Consolas" w:hAnsi="Consolas"/>
          <w:lang w:val="nb-NO"/>
        </w:rPr>
        <w:t>(data, metadata) {},</w:t>
      </w:r>
      <w:r w:rsidRPr="00017038">
        <w:rPr>
          <w:rFonts w:ascii="Consolas" w:hAnsi="Consolas"/>
          <w:lang w:val="nb-NO"/>
        </w:rPr>
        <w:br/>
        <w:t xml:space="preserve">    </w:t>
      </w:r>
      <w:r w:rsidRPr="007A6D8D">
        <w:rPr>
          <w:rStyle w:val="LS2Attribute"/>
          <w:lang w:val="nb-NO"/>
        </w:rPr>
        <w:t>meny</w:t>
      </w:r>
      <w:r w:rsidRPr="00017038">
        <w:rPr>
          <w:rFonts w:ascii="Consolas" w:hAnsi="Consolas"/>
          <w:lang w:val="nb-NO"/>
        </w:rPr>
        <w:t>(data, metadata) {},</w:t>
      </w:r>
      <w:r w:rsidRPr="00017038">
        <w:rPr>
          <w:rFonts w:ascii="Consolas" w:hAnsi="Consolas"/>
          <w:lang w:val="nb-NO"/>
        </w:rPr>
        <w:br/>
        <w:t>};</w:t>
      </w:r>
    </w:p>
    <w:p w14:paraId="73CDA233" w14:textId="77777777" w:rsidR="00291DB3" w:rsidRPr="00211DAE" w:rsidRDefault="007B48DD" w:rsidP="00A962EC">
      <w:pPr>
        <w:pStyle w:val="b1aff"/>
      </w:pPr>
      <w:r w:rsidRPr="00211DAE">
        <w:t xml:space="preserve">Her er funksjonene tomme, men la oss nå se på innholdet i hver av dem etter tur. Her er komponenten </w:t>
      </w:r>
      <w:r w:rsidRPr="00CD2241">
        <w:rPr>
          <w:rStyle w:val="LS2CodeBodytext"/>
        </w:rPr>
        <w:t>overskrift</w:t>
      </w:r>
      <w:r w:rsidRPr="00211DAE">
        <w:t>:</w:t>
      </w:r>
    </w:p>
    <w:p w14:paraId="32D469FA" w14:textId="20EA43B7" w:rsidR="00291DB3" w:rsidRPr="00017038" w:rsidRDefault="007B48DD" w:rsidP="00A962EC">
      <w:pPr>
        <w:pStyle w:val="eks1aff"/>
        <w:rPr>
          <w:rFonts w:ascii="Consolas" w:hAnsi="Consolas"/>
          <w:lang w:val="nb-NO"/>
        </w:rPr>
      </w:pPr>
      <w:r w:rsidRPr="00CC5D44">
        <w:rPr>
          <w:rStyle w:val="LS2Attribute"/>
          <w:lang w:val="nb-NO"/>
          <w:rPrChange w:id="2860" w:author="Terje Kolderup" w:date="2020-01-29T09:56:00Z">
            <w:rPr>
              <w:lang w:val="nb-NO"/>
            </w:rPr>
          </w:rPrChange>
        </w:rPr>
        <w:t>overskrift</w:t>
      </w:r>
      <w:r w:rsidRPr="00017038">
        <w:rPr>
          <w:rFonts w:ascii="Consolas" w:hAnsi="Consolas"/>
          <w:lang w:val="nb-NO"/>
        </w:rPr>
        <w:t>(data)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 </w:t>
      </w:r>
      <w:r w:rsidRPr="007A6D8D">
        <w:rPr>
          <w:rStyle w:val="LS2Operator"/>
          <w:lang w:val="nb-NO"/>
        </w:rPr>
        <w:t>=</w:t>
      </w:r>
      <w:r w:rsidRPr="00017038">
        <w:rPr>
          <w:rFonts w:ascii="Consolas" w:hAnsi="Consolas"/>
          <w:lang w:val="nb-NO"/>
        </w:rPr>
        <w:t xml:space="preserve"> data.tekst </w:t>
      </w:r>
      <w:r w:rsidRPr="00211DAE">
        <w:rPr>
          <w:rStyle w:val="LS2Operator"/>
          <w:lang w:val="nb-NO"/>
        </w:rPr>
        <w:t>?</w:t>
      </w:r>
      <w:r w:rsidRPr="00017038">
        <w:rPr>
          <w:rFonts w:ascii="Consolas" w:hAnsi="Consolas"/>
          <w:lang w:val="nb-NO"/>
        </w:rPr>
        <w:t xml:space="preserve"> </w:t>
      </w:r>
      <w:r w:rsidRPr="007A6D8D">
        <w:rPr>
          <w:rStyle w:val="LS2String"/>
          <w:lang w:val="nb-NO"/>
        </w:rPr>
        <w:t>`&lt;p&gt;</w:t>
      </w:r>
      <w:r w:rsidRPr="00017038">
        <w:rPr>
          <w:rFonts w:ascii="Consolas" w:hAnsi="Consolas"/>
          <w:lang w:val="nb-NO"/>
        </w:rPr>
        <w:t>${data.tekst}</w:t>
      </w:r>
      <w:r w:rsidRPr="007A6D8D">
        <w:rPr>
          <w:rStyle w:val="LS2String"/>
          <w:lang w:val="nb-NO"/>
        </w:rPr>
        <w:t>&lt;/p&gt;`</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overskrift"&gt;</w:t>
      </w:r>
      <w:r w:rsidRPr="00017038">
        <w:rPr>
          <w:rFonts w:ascii="Consolas" w:hAnsi="Consolas"/>
          <w:lang w:val="nb-NO"/>
        </w:rPr>
        <w:br/>
      </w:r>
      <w:r w:rsidRPr="007A6D8D">
        <w:rPr>
          <w:rStyle w:val="LS2String"/>
          <w:lang w:val="nb-NO"/>
        </w:rPr>
        <w:t xml:space="preserve">                &lt;h3&gt;</w:t>
      </w:r>
      <w:r w:rsidRPr="00017038">
        <w:rPr>
          <w:rFonts w:ascii="Consolas" w:hAnsi="Consolas"/>
          <w:lang w:val="nb-NO"/>
        </w:rPr>
        <w:t>${data.overskrift}</w:t>
      </w:r>
      <w:r w:rsidRPr="007A6D8D">
        <w:rPr>
          <w:rStyle w:val="LS2String"/>
          <w:lang w:val="nb-NO"/>
        </w:rPr>
        <w:t>&lt;/h3&gt;</w:t>
      </w:r>
      <w:r w:rsidRPr="00017038">
        <w:rPr>
          <w:rFonts w:ascii="Consolas" w:hAnsi="Consolas"/>
          <w:lang w:val="nb-NO"/>
        </w:rPr>
        <w:br/>
      </w:r>
      <w:r w:rsidRPr="007A6D8D">
        <w:rPr>
          <w:rStyle w:val="LS2String"/>
          <w:lang w:val="nb-NO"/>
        </w:rPr>
        <w:t xml:space="preserve">                </w:t>
      </w:r>
      <w:r w:rsidRPr="00017038">
        <w:rPr>
          <w:rFonts w:ascii="Consolas" w:hAnsi="Consolas"/>
          <w:lang w:val="nb-NO"/>
        </w:rPr>
        <w:t>${p}</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19F26195" w14:textId="586BA666" w:rsidR="00291DB3" w:rsidRPr="00211DAE" w:rsidRDefault="007B48DD" w:rsidP="00A962EC">
      <w:pPr>
        <w:pStyle w:val="b1aff"/>
      </w:pPr>
      <w:r w:rsidRPr="00211DAE">
        <w:t>Den bruker ikke metadata, bare data. Den viser en overskrift og et avsnitt med tekst, men på første linje sjekkes det om dataene inneholder tekst</w:t>
      </w:r>
      <w:r w:rsidR="00DA44C6">
        <w:t>. H</w:t>
      </w:r>
      <w:r w:rsidRPr="00211DAE">
        <w:t>vis ikke legges det ikke til noe avsnitt.</w:t>
      </w:r>
    </w:p>
    <w:p w14:paraId="029648BB" w14:textId="77777777" w:rsidR="00291DB3" w:rsidRPr="00211DAE" w:rsidRDefault="007B48DD" w:rsidP="00B179A8">
      <w:pPr>
        <w:pStyle w:val="b1af"/>
      </w:pPr>
      <w:r w:rsidRPr="00211DAE">
        <w:t xml:space="preserve">Alle komponentene setter </w:t>
      </w:r>
      <w:r w:rsidRPr="00531E8C">
        <w:rPr>
          <w:rStyle w:val="LS2CodeBodytext"/>
        </w:rPr>
        <w:t>grid-area</w:t>
      </w:r>
      <w:r w:rsidRPr="00211DAE">
        <w:t xml:space="preserve"> til navnet på seg selv. Det skal vi senere bruke til å lage layout ved hjelp av CSS Grid.</w:t>
      </w:r>
    </w:p>
    <w:p w14:paraId="5A70D8DE" w14:textId="77777777" w:rsidR="00291DB3" w:rsidRPr="00211DAE" w:rsidRDefault="007B48DD" w:rsidP="00B179A8">
      <w:pPr>
        <w:pStyle w:val="b1af"/>
      </w:pPr>
      <w:r w:rsidRPr="00211DAE">
        <w:t xml:space="preserve">Kompenten </w:t>
      </w:r>
      <w:r w:rsidRPr="00531E8C">
        <w:rPr>
          <w:rStyle w:val="LS2CodeBodytext"/>
        </w:rPr>
        <w:t>meny</w:t>
      </w:r>
      <w:r w:rsidRPr="00211DAE">
        <w:t xml:space="preserve"> skal vise en punktliste med lenker til hovedsidene i applikasjonen. Den bruker både data og metadata:</w:t>
      </w:r>
    </w:p>
    <w:p w14:paraId="363C9990" w14:textId="38DE9122" w:rsidR="00291DB3" w:rsidRPr="00017038" w:rsidRDefault="007B48DD" w:rsidP="00A962EC">
      <w:pPr>
        <w:pStyle w:val="eks1aff"/>
        <w:rPr>
          <w:rFonts w:ascii="Consolas" w:hAnsi="Consolas"/>
          <w:lang w:val="nb-NO"/>
        </w:rPr>
      </w:pPr>
      <w:r w:rsidRPr="00D148A9">
        <w:rPr>
          <w:rStyle w:val="LS2Attribute"/>
          <w:lang w:val="nb-NO"/>
          <w:rPrChange w:id="2861" w:author="Terje Kolderup" w:date="2020-01-29T10:02:00Z">
            <w:rPr>
              <w:lang w:val="nb-NO"/>
            </w:rPr>
          </w:rPrChange>
        </w:rPr>
        <w:t>meny</w:t>
      </w:r>
      <w:r w:rsidRPr="00017038">
        <w:rPr>
          <w:rFonts w:ascii="Consolas" w:hAnsi="Consolas"/>
          <w:lang w:val="nb-NO"/>
        </w:rPr>
        <w:t>(data, metadata)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meny" class="meny"&gt;</w:t>
      </w:r>
      <w:r w:rsidRPr="00017038">
        <w:rPr>
          <w:rFonts w:ascii="Consolas" w:hAnsi="Consolas"/>
          <w:lang w:val="nb-NO"/>
        </w:rPr>
        <w:br/>
      </w:r>
      <w:r w:rsidRPr="007A6D8D">
        <w:rPr>
          <w:rStyle w:val="LS2String"/>
          <w:lang w:val="nb-NO"/>
        </w:rPr>
        <w:t xml:space="preserve">                &lt;h3&gt;Meny&lt;/h3&gt;</w:t>
      </w:r>
      <w:r w:rsidRPr="00017038">
        <w:rPr>
          <w:rFonts w:ascii="Consolas" w:hAnsi="Consolas"/>
          <w:lang w:val="nb-NO"/>
        </w:rPr>
        <w:br/>
      </w:r>
      <w:r w:rsidRPr="007A6D8D">
        <w:rPr>
          <w:rStyle w:val="LS2String"/>
          <w:lang w:val="nb-NO"/>
        </w:rPr>
        <w:t xml:space="preserve">                &lt;ul&gt;</w:t>
      </w:r>
      <w:r w:rsidRPr="00017038">
        <w:rPr>
          <w:rFonts w:ascii="Consolas" w:hAnsi="Consolas"/>
          <w:lang w:val="nb-NO"/>
        </w:rPr>
        <w:br/>
      </w:r>
      <w:r w:rsidRPr="007A6D8D">
        <w:rPr>
          <w:rStyle w:val="LS2String"/>
          <w:lang w:val="nb-NO"/>
        </w:rPr>
        <w:t xml:space="preserve">                    </w:t>
      </w:r>
      <w:r w:rsidRPr="00017038">
        <w:rPr>
          <w:rFonts w:ascii="Consolas" w:hAnsi="Consolas"/>
          <w:lang w:val="nb-NO"/>
        </w:rPr>
        <w:t xml:space="preserve">${ </w:t>
      </w:r>
      <w:r w:rsidRPr="00017038">
        <w:rPr>
          <w:rFonts w:ascii="Consolas" w:hAnsi="Consolas"/>
          <w:lang w:val="nb-NO"/>
          <w:rPrChange w:id="2862" w:author="Terje Kolderup" w:date="2020-01-29T10:02:00Z">
            <w:rPr>
              <w:rStyle w:val="LS2Object"/>
              <w:lang w:val="nb-NO"/>
            </w:rPr>
          </w:rPrChange>
        </w:rPr>
        <w:t>Object</w:t>
      </w:r>
      <w:r w:rsidRPr="00017038">
        <w:rPr>
          <w:rFonts w:ascii="Consolas" w:hAnsi="Consolas"/>
          <w:lang w:val="nb-NO"/>
        </w:rPr>
        <w:t>.keys(metadata)</w:t>
      </w:r>
      <w:r w:rsidRPr="00017038">
        <w:rPr>
          <w:rFonts w:ascii="Consolas" w:hAnsi="Consolas"/>
          <w:lang w:val="nb-NO"/>
        </w:rPr>
        <w:br/>
      </w:r>
      <w:r w:rsidRPr="00017038">
        <w:rPr>
          <w:rFonts w:ascii="Consolas" w:hAnsi="Consolas"/>
          <w:lang w:val="nb-NO"/>
        </w:rPr>
        <w:lastRenderedPageBreak/>
        <w:t xml:space="preserve">                    .filter(navn </w:t>
      </w:r>
      <w:r w:rsidRPr="00211DAE">
        <w:rPr>
          <w:rStyle w:val="LS2Operator"/>
          <w:lang w:val="nb-NO"/>
        </w:rPr>
        <w:t>=&gt;</w:t>
      </w:r>
      <w:r w:rsidRPr="00017038">
        <w:rPr>
          <w:rFonts w:ascii="Consolas" w:hAnsi="Consolas"/>
          <w:lang w:val="nb-NO"/>
        </w:rPr>
        <w:t xml:space="preserve"> metadata[navn].visningsnavn)</w:t>
      </w:r>
      <w:r w:rsidRPr="00017038">
        <w:rPr>
          <w:rFonts w:ascii="Consolas" w:hAnsi="Consolas"/>
          <w:lang w:val="nb-NO"/>
        </w:rPr>
        <w:br/>
        <w:t xml:space="preserve">                    .map(navn </w:t>
      </w:r>
      <w:r w:rsidRPr="00211DAE">
        <w:rPr>
          <w:rStyle w:val="LS2Operator"/>
          <w:lang w:val="nb-NO"/>
        </w:rPr>
        <w:t>=&gt;</w:t>
      </w:r>
      <w:r w:rsidRPr="00017038">
        <w:rPr>
          <w:rFonts w:ascii="Consolas" w:hAnsi="Consolas"/>
          <w:lang w:val="nb-NO"/>
        </w:rPr>
        <w:br/>
        <w:t xml:space="preserve">                            </w:t>
      </w:r>
      <w:r w:rsidRPr="007A6D8D">
        <w:rPr>
          <w:rStyle w:val="LS2String"/>
          <w:lang w:val="nb-NO"/>
        </w:rPr>
        <w:t>`&lt;li&gt;</w:t>
      </w:r>
      <w:r w:rsidRPr="00017038">
        <w:rPr>
          <w:rFonts w:ascii="Consolas" w:hAnsi="Consolas"/>
          <w:lang w:val="nb-NO"/>
        </w:rPr>
        <w:br/>
      </w:r>
      <w:r w:rsidRPr="007A6D8D">
        <w:rPr>
          <w:rStyle w:val="LS2String"/>
          <w:lang w:val="nb-NO"/>
        </w:rPr>
        <w:t xml:space="preserve">                                &lt;a href="javascript:app.visSide('</w:t>
      </w:r>
      <w:r w:rsidRPr="00017038">
        <w:rPr>
          <w:rFonts w:ascii="Consolas" w:hAnsi="Consolas"/>
          <w:lang w:val="nb-NO"/>
        </w:rPr>
        <w:t>${navn}</w:t>
      </w:r>
      <w:r w:rsidRPr="007A6D8D">
        <w:rPr>
          <w:rStyle w:val="LS2String"/>
          <w:lang w:val="nb-NO"/>
        </w:rPr>
        <w:t>')"&gt;</w:t>
      </w:r>
      <w:r w:rsidR="00520D55" w:rsidRPr="007A6D8D">
        <w:rPr>
          <w:rStyle w:val="LS2String"/>
          <w:lang w:val="nb-NO"/>
        </w:rPr>
        <w:br/>
        <w:t xml:space="preserve">                                    </w:t>
      </w:r>
      <w:r w:rsidRPr="00017038">
        <w:rPr>
          <w:rFonts w:ascii="Consolas" w:hAnsi="Consolas"/>
          <w:lang w:val="nb-NO"/>
        </w:rPr>
        <w:t>${metadata[navn].visningsnavn}</w:t>
      </w:r>
      <w:r w:rsidR="00520D55" w:rsidRPr="00017038">
        <w:rPr>
          <w:rFonts w:ascii="Consolas" w:hAnsi="Consolas"/>
          <w:lang w:val="nb-NO"/>
        </w:rPr>
        <w:br/>
        <w:t xml:space="preserve">                                </w:t>
      </w:r>
      <w:r w:rsidRPr="007A6D8D">
        <w:rPr>
          <w:rStyle w:val="LS2String"/>
          <w:lang w:val="nb-NO"/>
        </w:rPr>
        <w:t>&lt;/a&gt;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&lt;/ul&gt;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4DDBFCC8" w14:textId="1D5D7E11" w:rsidR="00291DB3" w:rsidRPr="00211DAE" w:rsidRDefault="007B48DD" w:rsidP="00A962EC">
      <w:pPr>
        <w:pStyle w:val="b1aff"/>
      </w:pPr>
      <w:r w:rsidRPr="00211DAE">
        <w:t>Hva som er metadata</w:t>
      </w:r>
      <w:r w:rsidR="00DA44C6">
        <w:t>,</w:t>
      </w:r>
      <w:r w:rsidRPr="00211DAE">
        <w:t xml:space="preserve"> er spesifikt for hver komponent. Denne forventer et objekt, med et felt for hver side. </w:t>
      </w:r>
      <w:r w:rsidRPr="00CD2241">
        <w:rPr>
          <w:rStyle w:val="LS2CodeBodytext"/>
        </w:rPr>
        <w:t>Object.keys()</w:t>
      </w:r>
      <w:r w:rsidRPr="00211DAE">
        <w:t xml:space="preserve"> tar et objekt som parameter og returnerer en liste med navnene på alle feltene i objektet. Det gjør det mulig å bruke </w:t>
      </w:r>
      <w:r w:rsidRPr="00CD2241">
        <w:rPr>
          <w:rStyle w:val="LS2CodeBodytext"/>
        </w:rPr>
        <w:t>filter</w:t>
      </w:r>
      <w:r w:rsidRPr="00211DAE">
        <w:t xml:space="preserve"> og </w:t>
      </w:r>
      <w:r w:rsidRPr="00CD2241">
        <w:rPr>
          <w:rStyle w:val="LS2CodeBodytext"/>
        </w:rPr>
        <w:t>map</w:t>
      </w:r>
      <w:r w:rsidRPr="00211DAE">
        <w:t>, for de virker bare på lister og ikke på objekter.</w:t>
      </w:r>
    </w:p>
    <w:p w14:paraId="0B7D6BD6" w14:textId="6321E05E" w:rsidR="00291DB3" w:rsidRPr="00211DAE" w:rsidRDefault="007B48DD" w:rsidP="00B179A8">
      <w:pPr>
        <w:pStyle w:val="b1af"/>
      </w:pPr>
      <w:r w:rsidRPr="00211DAE">
        <w:t>Vi skal se på hvordan hver komponent får sine metadata</w:t>
      </w:r>
      <w:r w:rsidR="00DA44C6">
        <w:t>,</w:t>
      </w:r>
      <w:r w:rsidRPr="00211DAE">
        <w:t xml:space="preserve"> </w:t>
      </w:r>
      <w:r w:rsidR="00DA44C6">
        <w:t>senere</w:t>
      </w:r>
      <w:r w:rsidRPr="00211DAE">
        <w:t>, men det denne komponenten får</w:t>
      </w:r>
      <w:r w:rsidR="00DA44C6">
        <w:t>,</w:t>
      </w:r>
      <w:r w:rsidRPr="00211DAE">
        <w:t xml:space="preserve"> er omtrent dette:</w:t>
      </w:r>
    </w:p>
    <w:p w14:paraId="659EA8C9" w14:textId="0A966B3C" w:rsidR="00291DB3" w:rsidRPr="00017038" w:rsidRDefault="007B48DD" w:rsidP="00A962EC">
      <w:pPr>
        <w:pStyle w:val="eks1aff"/>
        <w:rPr>
          <w:rFonts w:ascii="Consolas" w:hAnsi="Consolas"/>
          <w:lang w:val="nb-NO"/>
        </w:rPr>
      </w:pPr>
      <w:r w:rsidRPr="00017038">
        <w:rPr>
          <w:rFonts w:ascii="Consolas" w:hAnsi="Consolas"/>
          <w:lang w:val="nb-NO"/>
        </w:rPr>
        <w:t>sider: {</w:t>
      </w:r>
      <w:r w:rsidRPr="00017038">
        <w:rPr>
          <w:rFonts w:ascii="Consolas" w:hAnsi="Consolas"/>
          <w:lang w:val="nb-NO"/>
        </w:rPr>
        <w:br/>
        <w:t xml:space="preserve">    </w:t>
      </w:r>
      <w:r w:rsidRPr="00CC5D44">
        <w:rPr>
          <w:rStyle w:val="LS2Attribute"/>
          <w:lang w:val="nb-NO"/>
          <w:rPrChange w:id="2863" w:author="Terje Kolderup" w:date="2020-01-29T09:56:00Z">
            <w:rPr>
              <w:rStyle w:val="LS2String"/>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864"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Hjem</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865" w:author="Terje Kolderup" w:date="2020-01-29T09:56:00Z">
            <w:rPr>
              <w:rStyle w:val="LS2String"/>
              <w:lang w:val="nb-NO"/>
            </w:rPr>
          </w:rPrChange>
        </w:rPr>
        <w:t>kategoriListe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866"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Kategorier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867" w:author="Terje Kolderup" w:date="2020-01-29T09:56:00Z">
            <w:rPr>
              <w:rStyle w:val="LS2String"/>
              <w:lang w:val="nb-NO"/>
            </w:rPr>
          </w:rPrChange>
        </w:rPr>
        <w:t>produktListe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868"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Alle produkter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869" w:author="Terje Kolderup" w:date="2020-01-29T09:56:00Z">
            <w:rPr>
              <w:rStyle w:val="LS2String"/>
              <w:lang w:val="nb-NO"/>
            </w:rPr>
          </w:rPrChange>
        </w:rPr>
        <w:t>enkeltProdukt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870" w:author="Terje Kolderup" w:date="2020-01-29T09:56:00Z">
            <w:rPr>
              <w:rStyle w:val="LS2String"/>
              <w:lang w:val="nb-NO"/>
            </w:rPr>
          </w:rPrChange>
        </w:rPr>
        <w:t>kontaktOss</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871"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Kontakt oss</w:t>
      </w:r>
      <w:r w:rsidRPr="00017038">
        <w:rPr>
          <w:rFonts w:ascii="Consolas" w:hAnsi="Consolas"/>
          <w:lang w:val="nb-NO"/>
        </w:rPr>
        <w:t>',</w:t>
      </w:r>
      <w:r w:rsidRPr="00017038">
        <w:rPr>
          <w:rFonts w:ascii="Consolas" w:hAnsi="Consolas"/>
          <w:lang w:val="nb-NO"/>
        </w:rPr>
        <w:br/>
        <w:t xml:space="preserve">    }</w:t>
      </w:r>
    </w:p>
    <w:p w14:paraId="12BE2221" w14:textId="77777777" w:rsidR="00291DB3" w:rsidRPr="00211DAE" w:rsidRDefault="007B48DD" w:rsidP="00A962EC">
      <w:pPr>
        <w:pStyle w:val="b1aff"/>
      </w:pPr>
      <w:r w:rsidRPr="00211DAE">
        <w:t xml:space="preserve">Tanken er at bare sider med feltet </w:t>
      </w:r>
      <w:r w:rsidRPr="00CD2241">
        <w:rPr>
          <w:rStyle w:val="LS2CodeBodytext"/>
        </w:rPr>
        <w:t>visningsnavn</w:t>
      </w:r>
      <w:r w:rsidRPr="00211DAE">
        <w:t xml:space="preserve"> skal vises i menyen. Det gjøres av koden </w:t>
      </w:r>
      <w:r w:rsidRPr="00CD2241">
        <w:rPr>
          <w:rStyle w:val="LS2CodeBodytext"/>
        </w:rPr>
        <w:t>.filter(navn =&gt; metadata[navn].visningsnavn)</w:t>
      </w:r>
      <w:r w:rsidRPr="00211DAE">
        <w:t xml:space="preserve"> i komponenten. Siden for enkeltprodukter skal ikke vises, for hvilket enkeltprodukt skulle man da vist? Tanken er at man kommer dit etter å ha valgt et produkt i </w:t>
      </w:r>
      <w:r w:rsidRPr="00CD2241">
        <w:rPr>
          <w:rStyle w:val="LS2CodeBodytext"/>
        </w:rPr>
        <w:t>produktListe</w:t>
      </w:r>
      <w:r w:rsidRPr="00211DAE">
        <w:t xml:space="preserve">. Sånn sett kunne vi tatt bort </w:t>
      </w:r>
      <w:r w:rsidRPr="00CD2241">
        <w:rPr>
          <w:rStyle w:val="LS2CodeBodytext"/>
        </w:rPr>
        <w:t>enkeltProdukt</w:t>
      </w:r>
      <w:r w:rsidRPr="00211DAE">
        <w:t>, men de samme metadataene brukes til flere ting, som vi skal se senere.</w:t>
      </w:r>
    </w:p>
    <w:p w14:paraId="2330102D" w14:textId="5FEC5336" w:rsidR="00291DB3" w:rsidRPr="00211DAE" w:rsidRDefault="007B48DD" w:rsidP="00B179A8">
      <w:pPr>
        <w:pStyle w:val="b1af"/>
      </w:pPr>
      <w:r w:rsidRPr="00211DAE">
        <w:t xml:space="preserve">Funksjonen </w:t>
      </w:r>
      <w:r w:rsidRPr="00531E8C">
        <w:rPr>
          <w:rStyle w:val="LS2CodeBodytext"/>
        </w:rPr>
        <w:t>map()</w:t>
      </w:r>
      <w:r w:rsidRPr="00211DAE">
        <w:t xml:space="preserve"> mapper så over fra et metadata-objekt som beskriver en side</w:t>
      </w:r>
      <w:r w:rsidR="00DA44C6">
        <w:t>,</w:t>
      </w:r>
      <w:r w:rsidRPr="00211DAE">
        <w:t xml:space="preserve"> til faktisk </w:t>
      </w:r>
      <w:r w:rsidR="004A630C">
        <w:t>HTML</w:t>
      </w:r>
      <w:r w:rsidRPr="00211DAE">
        <w:t xml:space="preserve">. Resultatet av </w:t>
      </w:r>
      <w:r w:rsidRPr="00531E8C">
        <w:rPr>
          <w:rStyle w:val="LS2CodeBodytext"/>
        </w:rPr>
        <w:t>map()</w:t>
      </w:r>
      <w:r w:rsidRPr="00211DAE">
        <w:t xml:space="preserve"> blir en liste, og </w:t>
      </w:r>
      <w:r w:rsidRPr="00531E8C">
        <w:rPr>
          <w:rStyle w:val="LS2CodeBodytext"/>
        </w:rPr>
        <w:t>join()</w:t>
      </w:r>
      <w:r w:rsidRPr="00211DAE">
        <w:t xml:space="preserve"> slår alle tektene i listen sammen til en tekst. Som parameter til </w:t>
      </w:r>
      <w:r w:rsidRPr="00531E8C">
        <w:rPr>
          <w:rStyle w:val="LS2CodeBodytext"/>
        </w:rPr>
        <w:t>map()</w:t>
      </w:r>
      <w:r w:rsidRPr="00211DAE">
        <w:t xml:space="preserve"> sender vi en funksjon som mapper et objekt over til HTML. De</w:t>
      </w:r>
      <w:r w:rsidR="00D433B3">
        <w:t>n</w:t>
      </w:r>
      <w:r w:rsidRPr="00211DAE">
        <w:t xml:space="preserve"> lage</w:t>
      </w:r>
      <w:r w:rsidR="00D433B3">
        <w:t>r</w:t>
      </w:r>
      <w:r w:rsidRPr="00211DAE">
        <w:t xml:space="preserve"> en lenke som kaller </w:t>
      </w:r>
      <w:r w:rsidRPr="00531E8C">
        <w:rPr>
          <w:rStyle w:val="LS2CodeBodytext"/>
        </w:rPr>
        <w:t>visSide()</w:t>
      </w:r>
      <w:r w:rsidRPr="00211DAE">
        <w:t xml:space="preserve"> me</w:t>
      </w:r>
      <w:r w:rsidR="005C7793">
        <w:t>d</w:t>
      </w:r>
      <w:r w:rsidRPr="00211DAE">
        <w:t xml:space="preserve"> riktig sidenavn, </w:t>
      </w:r>
      <w:r w:rsidR="00D433B3">
        <w:t xml:space="preserve">og </w:t>
      </w:r>
      <w:r w:rsidRPr="00211DAE">
        <w:t>vise</w:t>
      </w:r>
      <w:r w:rsidR="00D433B3">
        <w:t>r</w:t>
      </w:r>
      <w:r w:rsidRPr="00211DAE">
        <w:t xml:space="preserve"> innholdet av feltet </w:t>
      </w:r>
      <w:r w:rsidRPr="00531E8C">
        <w:rPr>
          <w:rStyle w:val="LS2CodeBodytext"/>
        </w:rPr>
        <w:t>visningsnavn</w:t>
      </w:r>
      <w:r w:rsidRPr="00211DAE">
        <w:t xml:space="preserve"> som tekst på lenken: </w:t>
      </w:r>
      <w:r w:rsidRPr="00531E8C">
        <w:rPr>
          <w:rStyle w:val="LS2CodeBodytext"/>
        </w:rPr>
        <w:t>&lt;a href="javascript:app.visSide('${navn}')"&gt;${metadata[navn].visningsnavn}&lt;/a&gt;</w:t>
      </w:r>
      <w:r w:rsidRPr="00211DAE">
        <w:t>.</w:t>
      </w:r>
    </w:p>
    <w:p w14:paraId="05E94D11" w14:textId="08413588" w:rsidR="00291DB3" w:rsidRPr="00211DAE" w:rsidRDefault="007B48DD" w:rsidP="00B179A8">
      <w:pPr>
        <w:pStyle w:val="b1af"/>
      </w:pPr>
      <w:r w:rsidRPr="00211DAE">
        <w:lastRenderedPageBreak/>
        <w:t>Så har vi to komponenter igjen</w:t>
      </w:r>
      <w:r w:rsidR="00940F84">
        <w:t xml:space="preserve"> –</w:t>
      </w:r>
      <w:r w:rsidR="00940F84" w:rsidRPr="00211DAE">
        <w:t xml:space="preserve"> </w:t>
      </w:r>
      <w:r w:rsidRPr="00211DAE">
        <w:t>en for skjemavisning og en for listevisning. La oss se på den første:</w:t>
      </w:r>
    </w:p>
    <w:p w14:paraId="623E39EC" w14:textId="4E37CA67" w:rsidR="00291DB3" w:rsidRPr="00017038" w:rsidRDefault="007B48DD" w:rsidP="00A962EC">
      <w:pPr>
        <w:pStyle w:val="eks1aff"/>
        <w:rPr>
          <w:rFonts w:ascii="Consolas" w:hAnsi="Consolas"/>
          <w:lang w:val="nb-NO"/>
        </w:rPr>
      </w:pPr>
      <w:r w:rsidRPr="00D148A9">
        <w:rPr>
          <w:rStyle w:val="LS2Attribute"/>
          <w:lang w:val="nb-NO"/>
          <w:rPrChange w:id="2872" w:author="Terje Kolderup" w:date="2020-01-29T10:02:00Z">
            <w:rPr>
              <w:lang w:val="nb-NO"/>
            </w:rPr>
          </w:rPrChange>
        </w:rPr>
        <w:t>skjemaVisning</w:t>
      </w:r>
      <w:r w:rsidRPr="00017038">
        <w:rPr>
          <w:rFonts w:ascii="Consolas" w:hAnsi="Consolas"/>
          <w:lang w:val="nb-NO"/>
        </w:rPr>
        <w:t>(data, metadata, index)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 {</w:t>
      </w:r>
      <w:r w:rsidRPr="00017038">
        <w:rPr>
          <w:rFonts w:ascii="Consolas" w:hAnsi="Consolas"/>
          <w:lang w:val="nb-NO"/>
        </w:rPr>
        <w:br/>
        <w:t xml:space="preserve">        data </w:t>
      </w:r>
      <w:r w:rsidRPr="007A6D8D">
        <w:rPr>
          <w:rStyle w:val="LS2Operator"/>
          <w:lang w:val="nb-NO"/>
        </w:rPr>
        <w:t>=</w:t>
      </w:r>
      <w:r w:rsidRPr="00017038">
        <w:rPr>
          <w:rFonts w:ascii="Consolas" w:hAnsi="Consolas"/>
          <w:lang w:val="nb-NO"/>
        </w:rPr>
        <w:t xml:space="preserve"> data[index];</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skjemaVisning"&gt;</w:t>
      </w:r>
      <w:r w:rsidRPr="00017038">
        <w:rPr>
          <w:rFonts w:ascii="Consolas" w:hAnsi="Consolas"/>
          <w:lang w:val="nb-NO"/>
        </w:rPr>
        <w:br/>
      </w:r>
      <w:r w:rsidRPr="007A6D8D">
        <w:rPr>
          <w:rStyle w:val="LS2String"/>
          <w:lang w:val="nb-NO"/>
        </w:rPr>
        <w:t xml:space="preserve">                &lt;table style="text-align: left"&gt;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873" w:author="Terje Kolderup" w:date="2020-01-29T14:28:00Z">
        <w:r w:rsidRPr="00017038" w:rsidDel="00833B4A">
          <w:rPr>
            <w:rFonts w:ascii="Consolas" w:hAnsi="Consolas"/>
            <w:lang w:val="nb-NO"/>
          </w:rPr>
          <w:delText xml:space="preserve"> </w:delText>
        </w:r>
      </w:del>
      <w:r w:rsidRPr="00017038">
        <w:rPr>
          <w:rFonts w:ascii="Consolas" w:hAnsi="Consolas"/>
          <w:lang w:val="nb-NO"/>
        </w:rPr>
        <w:t xml:space="preserve">metadata.felt.map(f </w:t>
      </w:r>
      <w:r w:rsidRPr="00211DAE">
        <w:rPr>
          <w:rStyle w:val="LS2Operator"/>
          <w:lang w:val="nb-NO"/>
        </w:rPr>
        <w:t>=&gt;</w:t>
      </w:r>
      <w:r w:rsidRPr="00017038">
        <w:rPr>
          <w:rFonts w:ascii="Consolas" w:hAnsi="Consolas"/>
          <w:lang w:val="nb-NO"/>
        </w:rPr>
        <w:br/>
        <w:t xml:space="preserve">                    </w:t>
      </w:r>
      <w:r w:rsidRPr="007A6D8D">
        <w:rPr>
          <w:rStyle w:val="LS2String"/>
          <w:lang w:val="nb-NO"/>
        </w:rPr>
        <w:t>`&lt;tr&gt;</w:t>
      </w:r>
      <w:r w:rsidRPr="00017038">
        <w:rPr>
          <w:rFonts w:ascii="Consolas" w:hAnsi="Consolas"/>
          <w:lang w:val="nb-NO"/>
        </w:rPr>
        <w:br/>
      </w:r>
      <w:r w:rsidRPr="007A6D8D">
        <w:rPr>
          <w:rStyle w:val="LS2String"/>
          <w:lang w:val="nb-NO"/>
        </w:rPr>
        <w:t xml:space="preserve">                        &lt;th&gt;</w:t>
      </w:r>
      <w:r w:rsidRPr="00017038">
        <w:rPr>
          <w:rFonts w:ascii="Consolas" w:hAnsi="Consolas"/>
          <w:lang w:val="nb-NO"/>
        </w:rPr>
        <w:t>${</w:t>
      </w:r>
      <w:del w:id="2874" w:author="Terje Kolderup" w:date="2020-01-29T14:28:00Z">
        <w:r w:rsidRPr="00017038" w:rsidDel="00833B4A">
          <w:rPr>
            <w:rFonts w:ascii="Consolas" w:hAnsi="Consolas"/>
            <w:lang w:val="nb-NO"/>
          </w:rPr>
          <w:delText xml:space="preserve"> </w:delText>
        </w:r>
      </w:del>
      <w:r w:rsidRPr="00017038">
        <w:rPr>
          <w:rFonts w:ascii="Consolas" w:hAnsi="Consolas"/>
          <w:lang w:val="nb-NO"/>
        </w:rPr>
        <w:t>f.visningsnavn}</w:t>
      </w:r>
      <w:r w:rsidRPr="007A6D8D">
        <w:rPr>
          <w:rStyle w:val="LS2String"/>
          <w:lang w:val="nb-NO"/>
        </w:rPr>
        <w:t>&lt;/th&gt;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t>${</w:t>
      </w:r>
      <w:del w:id="2875" w:author="Terje Kolderup" w:date="2020-01-29T14:28:00Z">
        <w:r w:rsidRPr="00017038" w:rsidDel="00833B4A">
          <w:rPr>
            <w:rFonts w:ascii="Consolas" w:hAnsi="Consolas"/>
            <w:lang w:val="nb-NO"/>
          </w:rPr>
          <w:delText xml:space="preserve"> </w:delText>
        </w:r>
      </w:del>
      <w:r w:rsidRPr="00017038">
        <w:rPr>
          <w:rFonts w:ascii="Consolas" w:hAnsi="Consolas"/>
          <w:lang w:val="nb-NO"/>
        </w:rPr>
        <w:t>data[f.navn]}</w:t>
      </w:r>
      <w:r w:rsidRPr="007A6D8D">
        <w:rPr>
          <w:rStyle w:val="LS2String"/>
          <w:lang w:val="nb-NO"/>
        </w:rPr>
        <w: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 xml:space="preserve"> ).join('')}</w:t>
      </w:r>
      <w:r w:rsidRPr="00017038">
        <w:rPr>
          <w:rFonts w:ascii="Consolas" w:hAnsi="Consolas"/>
          <w:lang w:val="nb-NO"/>
        </w:rPr>
        <w:br/>
      </w:r>
      <w:r w:rsidRPr="007A6D8D">
        <w:rPr>
          <w:rStyle w:val="LS2String"/>
          <w:lang w:val="nb-NO"/>
        </w:rPr>
        <w:t xml:space="preserve">                &lt;/table&gt;&lt;/div&gt;`</w:t>
      </w:r>
      <w:r w:rsidRPr="00017038">
        <w:rPr>
          <w:rFonts w:ascii="Consolas" w:hAnsi="Consolas"/>
          <w:lang w:val="nb-NO"/>
        </w:rPr>
        <w:t>;</w:t>
      </w:r>
      <w:r w:rsidRPr="00017038">
        <w:rPr>
          <w:rFonts w:ascii="Consolas" w:hAnsi="Consolas"/>
          <w:lang w:val="nb-NO"/>
        </w:rPr>
        <w:br/>
        <w:t>}</w:t>
      </w:r>
    </w:p>
    <w:p w14:paraId="08410E25" w14:textId="62793E87" w:rsidR="00291DB3" w:rsidRPr="00211DAE" w:rsidRDefault="007B48DD" w:rsidP="00A962EC">
      <w:pPr>
        <w:pStyle w:val="b1aff"/>
      </w:pPr>
      <w:r w:rsidRPr="00211DAE">
        <w:t>I utgangspunktet får denne funksjonen dataene den trenger</w:t>
      </w:r>
      <w:r w:rsidR="00940F84">
        <w:t>,</w:t>
      </w:r>
      <w:r w:rsidRPr="00211DAE">
        <w:t xml:space="preserve"> i parameteren </w:t>
      </w:r>
      <w:r w:rsidRPr="00CD2241">
        <w:rPr>
          <w:rStyle w:val="LS2CodeBodytext"/>
        </w:rPr>
        <w:t>data</w:t>
      </w:r>
      <w:r w:rsidRPr="00211DAE">
        <w:t xml:space="preserve">, men det kan også være at </w:t>
      </w:r>
      <w:r w:rsidRPr="00CD2241">
        <w:rPr>
          <w:rStyle w:val="LS2CodeBodytext"/>
        </w:rPr>
        <w:t>data</w:t>
      </w:r>
      <w:r w:rsidRPr="00211DAE">
        <w:t xml:space="preserve"> er en liste, og at </w:t>
      </w:r>
      <w:r w:rsidRPr="00CD2241">
        <w:rPr>
          <w:rStyle w:val="LS2CodeBodytext"/>
        </w:rPr>
        <w:t>index</w:t>
      </w:r>
      <w:r w:rsidRPr="00211DAE">
        <w:t xml:space="preserve"> inneholder hvilken posisjon i listen som skal brukes. If-setningen først i funksjonen bytter nettopp ut </w:t>
      </w:r>
      <w:r w:rsidRPr="00CD2241">
        <w:rPr>
          <w:rStyle w:val="LS2CodeBodytext"/>
        </w:rPr>
        <w:t>data</w:t>
      </w:r>
      <w:r w:rsidRPr="00211DAE">
        <w:t xml:space="preserve"> med riktig element i listen </w:t>
      </w:r>
      <w:r w:rsidR="00940F84">
        <w:t>ders</w:t>
      </w:r>
      <w:r w:rsidRPr="00211DAE">
        <w:t xml:space="preserve">om </w:t>
      </w:r>
      <w:r w:rsidRPr="00CD2241">
        <w:rPr>
          <w:rStyle w:val="LS2CodeBodytext"/>
        </w:rPr>
        <w:t>index</w:t>
      </w:r>
      <w:r w:rsidRPr="00211DAE">
        <w:t xml:space="preserve"> er satt.</w:t>
      </w:r>
    </w:p>
    <w:p w14:paraId="42C85B23" w14:textId="713A9815" w:rsidR="00291DB3" w:rsidRPr="00211DAE" w:rsidRDefault="007B48DD" w:rsidP="00B179A8">
      <w:pPr>
        <w:pStyle w:val="b1af"/>
      </w:pPr>
      <w:r w:rsidRPr="00211DAE">
        <w:t xml:space="preserve">Resten av funksjonen er omtrent som forklart tidligere i kapitlet. Funksjonen forventer </w:t>
      </w:r>
      <w:r w:rsidR="00437D4C">
        <w:t xml:space="preserve">et </w:t>
      </w:r>
      <w:r w:rsidRPr="00211DAE">
        <w:t>metadata</w:t>
      </w:r>
      <w:r w:rsidR="00437D4C">
        <w:t>objekt som parameter,</w:t>
      </w:r>
      <w:r w:rsidRPr="00211DAE">
        <w:t xml:space="preserve"> </w:t>
      </w:r>
      <w:r w:rsidR="00437D4C">
        <w:t xml:space="preserve">med </w:t>
      </w:r>
      <w:r w:rsidRPr="00211DAE">
        <w:t xml:space="preserve">et felt </w:t>
      </w:r>
      <w:r w:rsidRPr="00531E8C">
        <w:rPr>
          <w:rStyle w:val="LS2CodeBodytext"/>
        </w:rPr>
        <w:t>felt</w:t>
      </w:r>
      <w:r w:rsidRPr="00211DAE">
        <w:t xml:space="preserve"> med en liste </w:t>
      </w:r>
      <w:r w:rsidR="00D433B3">
        <w:t>over</w:t>
      </w:r>
      <w:r w:rsidR="00B1523C" w:rsidRPr="00211DAE">
        <w:t xml:space="preserve"> </w:t>
      </w:r>
      <w:r w:rsidRPr="00211DAE">
        <w:t xml:space="preserve">hvilke felt som skal vises. Hvert felt har et </w:t>
      </w:r>
      <w:r w:rsidRPr="00531E8C">
        <w:rPr>
          <w:rStyle w:val="LS2CodeBodytext"/>
        </w:rPr>
        <w:t>navn</w:t>
      </w:r>
      <w:r w:rsidRPr="00211DAE">
        <w:t xml:space="preserve"> og et </w:t>
      </w:r>
      <w:r w:rsidRPr="00531E8C">
        <w:rPr>
          <w:rStyle w:val="LS2CodeBodytext"/>
        </w:rPr>
        <w:t>visningsnavn</w:t>
      </w:r>
      <w:r w:rsidRPr="00211DAE">
        <w:t>, og det siste brukes til å slå opp i data-objektet for å finne den faktiske verdien som skal vises.</w:t>
      </w:r>
    </w:p>
    <w:p w14:paraId="1B5D2250" w14:textId="77777777" w:rsidR="00291DB3" w:rsidRPr="00211DAE" w:rsidRDefault="007B48DD" w:rsidP="00B179A8">
      <w:pPr>
        <w:pStyle w:val="b1af"/>
      </w:pPr>
      <w:r w:rsidRPr="00211DAE">
        <w:t>Komponenten for listevisning er den siste og også den mest komplekse:</w:t>
      </w:r>
    </w:p>
    <w:p w14:paraId="5EFA0D4F" w14:textId="15B04B43" w:rsidR="00291DB3" w:rsidRPr="00017038" w:rsidRDefault="007B48DD" w:rsidP="00A962EC">
      <w:pPr>
        <w:pStyle w:val="eks1aff"/>
        <w:rPr>
          <w:rFonts w:ascii="Consolas" w:hAnsi="Consolas"/>
          <w:lang w:val="nb-NO"/>
        </w:rPr>
      </w:pPr>
      <w:r w:rsidRPr="00D148A9">
        <w:rPr>
          <w:rStyle w:val="LS2Attribute"/>
          <w:lang w:val="nb-NO"/>
          <w:rPrChange w:id="2876" w:author="Terje Kolderup" w:date="2020-01-29T10:02:00Z">
            <w:rPr>
              <w:lang w:val="nb-NO"/>
            </w:rPr>
          </w:rPrChange>
        </w:rPr>
        <w:t>listeVisning</w:t>
      </w:r>
      <w:r w:rsidRPr="00017038">
        <w:rPr>
          <w:rFonts w:ascii="Consolas" w:hAnsi="Consolas"/>
          <w:lang w:val="nb-NO"/>
        </w:rPr>
        <w:t>(data, metadata)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listeVisning"&gt;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877" w:author="Terje Kolderup" w:date="2020-01-29T14:28:00Z">
        <w:r w:rsidRPr="00017038" w:rsidDel="00833B4A">
          <w:rPr>
            <w:rFonts w:ascii="Consolas" w:hAnsi="Consolas"/>
            <w:lang w:val="nb-NO"/>
          </w:rPr>
          <w:delText xml:space="preserve"> </w:delText>
        </w:r>
      </w:del>
      <w:r w:rsidRPr="00017038">
        <w:rPr>
          <w:rFonts w:ascii="Consolas" w:hAnsi="Consolas"/>
          <w:lang w:val="nb-NO"/>
        </w:rPr>
        <w:t>metadata.felt.map(</w:t>
      </w:r>
      <w:r w:rsidR="0027372A" w:rsidRPr="00017038">
        <w:rPr>
          <w:rFonts w:ascii="Consolas" w:hAnsi="Consolas"/>
          <w:lang w:val="nb-NO"/>
        </w:rPr>
        <w:br/>
        <w:t xml:space="preserve">                               </w:t>
      </w:r>
      <w:r w:rsidRPr="00017038">
        <w:rPr>
          <w:rFonts w:ascii="Consolas" w:hAnsi="Consolas"/>
          <w:lang w:val="nb-NO"/>
        </w:rPr>
        <w:t xml:space="preserve">f </w:t>
      </w:r>
      <w:r w:rsidRPr="00211DAE">
        <w:rPr>
          <w:rStyle w:val="LS2Operator"/>
          <w:lang w:val="nb-NO"/>
        </w:rPr>
        <w:t>=&gt;</w:t>
      </w:r>
      <w:r w:rsidRPr="00017038">
        <w:rPr>
          <w:rFonts w:ascii="Consolas" w:hAnsi="Consolas"/>
          <w:lang w:val="nb-NO"/>
        </w:rPr>
        <w:t xml:space="preserve"> </w:t>
      </w:r>
      <w:r w:rsidRPr="007A6D8D">
        <w:rPr>
          <w:rStyle w:val="LS2String"/>
          <w:lang w:val="nb-NO"/>
        </w:rPr>
        <w:t>`&lt;th&gt;</w:t>
      </w:r>
      <w:r w:rsidRPr="00017038">
        <w:rPr>
          <w:rFonts w:ascii="Consolas" w:hAnsi="Consolas"/>
          <w:lang w:val="nb-NO"/>
        </w:rPr>
        <w:t>${f.visningsnavn}</w:t>
      </w:r>
      <w:r w:rsidRPr="007A6D8D">
        <w:rPr>
          <w:rStyle w:val="LS2String"/>
          <w:lang w:val="nb-NO"/>
        </w:rPr>
        <w:t>&lt;/th&gt;`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 xml:space="preserve">${data.map((rad, index) </w:t>
      </w:r>
      <w:r w:rsidRPr="00211DAE">
        <w:rPr>
          <w:rStyle w:val="LS2Operator"/>
          <w:lang w:val="nb-NO"/>
        </w:rPr>
        <w:t>=&gt;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878" w:author="Terje Kolderup" w:date="2020-01-29T14:28:00Z">
        <w:r w:rsidRPr="00017038" w:rsidDel="00833B4A">
          <w:rPr>
            <w:rFonts w:ascii="Consolas" w:hAnsi="Consolas"/>
            <w:lang w:val="nb-NO"/>
          </w:rPr>
          <w:delText xml:space="preserve"> </w:delText>
        </w:r>
      </w:del>
      <w:r w:rsidRPr="00017038">
        <w:rPr>
          <w:rFonts w:ascii="Consolas" w:hAnsi="Consolas"/>
          <w:lang w:val="nb-NO"/>
        </w:rPr>
        <w:t>metadata.felt.map(</w:t>
      </w:r>
      <w:r w:rsidR="00C504EF" w:rsidRPr="00017038">
        <w:rPr>
          <w:rFonts w:ascii="Consolas" w:hAnsi="Consolas"/>
          <w:lang w:val="nb-NO"/>
        </w:rPr>
        <w:br/>
        <w:t xml:space="preserve">                                   </w:t>
      </w:r>
      <w:r w:rsidRPr="00017038">
        <w:rPr>
          <w:rFonts w:ascii="Consolas" w:hAnsi="Consolas"/>
          <w:lang w:val="nb-NO"/>
        </w:rPr>
        <w:t xml:space="preserve">f </w:t>
      </w:r>
      <w:r w:rsidRPr="00211DAE">
        <w:rPr>
          <w:rStyle w:val="LS2Operator"/>
          <w:lang w:val="nb-NO"/>
        </w:rPr>
        <w:t>=&gt;</w:t>
      </w:r>
      <w:r w:rsidRPr="00017038">
        <w:rPr>
          <w:rFonts w:ascii="Consolas" w:hAnsi="Consolas"/>
          <w:lang w:val="nb-NO"/>
        </w:rPr>
        <w:t xml:space="preserve"> </w:t>
      </w:r>
      <w:r w:rsidRPr="007A6D8D">
        <w:rPr>
          <w:rStyle w:val="LS2String"/>
          <w:lang w:val="nb-NO"/>
        </w:rPr>
        <w:t>`&lt;td&gt;</w:t>
      </w:r>
      <w:r w:rsidRPr="00017038">
        <w:rPr>
          <w:rFonts w:ascii="Consolas" w:hAnsi="Consolas"/>
          <w:lang w:val="nb-NO"/>
        </w:rPr>
        <w:t>${rad[f.navn]}</w:t>
      </w:r>
      <w:r w:rsidRPr="007A6D8D">
        <w:rPr>
          <w:rStyle w:val="LS2String"/>
          <w:lang w:val="nb-NO"/>
        </w:rPr>
        <w:t>&lt;/td&gt;`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879" w:author="Terje Kolderup" w:date="2020-01-29T14:28:00Z">
        <w:r w:rsidRPr="00017038" w:rsidDel="00833B4A">
          <w:rPr>
            <w:rFonts w:ascii="Consolas" w:hAnsi="Consolas"/>
            <w:lang w:val="nb-NO"/>
          </w:rPr>
          <w:delText xml:space="preserve"> </w:delText>
        </w:r>
      </w:del>
      <w:r w:rsidRPr="00017038">
        <w:rPr>
          <w:rFonts w:ascii="Consolas" w:hAnsi="Consolas"/>
          <w:lang w:val="nb-NO"/>
        </w:rPr>
        <w:t xml:space="preserve">(metadata.operasjoner </w:t>
      </w:r>
      <w:r w:rsidRPr="00211DAE">
        <w:rPr>
          <w:rStyle w:val="LS2Operator"/>
          <w:lang w:val="nb-NO"/>
        </w:rPr>
        <w:t>||</w:t>
      </w:r>
      <w:r w:rsidRPr="00017038">
        <w:rPr>
          <w:rFonts w:ascii="Consolas" w:hAnsi="Consolas"/>
          <w:lang w:val="nb-NO"/>
        </w:rPr>
        <w:t xml:space="preserve"> []).map((o) </w:t>
      </w:r>
      <w:r w:rsidRPr="00211DAE">
        <w:rPr>
          <w:rStyle w:val="LS2Operator"/>
          <w:lang w:val="nb-NO"/>
        </w:rPr>
        <w:t>=&gt;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w:t>
      </w:r>
      <w:r w:rsidR="00C504EF" w:rsidRPr="007A6D8D">
        <w:rPr>
          <w:rStyle w:val="LS2String"/>
          <w:lang w:val="nb-NO"/>
        </w:rPr>
        <w:t xml:space="preserve">    </w:t>
      </w:r>
      <w:r w:rsidRPr="007A6D8D">
        <w:rPr>
          <w:rStyle w:val="LS2String"/>
          <w:lang w:val="nb-NO"/>
        </w:rPr>
        <w:t>&lt;td&gt;</w:t>
      </w:r>
      <w:r w:rsidR="00C504EF" w:rsidRPr="007A6D8D">
        <w:rPr>
          <w:rStyle w:val="LS2String"/>
          <w:lang w:val="nb-NO"/>
        </w:rPr>
        <w:br/>
        <w:t xml:space="preserve">                                    </w:t>
      </w:r>
      <w:r w:rsidRPr="007A6D8D">
        <w:rPr>
          <w:rStyle w:val="LS2String"/>
          <w:lang w:val="nb-NO"/>
        </w:rPr>
        <w:t>&lt;a href="javascript:</w:t>
      </w:r>
      <w:r w:rsidR="00C504EF" w:rsidRPr="007A6D8D">
        <w:rPr>
          <w:rStyle w:val="LS2String"/>
          <w:lang w:val="nb-NO"/>
        </w:rPr>
        <w:br/>
        <w:t xml:space="preserve">                                       </w:t>
      </w:r>
      <w:r w:rsidRPr="007A6D8D">
        <w:rPr>
          <w:rStyle w:val="LS2String"/>
          <w:lang w:val="nb-NO"/>
        </w:rPr>
        <w:t>app.visSide('</w:t>
      </w:r>
      <w:r w:rsidRPr="00017038">
        <w:rPr>
          <w:rFonts w:ascii="Consolas" w:hAnsi="Consolas"/>
          <w:lang w:val="nb-NO"/>
        </w:rPr>
        <w:t>${o.side}</w:t>
      </w:r>
      <w:r w:rsidRPr="007A6D8D">
        <w:rPr>
          <w:rStyle w:val="LS2String"/>
          <w:lang w:val="nb-NO"/>
        </w:rPr>
        <w:t xml:space="preserve">', </w:t>
      </w:r>
      <w:r w:rsidRPr="00017038">
        <w:rPr>
          <w:rFonts w:ascii="Consolas" w:hAnsi="Consolas"/>
          <w:lang w:val="nb-NO"/>
        </w:rPr>
        <w:t>${index}</w:t>
      </w:r>
      <w:r w:rsidRPr="007A6D8D">
        <w:rPr>
          <w:rStyle w:val="LS2String"/>
          <w:lang w:val="nb-NO"/>
        </w:rPr>
        <w:t>)"&gt;</w:t>
      </w:r>
      <w:r w:rsidR="00C504EF" w:rsidRPr="007A6D8D">
        <w:rPr>
          <w:rStyle w:val="LS2String"/>
          <w:lang w:val="nb-NO"/>
        </w:rPr>
        <w:br/>
        <w:t xml:space="preserve">                                        </w:t>
      </w:r>
      <w:r w:rsidRPr="00017038">
        <w:rPr>
          <w:rFonts w:ascii="Consolas" w:hAnsi="Consolas"/>
          <w:lang w:val="nb-NO"/>
        </w:rPr>
        <w:t>${o.tekst}</w:t>
      </w:r>
      <w:r w:rsidR="00C504EF" w:rsidRPr="00017038">
        <w:rPr>
          <w:rFonts w:ascii="Consolas" w:hAnsi="Consolas"/>
          <w:lang w:val="nb-NO"/>
        </w:rPr>
        <w:br/>
        <w:t xml:space="preserve">                                    </w:t>
      </w:r>
      <w:r w:rsidRPr="007A6D8D">
        <w:rPr>
          <w:rStyle w:val="LS2String"/>
          <w:lang w:val="nb-NO"/>
        </w:rPr>
        <w:t>&lt;/a&gt;</w:t>
      </w:r>
      <w:r w:rsidR="00C504EF" w:rsidRPr="007A6D8D">
        <w:rPr>
          <w:rStyle w:val="LS2String"/>
          <w:lang w:val="nb-NO"/>
        </w:rPr>
        <w:br/>
        <w:t xml:space="preserve">                                </w:t>
      </w:r>
      <w:r w:rsidRPr="007A6D8D">
        <w:rPr>
          <w:rStyle w:val="LS2String"/>
          <w:lang w:val="nb-NO"/>
        </w:rPr>
        <w:t>&lt;/td&gt;`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).join('')}</w:t>
      </w:r>
      <w:r w:rsidRPr="00017038">
        <w:rPr>
          <w:rFonts w:ascii="Consolas" w:hAnsi="Consolas"/>
          <w:lang w:val="nb-NO"/>
        </w:rPr>
        <w:br/>
      </w:r>
      <w:r w:rsidRPr="007A6D8D">
        <w:rPr>
          <w:rStyle w:val="LS2String"/>
          <w:lang w:val="nb-NO"/>
        </w:rPr>
        <w:lastRenderedPageBreak/>
        <w:t xml:space="preserve">                &lt;/table&gt;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39DD7D05" w14:textId="77777777" w:rsidR="00291DB3" w:rsidRPr="00211DAE" w:rsidRDefault="007B48DD" w:rsidP="00A962EC">
      <w:pPr>
        <w:pStyle w:val="b1aff"/>
      </w:pPr>
      <w:r w:rsidRPr="00211DAE">
        <w:t xml:space="preserve">Her skal vi vise data som en tabell. Først viser vi en rad med overskriftene på hver kolonne. Funksjonen </w:t>
      </w:r>
      <w:r w:rsidRPr="00CD2241">
        <w:rPr>
          <w:rStyle w:val="LS2CodeBodytext"/>
        </w:rPr>
        <w:t>map()</w:t>
      </w:r>
      <w:r w:rsidRPr="00211DAE">
        <w:t xml:space="preserve"> lager </w:t>
      </w:r>
      <w:r w:rsidRPr="00CD2241">
        <w:rPr>
          <w:rStyle w:val="LS2CodeBodytext"/>
        </w:rPr>
        <w:t>&lt;th&gt;${f.visningsnavn}&lt;/th&gt;</w:t>
      </w:r>
      <w:r w:rsidRPr="00211DAE">
        <w:t xml:space="preserve"> for hvert felt.</w:t>
      </w:r>
    </w:p>
    <w:p w14:paraId="0112032F" w14:textId="552EC226" w:rsidR="00845F5B" w:rsidRPr="00845F5B" w:rsidRDefault="00845F5B" w:rsidP="00B179A8">
      <w:pPr>
        <w:pStyle w:val="b1af"/>
      </w:pPr>
      <w:r w:rsidRPr="00845F5B">
        <w:t>Så lage</w:t>
      </w:r>
      <w:r w:rsidR="000A5579">
        <w:t>r vi</w:t>
      </w:r>
      <w:r w:rsidRPr="00845F5B">
        <w:t xml:space="preserve"> en rad for hvert element i listen </w:t>
      </w:r>
      <w:r w:rsidRPr="00531E8C">
        <w:rPr>
          <w:rStyle w:val="LS2CodeBodytext"/>
        </w:rPr>
        <w:t>data</w:t>
      </w:r>
      <w:r w:rsidRPr="00845F5B">
        <w:t xml:space="preserve">. For hvert felt skal verdien vises i en </w:t>
      </w:r>
      <w:r w:rsidRPr="00531E8C">
        <w:rPr>
          <w:rStyle w:val="LS2CodeBodytext"/>
        </w:rPr>
        <w:t>&lt;td&gt;</w:t>
      </w:r>
      <w:r w:rsidRPr="00845F5B">
        <w:t xml:space="preserve">. Det gjøres ved hjelp av en </w:t>
      </w:r>
      <w:r w:rsidRPr="00531E8C">
        <w:rPr>
          <w:rStyle w:val="LS2CodeBodytext"/>
        </w:rPr>
        <w:t>map()</w:t>
      </w:r>
      <w:r w:rsidRPr="00845F5B">
        <w:t xml:space="preserve"> som tar utgangspunkt i feltlisten i metadataene:</w:t>
      </w:r>
    </w:p>
    <w:p w14:paraId="2B10D7CD" w14:textId="77777777" w:rsidR="00845F5B" w:rsidRPr="00017038" w:rsidRDefault="00845F5B" w:rsidP="00A962EC">
      <w:pPr>
        <w:pStyle w:val="eks1aff"/>
        <w:rPr>
          <w:rFonts w:ascii="Consolas" w:hAnsi="Consolas"/>
          <w:lang w:val="nb-NO"/>
        </w:rPr>
      </w:pPr>
      <w:r w:rsidRPr="00017038">
        <w:rPr>
          <w:rFonts w:ascii="Consolas" w:hAnsi="Consolas"/>
          <w:lang w:val="nb-NO"/>
        </w:rPr>
        <w:t xml:space="preserve">${ metadata.felt.map(f </w:t>
      </w:r>
      <w:r w:rsidRPr="00845F5B">
        <w:rPr>
          <w:rStyle w:val="LS2Operator"/>
          <w:lang w:val="nb-NO"/>
        </w:rPr>
        <w:t>=&gt;</w:t>
      </w:r>
      <w:r w:rsidRPr="00017038">
        <w:rPr>
          <w:rFonts w:ascii="Consolas" w:hAnsi="Consolas"/>
          <w:lang w:val="nb-NO"/>
        </w:rPr>
        <w:t xml:space="preserve"> </w:t>
      </w:r>
      <w:r w:rsidRPr="00AA3732">
        <w:rPr>
          <w:rStyle w:val="LS2String"/>
          <w:lang w:val="nb-NO"/>
        </w:rPr>
        <w:t>`&lt;td&gt;</w:t>
      </w:r>
      <w:r w:rsidRPr="00017038">
        <w:rPr>
          <w:rFonts w:ascii="Consolas" w:hAnsi="Consolas"/>
          <w:lang w:val="nb-NO"/>
        </w:rPr>
        <w:t>${rad[f.navn]}</w:t>
      </w:r>
      <w:r w:rsidRPr="00AA3732">
        <w:rPr>
          <w:rStyle w:val="LS2String"/>
          <w:lang w:val="nb-NO"/>
        </w:rPr>
        <w:t>&lt;/td&gt;`</w:t>
      </w:r>
      <w:r w:rsidRPr="00017038">
        <w:rPr>
          <w:rFonts w:ascii="Consolas" w:hAnsi="Consolas"/>
          <w:lang w:val="nb-NO"/>
        </w:rPr>
        <w:t>).join('')}</w:t>
      </w:r>
    </w:p>
    <w:p w14:paraId="40339004" w14:textId="77777777" w:rsidR="00291DB3" w:rsidRPr="00211DAE" w:rsidRDefault="00845F5B" w:rsidP="00A962EC">
      <w:pPr>
        <w:pStyle w:val="b1aff"/>
      </w:pPr>
      <w:r w:rsidRPr="00845F5B">
        <w:t xml:space="preserve">Så kommer én eller flere kolonner med operasjoner. I denne applikasjonen finnes bare </w:t>
      </w:r>
      <w:r w:rsidR="007B48DD" w:rsidRPr="00211DAE">
        <w:t>dette ene eksemplet på bruk av operasjon, men koden er skrevet slik at man lett kan utvide med flere operasjoner per rad.</w:t>
      </w:r>
    </w:p>
    <w:p w14:paraId="1528C5CE" w14:textId="77777777" w:rsidR="00291DB3" w:rsidRPr="00211DAE" w:rsidRDefault="007B48DD" w:rsidP="00B179A8">
      <w:pPr>
        <w:pStyle w:val="b1af"/>
      </w:pPr>
      <w:r w:rsidRPr="00211DAE">
        <w:t xml:space="preserve">I dette eksemplet vil vi ha en lenke med teksten </w:t>
      </w:r>
      <w:r w:rsidRPr="00531E8C">
        <w:rPr>
          <w:rStyle w:val="LS2CodeBodytext"/>
        </w:rPr>
        <w:t>detaljer</w:t>
      </w:r>
      <w:r w:rsidRPr="00211DAE">
        <w:t>. Når man trykker på denne, velger man et produkt og går videre til siden for enkeltprodukter for å se på det valgte produktet.</w:t>
      </w:r>
    </w:p>
    <w:p w14:paraId="5839319F" w14:textId="4DDBC497" w:rsidR="00291DB3" w:rsidRPr="00211DAE" w:rsidRDefault="007B48DD" w:rsidP="00B179A8">
      <w:pPr>
        <w:pStyle w:val="b1af"/>
      </w:pPr>
      <w:r w:rsidRPr="00211DAE">
        <w:t>Metadataene inneholder et felt med en liste over operasjoner. Hver operasjon har et felt for hvilken side den leder til (</w:t>
      </w:r>
      <w:r w:rsidRPr="00531E8C">
        <w:rPr>
          <w:rStyle w:val="LS2CodeBodytext"/>
        </w:rPr>
        <w:t>.side</w:t>
      </w:r>
      <w:r w:rsidRPr="00211DAE">
        <w:t>)</w:t>
      </w:r>
      <w:r w:rsidR="000A5579">
        <w:t>,</w:t>
      </w:r>
      <w:r w:rsidR="00ED5E2D">
        <w:t xml:space="preserve"> </w:t>
      </w:r>
      <w:r w:rsidRPr="00211DAE">
        <w:t>og et felt for teksten som skal vises på lenken (</w:t>
      </w:r>
      <w:r w:rsidRPr="00531E8C">
        <w:rPr>
          <w:rStyle w:val="LS2CodeBodytext"/>
        </w:rPr>
        <w:t>.tekst</w:t>
      </w:r>
      <w:r w:rsidRPr="00211DAE">
        <w:t>).</w:t>
      </w:r>
    </w:p>
    <w:p w14:paraId="25318D09" w14:textId="74AC82EF" w:rsidR="00291DB3" w:rsidRPr="00211DAE" w:rsidRDefault="007B48DD" w:rsidP="00B179A8">
      <w:pPr>
        <w:pStyle w:val="b1af"/>
      </w:pPr>
      <w:r w:rsidRPr="00211DAE">
        <w:t>I koden over er det</w:t>
      </w:r>
      <w:r w:rsidR="000729EE">
        <w:t xml:space="preserve"> bare </w:t>
      </w:r>
      <w:r w:rsidRPr="00211DAE">
        <w:t xml:space="preserve">én komponent, </w:t>
      </w:r>
      <w:r w:rsidRPr="00531E8C">
        <w:rPr>
          <w:rStyle w:val="LS2CodeBodytext"/>
        </w:rPr>
        <w:t>overskrift</w:t>
      </w:r>
      <w:r w:rsidRPr="00211DAE">
        <w:t>, men videre i teksten skal vi se på flere komponenter</w:t>
      </w:r>
      <w:r w:rsidR="000A5579">
        <w:t>,</w:t>
      </w:r>
      <w:r w:rsidR="00ED5E2D">
        <w:t xml:space="preserve"> </w:t>
      </w:r>
      <w:r w:rsidRPr="00211DAE">
        <w:t xml:space="preserve">med funksjoner som ligger inne i dette samme objektet. </w:t>
      </w:r>
      <w:r w:rsidR="000A5579">
        <w:t>Vi</w:t>
      </w:r>
      <w:r w:rsidRPr="00211DAE">
        <w:t xml:space="preserve"> sender </w:t>
      </w:r>
      <w:r w:rsidR="000A5579">
        <w:t>også</w:t>
      </w:r>
      <w:r w:rsidR="000A5579" w:rsidRPr="00211DAE">
        <w:t xml:space="preserve"> </w:t>
      </w:r>
      <w:r w:rsidRPr="00211DAE">
        <w:t xml:space="preserve">med riktig indeks som parameter til </w:t>
      </w:r>
      <w:r w:rsidRPr="00531E8C">
        <w:rPr>
          <w:rStyle w:val="LS2CodeBodytext"/>
        </w:rPr>
        <w:t>visSide()</w:t>
      </w:r>
      <w:r w:rsidRPr="00211DAE">
        <w:t xml:space="preserve"> i tillegg til navnet på ønsket side. Indeksen sendes videre til skjemavisningskomponenten og bidrar der til at riktig rad blir vist.</w:t>
      </w:r>
    </w:p>
    <w:p w14:paraId="78FC57CD" w14:textId="54688472" w:rsidR="00291DB3" w:rsidRPr="00211DAE" w:rsidRDefault="007B48DD">
      <w:pPr>
        <w:pStyle w:val="b1af"/>
      </w:pPr>
      <w:r w:rsidRPr="00211DAE">
        <w:t>Resten av applikasjonen er pakket inn som en klasse, som det lages et objekt av</w:t>
      </w:r>
      <w:r w:rsidR="000A5579">
        <w:t>,</w:t>
      </w:r>
      <w:r w:rsidRPr="00211DAE">
        <w:t xml:space="preserve"> og </w:t>
      </w:r>
      <w:r w:rsidR="000A5579">
        <w:t xml:space="preserve">som det </w:t>
      </w:r>
      <w:r w:rsidRPr="00211DAE">
        <w:t xml:space="preserve">kalles </w:t>
      </w:r>
      <w:r w:rsidRPr="00531E8C">
        <w:rPr>
          <w:rStyle w:val="LS2CodeBodytext"/>
        </w:rPr>
        <w:t>visSide('forside')</w:t>
      </w:r>
      <w:r w:rsidRPr="00211DAE">
        <w:t xml:space="preserve"> på nederst i koden ved oppstart. I koden under er det meste innholdet fjernet, men det viser strukturen i klasse</w:t>
      </w:r>
      <w:r w:rsidR="000A5579">
        <w:t xml:space="preserve">. I fortsettelsen skal vi </w:t>
      </w:r>
      <w:r w:rsidRPr="00211DAE">
        <w:t>gå gjennom hver del for seg.</w:t>
      </w:r>
    </w:p>
    <w:p w14:paraId="03C142E5" w14:textId="77777777" w:rsidR="00291DB3" w:rsidRPr="00017038" w:rsidRDefault="007B48DD" w:rsidP="00A962EC">
      <w:pPr>
        <w:pStyle w:val="eks1aff"/>
        <w:rPr>
          <w:rFonts w:ascii="Consolas" w:hAnsi="Consolas"/>
          <w:lang w:val="nb-NO"/>
        </w:rPr>
      </w:pPr>
      <w:r w:rsidRPr="00CC5D44">
        <w:rPr>
          <w:rStyle w:val="LS2Tag"/>
          <w:bCs w:val="0"/>
          <w:lang w:val="nb-NO"/>
          <w:rPrChange w:id="2880" w:author="Terje Kolderup" w:date="2020-01-29T09:56:00Z">
            <w:rPr>
              <w:rStyle w:val="LS2Keyword"/>
              <w:lang w:val="nb-NO"/>
            </w:rPr>
          </w:rPrChange>
        </w:rPr>
        <w:t>class</w:t>
      </w:r>
      <w:r w:rsidRPr="00017038">
        <w:rPr>
          <w:rFonts w:ascii="Consolas" w:hAnsi="Consolas"/>
          <w:lang w:val="nb-NO"/>
        </w:rPr>
        <w:t xml:space="preserve"> ProduktkatalogApp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.data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produkter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tekster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.metadata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produkt</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forside</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kontaktOss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sider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maler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Attribute"/>
          <w:lang w:val="nb-NO"/>
          <w:rPrChange w:id="2881" w:author="Terje Kolderup" w:date="2020-01-29T09:56:00Z">
            <w:rPr>
              <w:lang w:val="nb-NO"/>
            </w:rPr>
          </w:rPrChange>
        </w:rPr>
        <w:t>visSide</w:t>
      </w:r>
      <w:r w:rsidRPr="00017038">
        <w:rPr>
          <w:rFonts w:ascii="Consolas" w:hAnsi="Consolas"/>
          <w:lang w:val="nb-NO"/>
        </w:rPr>
        <w:t>(sidenavn, parameter)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CC5D44">
        <w:rPr>
          <w:rStyle w:val="LS2Attribute"/>
          <w:lang w:val="nb-NO"/>
          <w:rPrChange w:id="2882" w:author="Terje Kolderup" w:date="2020-01-29T09:56:00Z">
            <w:rPr>
              <w:lang w:val="nb-NO"/>
            </w:rPr>
          </w:rPrChange>
        </w:rPr>
        <w:t>renderKomponent</w:t>
      </w:r>
      <w:r w:rsidRPr="00017038">
        <w:rPr>
          <w:rFonts w:ascii="Consolas" w:hAnsi="Consolas"/>
          <w:lang w:val="nb-NO"/>
        </w:rPr>
        <w:t>(komponentNavn, metadataSide, parameter)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7A6D8D">
        <w:rPr>
          <w:rStyle w:val="LS2Keyword"/>
          <w:lang w:val="nb-NO"/>
        </w:rPr>
        <w:t>let</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ProduktkatalogApp();</w:t>
      </w:r>
      <w:r w:rsidRPr="00017038">
        <w:rPr>
          <w:rFonts w:ascii="Consolas" w:hAnsi="Consolas"/>
          <w:lang w:val="nb-NO"/>
        </w:rPr>
        <w:br/>
        <w:t>app.visSide('</w:t>
      </w:r>
      <w:r w:rsidRPr="00211DAE">
        <w:rPr>
          <w:rStyle w:val="LS2String"/>
          <w:lang w:val="nb-NO"/>
        </w:rPr>
        <w:t>forside</w:t>
      </w:r>
      <w:r w:rsidRPr="00017038">
        <w:rPr>
          <w:rFonts w:ascii="Consolas" w:hAnsi="Consolas"/>
          <w:lang w:val="nb-NO"/>
        </w:rPr>
        <w:t>');</w:t>
      </w:r>
    </w:p>
    <w:p w14:paraId="28300291" w14:textId="51FDE559" w:rsidR="00291DB3" w:rsidRPr="00211DAE" w:rsidRDefault="007B48DD" w:rsidP="00A962EC">
      <w:pPr>
        <w:pStyle w:val="b1aff"/>
      </w:pPr>
      <w:r w:rsidRPr="00211DAE">
        <w:t>I konstruktøren setter vi data og metadata. Dataene er først og fremst tekster til siden</w:t>
      </w:r>
      <w:r w:rsidR="00ED5E2D">
        <w:t xml:space="preserve"> </w:t>
      </w:r>
      <w:r w:rsidRPr="00211DAE">
        <w:t>og produktene. Metadataene er en liste over sidene og malene</w:t>
      </w:r>
      <w:r w:rsidR="00ED5E2D">
        <w:t xml:space="preserve"> – </w:t>
      </w:r>
      <w:r w:rsidRPr="00211DAE">
        <w:t xml:space="preserve">og i tillegg </w:t>
      </w:r>
      <w:r w:rsidR="00437D4C">
        <w:t xml:space="preserve">mer detaljerte </w:t>
      </w:r>
      <w:r w:rsidRPr="00211DAE">
        <w:t xml:space="preserve">metadata </w:t>
      </w:r>
      <w:r w:rsidR="00437D4C">
        <w:t xml:space="preserve">som hører </w:t>
      </w:r>
      <w:r w:rsidRPr="00211DAE">
        <w:t xml:space="preserve">til </w:t>
      </w:r>
      <w:r w:rsidR="00437D4C">
        <w:t xml:space="preserve">hver av </w:t>
      </w:r>
      <w:r w:rsidRPr="00211DAE">
        <w:t>de ulike sidene.</w:t>
      </w:r>
    </w:p>
    <w:p w14:paraId="54DF3111" w14:textId="7192FB6B" w:rsidR="00291DB3" w:rsidRPr="00211DAE" w:rsidRDefault="007B48DD" w:rsidP="00B179A8">
      <w:pPr>
        <w:pStyle w:val="b1af"/>
      </w:pPr>
      <w:r w:rsidRPr="00211DAE">
        <w:t>La oss ta det i den rekkefølgen det kommer. Produktene i datafeltet er en liste over produkter, med navn, pris og kategori:</w:t>
      </w:r>
    </w:p>
    <w:p w14:paraId="116A4274" w14:textId="103F6E24" w:rsidR="00291DB3" w:rsidRPr="00017038" w:rsidRDefault="007B48DD" w:rsidP="00A962EC">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w:t>
      </w:r>
    </w:p>
    <w:p w14:paraId="3484177C" w14:textId="77777777" w:rsidR="00291DB3" w:rsidRPr="00211DAE" w:rsidRDefault="007B48DD" w:rsidP="00A962EC">
      <w:pPr>
        <w:pStyle w:val="b1aff"/>
      </w:pPr>
      <w:r w:rsidRPr="00211DAE">
        <w:t>Tekstene er også rett frem, men vi kommer tilbake til hvordan hver komponent får beskjed om hvilke tekster den skal bruke.</w:t>
      </w:r>
    </w:p>
    <w:p w14:paraId="4A85C47E" w14:textId="366BFC50" w:rsidR="00291DB3" w:rsidRPr="00017038" w:rsidRDefault="007B48DD" w:rsidP="00A962EC">
      <w:pPr>
        <w:pStyle w:val="eks1aff"/>
        <w:rPr>
          <w:rFonts w:ascii="Consolas" w:hAnsi="Consolas"/>
          <w:lang w:val="nb-NO"/>
        </w:rPr>
      </w:pPr>
      <w:r w:rsidRPr="00CC5D44">
        <w:rPr>
          <w:rStyle w:val="LS2Attribute"/>
          <w:lang w:val="nb-NO"/>
          <w:rPrChange w:id="2883" w:author="Terje Kolderup" w:date="2020-01-29T09:56:00Z">
            <w:rPr>
              <w:lang w:val="nb-NO"/>
            </w:rPr>
          </w:rPrChange>
        </w:rPr>
        <w:t>tekster</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884" w:author="Terje Kolderup" w:date="2020-01-29T09:56:00Z">
            <w:rPr>
              <w:rStyle w:val="LS2CSS-property"/>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885" w:author="Terje Kolderup" w:date="2020-01-29T09:56:00Z">
            <w:rPr>
              <w:rStyle w:val="LS2CSS-property"/>
              <w:lang w:val="nb-NO"/>
            </w:rPr>
          </w:rPrChange>
        </w:rPr>
        <w:t>overskrift</w:t>
      </w:r>
      <w:r w:rsidRPr="00017038">
        <w:rPr>
          <w:rFonts w:ascii="Consolas" w:hAnsi="Consolas"/>
          <w:lang w:val="nb-NO"/>
        </w:rPr>
        <w:t xml:space="preserve">: </w:t>
      </w:r>
      <w:r w:rsidRPr="00211DAE">
        <w:rPr>
          <w:rStyle w:val="LS2String"/>
          <w:lang w:val="nb-NO"/>
        </w:rPr>
        <w:t>"Bestikkshoppen"</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886" w:author="Terje Kolderup" w:date="2020-01-29T09:56:00Z">
            <w:rPr>
              <w:lang w:val="nb-NO"/>
            </w:rPr>
          </w:rPrChange>
        </w:rPr>
        <w:t>tekst</w:t>
      </w:r>
      <w:r w:rsidRPr="00017038">
        <w:rPr>
          <w:rFonts w:ascii="Consolas" w:hAnsi="Consolas"/>
          <w:lang w:val="nb-NO"/>
        </w:rPr>
        <w:t xml:space="preserve">: </w:t>
      </w:r>
      <w:r w:rsidRPr="00211DAE">
        <w:rPr>
          <w:rStyle w:val="LS2String"/>
          <w:lang w:val="nb-NO"/>
        </w:rPr>
        <w:t>Velkommen til Bestikkshoppen AS</w:t>
      </w:r>
      <w:r w:rsidR="007E444C">
        <w:rPr>
          <w:rStyle w:val="LS2String"/>
          <w:lang w:val="nb-NO"/>
        </w:rPr>
        <w:t xml:space="preserve">. </w:t>
      </w:r>
      <w:r w:rsidRPr="00211DAE">
        <w:rPr>
          <w:rStyle w:val="LS2String"/>
          <w:lang w:val="nb-NO"/>
        </w:rPr>
        <w:t>"</w:t>
      </w:r>
      <w:r w:rsidR="007E444C">
        <w:rPr>
          <w:rStyle w:val="LS2String"/>
          <w:lang w:val="nb-NO"/>
        </w:rPr>
        <w:t xml:space="preserve"> </w:t>
      </w:r>
      <w:r w:rsidR="007E444C">
        <w:rPr>
          <w:rStyle w:val="LS2String"/>
          <w:lang w:val="nb-NO"/>
        </w:rPr>
        <w:br/>
        <w:t xml:space="preserve">               + </w:t>
      </w:r>
      <w:r w:rsidR="007E444C" w:rsidRPr="00017038">
        <w:rPr>
          <w:rFonts w:ascii="Consolas" w:hAnsi="Consolas"/>
          <w:lang w:val="nb-NO"/>
        </w:rPr>
        <w:t xml:space="preserve"> </w:t>
      </w:r>
      <w:r w:rsidR="007E444C" w:rsidRPr="00211DAE">
        <w:rPr>
          <w:rStyle w:val="LS2String"/>
          <w:lang w:val="nb-NO"/>
        </w:rPr>
        <w:t>"</w:t>
      </w:r>
      <w:r w:rsidR="007E444C" w:rsidRPr="00017038">
        <w:rPr>
          <w:rFonts w:ascii="Consolas" w:hAnsi="Consolas"/>
          <w:lang w:val="nb-NO"/>
        </w:rPr>
        <w:t>Vi håper du får mange flotte handleopplevelser!</w:t>
      </w:r>
      <w:r w:rsidR="007E444C"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87" w:author="Terje Kolderup" w:date="2020-01-29T10:02:00Z">
            <w:rPr>
              <w:lang w:val="nb-NO"/>
            </w:rPr>
          </w:rPrChange>
        </w:rPr>
        <w:t>info</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888" w:author="Terje Kolderup" w:date="2020-01-29T10:02:00Z">
            <w:rPr>
              <w:rStyle w:val="LS2CSS-property"/>
              <w:lang w:val="nb-NO"/>
            </w:rPr>
          </w:rPrChange>
        </w:rPr>
        <w:t>telefon</w:t>
      </w:r>
      <w:r w:rsidRPr="00017038">
        <w:rPr>
          <w:rFonts w:ascii="Consolas" w:hAnsi="Consolas"/>
          <w:lang w:val="nb-NO"/>
        </w:rPr>
        <w:t>: '</w:t>
      </w:r>
      <w:r w:rsidRPr="00211DAE">
        <w:rPr>
          <w:rStyle w:val="LS2String"/>
          <w:lang w:val="nb-NO"/>
        </w:rPr>
        <w:t>987 65 432</w:t>
      </w:r>
      <w:r w:rsidRPr="00017038">
        <w:rPr>
          <w:rFonts w:ascii="Consolas" w:hAnsi="Consolas"/>
          <w:lang w:val="nb-NO"/>
        </w:rPr>
        <w:t>',</w:t>
      </w:r>
      <w:r w:rsidRPr="00017038">
        <w:rPr>
          <w:rFonts w:ascii="Consolas" w:hAnsi="Consolas"/>
          <w:lang w:val="nb-NO"/>
        </w:rPr>
        <w:br/>
        <w:t xml:space="preserve">        </w:t>
      </w:r>
      <w:r w:rsidRPr="00D148A9">
        <w:rPr>
          <w:rStyle w:val="LS2Attribute"/>
          <w:bCs w:val="0"/>
          <w:lang w:val="nb-NO"/>
          <w:rPrChange w:id="2889" w:author="Terje Kolderup" w:date="2020-01-29T10:02:00Z">
            <w:rPr>
              <w:lang w:val="nb-NO"/>
            </w:rPr>
          </w:rPrChange>
        </w:rPr>
        <w:t>slagord</w:t>
      </w:r>
      <w:r w:rsidRPr="00017038">
        <w:rPr>
          <w:rFonts w:ascii="Consolas" w:hAnsi="Consolas"/>
          <w:lang w:val="nb-NO"/>
        </w:rPr>
        <w:t>: '</w:t>
      </w:r>
      <w:r w:rsidRPr="00211DAE">
        <w:rPr>
          <w:rStyle w:val="LS2String"/>
          <w:lang w:val="nb-NO"/>
        </w:rPr>
        <w:t>Vi bestikker deg!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90" w:author="Terje Kolderup" w:date="2020-01-29T10:02:00Z">
            <w:rPr>
              <w:lang w:val="nb-NO"/>
            </w:rPr>
          </w:rPrChange>
        </w:rPr>
        <w:t>produkt</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2891"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892" w:author="Terje Kolderup" w:date="2020-01-29T10:02:00Z">
            <w:rPr>
              <w:lang w:val="nb-NO"/>
            </w:rPr>
          </w:rPrChange>
        </w:rPr>
        <w:t>tekst</w:t>
      </w:r>
      <w:r w:rsidRPr="00017038">
        <w:rPr>
          <w:rFonts w:ascii="Consolas" w:hAnsi="Consolas"/>
          <w:lang w:val="nb-NO"/>
        </w:rPr>
        <w:t xml:space="preserve">: </w:t>
      </w:r>
      <w:r w:rsidRPr="00211DAE">
        <w:rPr>
          <w:rStyle w:val="LS2String"/>
          <w:lang w:val="nb-NO"/>
        </w:rPr>
        <w:t>"Se detaljer om dette produktet under:"</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93" w:author="Terje Kolderup" w:date="2020-01-29T10:02:00Z">
            <w:rPr>
              <w:lang w:val="nb-NO"/>
            </w:rPr>
          </w:rPrChange>
        </w:rPr>
        <w:t>produkter</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894"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D148A9">
        <w:rPr>
          <w:rStyle w:val="LS2Attribute"/>
          <w:lang w:val="nb-NO"/>
          <w:rPrChange w:id="2895" w:author="Terje Kolderup" w:date="2020-01-29T10:02:00Z">
            <w:rPr>
              <w:lang w:val="nb-NO"/>
            </w:rPr>
          </w:rPrChange>
        </w:rPr>
        <w:t>tekst</w:t>
      </w:r>
      <w:r w:rsidRPr="00017038">
        <w:rPr>
          <w:rFonts w:ascii="Consolas" w:hAnsi="Consolas"/>
          <w:lang w:val="nb-NO"/>
        </w:rPr>
        <w:t xml:space="preserve">: </w:t>
      </w:r>
      <w:r w:rsidRPr="00211DAE">
        <w:rPr>
          <w:rStyle w:val="LS2String"/>
          <w:lang w:val="nb-NO"/>
        </w:rPr>
        <w:t>"Se våre flotte produkter:"</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896" w:author="Terje Kolderup" w:date="2020-01-29T10:02:00Z">
            <w:rPr>
              <w:lang w:val="nb-NO"/>
            </w:rPr>
          </w:rPrChange>
        </w:rPr>
        <w:t>kontaktOss</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897"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"Bestikkshoppen"</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898" w:author="Terje Kolderup" w:date="2020-01-29T10:02:00Z">
            <w:rPr>
              <w:lang w:val="nb-NO"/>
            </w:rPr>
          </w:rPrChange>
        </w:rPr>
        <w:t>tekst</w:t>
      </w:r>
      <w:r w:rsidRPr="00017038">
        <w:rPr>
          <w:rFonts w:ascii="Consolas" w:hAnsi="Consolas"/>
          <w:lang w:val="nb-NO"/>
        </w:rPr>
        <w:t xml:space="preserve">: </w:t>
      </w:r>
      <w:r w:rsidRPr="00211DAE">
        <w:rPr>
          <w:rStyle w:val="LS2String"/>
          <w:lang w:val="nb-NO"/>
        </w:rPr>
        <w:t>"Vi gleder oss til å høre fra deg!"</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899" w:author="Terje Kolderup" w:date="2020-01-29T10:02:00Z">
            <w:rPr>
              <w:lang w:val="nb-NO"/>
            </w:rPr>
          </w:rPrChange>
        </w:rPr>
        <w:t>felt</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00" w:author="Terje Kolderup" w:date="2020-01-29T10:02:00Z">
            <w:rPr>
              <w:rStyle w:val="LS2CSS-property"/>
              <w:lang w:val="nb-NO"/>
            </w:rPr>
          </w:rPrChange>
        </w:rPr>
        <w:t>navn</w:t>
      </w:r>
      <w:r w:rsidRPr="00017038">
        <w:rPr>
          <w:rFonts w:ascii="Consolas" w:hAnsi="Consolas"/>
          <w:lang w:val="nb-NO"/>
        </w:rPr>
        <w:t xml:space="preserve">: </w:t>
      </w:r>
      <w:r w:rsidRPr="00211DAE">
        <w:rPr>
          <w:rStyle w:val="LS2String"/>
          <w:lang w:val="nb-NO"/>
        </w:rPr>
        <w:t>"Bestikkshoppen AS"</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01" w:author="Terje Kolderup" w:date="2020-01-29T10:02:00Z">
            <w:rPr>
              <w:lang w:val="nb-NO"/>
            </w:rPr>
          </w:rPrChange>
        </w:rPr>
        <w:t>adresse</w:t>
      </w:r>
      <w:r w:rsidRPr="00017038">
        <w:rPr>
          <w:rFonts w:ascii="Consolas" w:hAnsi="Consolas"/>
          <w:lang w:val="nb-NO"/>
        </w:rPr>
        <w:t xml:space="preserve">: </w:t>
      </w:r>
      <w:r w:rsidRPr="00211DAE">
        <w:rPr>
          <w:rStyle w:val="LS2String"/>
          <w:lang w:val="nb-NO"/>
        </w:rPr>
        <w:t>"Melkeveien 1"</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02" w:author="Terje Kolderup" w:date="2020-01-29T10:02:00Z">
            <w:rPr>
              <w:lang w:val="nb-NO"/>
            </w:rPr>
          </w:rPrChange>
        </w:rPr>
        <w:t>postnr</w:t>
      </w:r>
      <w:r w:rsidRPr="00017038">
        <w:rPr>
          <w:rFonts w:ascii="Consolas" w:hAnsi="Consolas"/>
          <w:lang w:val="nb-NO"/>
        </w:rPr>
        <w:t xml:space="preserve">: </w:t>
      </w:r>
      <w:r w:rsidRPr="00211DAE">
        <w:rPr>
          <w:rStyle w:val="LS2String"/>
          <w:lang w:val="nb-NO"/>
        </w:rPr>
        <w:t>"0123"</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03" w:author="Terje Kolderup" w:date="2020-01-29T10:02:00Z">
            <w:rPr>
              <w:lang w:val="nb-NO"/>
            </w:rPr>
          </w:rPrChange>
        </w:rPr>
        <w:t>poststed</w:t>
      </w:r>
      <w:r w:rsidRPr="00017038">
        <w:rPr>
          <w:rFonts w:ascii="Consolas" w:hAnsi="Consolas"/>
          <w:lang w:val="nb-NO"/>
        </w:rPr>
        <w:t xml:space="preserve">: </w:t>
      </w:r>
      <w:r w:rsidRPr="00211DAE">
        <w:rPr>
          <w:rStyle w:val="LS2String"/>
          <w:lang w:val="nb-NO"/>
        </w:rPr>
        <w:t>"Oslo"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04" w:author="Terje Kolderup" w:date="2020-01-29T10:02:00Z">
            <w:rPr>
              <w:lang w:val="nb-NO"/>
            </w:rPr>
          </w:rPrChange>
        </w:rPr>
        <w:t>epost</w:t>
      </w:r>
      <w:r w:rsidRPr="00017038">
        <w:rPr>
          <w:rFonts w:ascii="Consolas" w:hAnsi="Consolas"/>
          <w:lang w:val="nb-NO"/>
        </w:rPr>
        <w:t xml:space="preserve">: </w:t>
      </w:r>
      <w:r w:rsidRPr="00211DAE">
        <w:rPr>
          <w:rStyle w:val="LS2String"/>
          <w:lang w:val="nb-NO"/>
        </w:rPr>
        <w:t>"post@bestikkshoppen.no"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05" w:author="Terje Kolderup" w:date="2020-01-29T10:02:00Z">
            <w:rPr>
              <w:lang w:val="nb-NO"/>
            </w:rPr>
          </w:rPrChange>
        </w:rPr>
        <w:t>web</w:t>
      </w:r>
      <w:r w:rsidRPr="00017038">
        <w:rPr>
          <w:rFonts w:ascii="Consolas" w:hAnsi="Consolas"/>
          <w:lang w:val="nb-NO"/>
        </w:rPr>
        <w:t xml:space="preserve">: </w:t>
      </w:r>
      <w:r w:rsidRPr="00211DAE">
        <w:rPr>
          <w:rStyle w:val="LS2String"/>
          <w:lang w:val="nb-NO"/>
        </w:rPr>
        <w:t>"www.bestikkshoppen.no"</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08CFE474" w14:textId="52CF77A3" w:rsidR="00291DB3" w:rsidRPr="00211DAE" w:rsidRDefault="007B48DD" w:rsidP="00A962EC">
      <w:pPr>
        <w:pStyle w:val="b1aff"/>
      </w:pPr>
      <w:r w:rsidRPr="00211DAE">
        <w:t xml:space="preserve">Videre inneholder </w:t>
      </w:r>
      <w:r w:rsidRPr="00CD2241">
        <w:rPr>
          <w:rStyle w:val="LS2CodeBodytext"/>
        </w:rPr>
        <w:t>produkt</w:t>
      </w:r>
      <w:r w:rsidRPr="00211DAE">
        <w:t xml:space="preserve">, </w:t>
      </w:r>
      <w:r w:rsidRPr="00CD2241">
        <w:rPr>
          <w:rStyle w:val="LS2CodeBodytext"/>
        </w:rPr>
        <w:t>forside</w:t>
      </w:r>
      <w:r w:rsidRPr="00211DAE">
        <w:t xml:space="preserve"> og </w:t>
      </w:r>
      <w:r w:rsidRPr="00CD2241">
        <w:rPr>
          <w:rStyle w:val="LS2CodeBodytext"/>
        </w:rPr>
        <w:t>kontaktOss</w:t>
      </w:r>
      <w:r w:rsidRPr="00211DAE">
        <w:t xml:space="preserve"> først og fremst en liste over felt som gjelder på en bestemt side. </w:t>
      </w:r>
      <w:r w:rsidRPr="00CD2241">
        <w:rPr>
          <w:rStyle w:val="LS2CodeBodytext"/>
        </w:rPr>
        <w:t>produkt</w:t>
      </w:r>
      <w:r w:rsidRPr="00211DAE">
        <w:t xml:space="preserve"> inneholder i tillegg en operasjon som skal være tilgjengelig for hver rad</w:t>
      </w:r>
      <w:r w:rsidR="00ED5E2D">
        <w:t xml:space="preserve"> – </w:t>
      </w:r>
      <w:r w:rsidRPr="00211DAE">
        <w:t>som omtalt tidligere i forbindelse med listevisnings-komponenten.</w:t>
      </w:r>
    </w:p>
    <w:p w14:paraId="2A7BDEFA" w14:textId="77777777" w:rsidR="00291DB3" w:rsidRPr="00017038" w:rsidRDefault="007B48DD" w:rsidP="00A962EC">
      <w:pPr>
        <w:pStyle w:val="eks1aff"/>
        <w:rPr>
          <w:rFonts w:ascii="Consolas" w:hAnsi="Consolas"/>
          <w:lang w:val="nb-NO"/>
        </w:rPr>
      </w:pPr>
      <w:r w:rsidRPr="00D148A9">
        <w:rPr>
          <w:rStyle w:val="LS2Attribute"/>
          <w:lang w:val="nb-NO"/>
          <w:rPrChange w:id="2906" w:author="Terje Kolderup" w:date="2020-01-29T10:02:00Z">
            <w:rPr>
              <w:lang w:val="nb-NO"/>
            </w:rPr>
          </w:rPrChange>
        </w:rPr>
        <w:t>produkt</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07"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pris</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Pris</w:t>
      </w:r>
      <w:r w:rsidRPr="00017038">
        <w:rPr>
          <w:rFonts w:ascii="Consolas" w:hAnsi="Consolas"/>
          <w:lang w:val="nb-NO"/>
        </w:rPr>
        <w:t xml:space="preserve">', </w:t>
      </w:r>
      <w:r w:rsidRPr="007A6D8D">
        <w:rPr>
          <w:rStyle w:val="LS2Attribute"/>
          <w:lang w:val="nb-NO"/>
        </w:rPr>
        <w:t>type</w:t>
      </w:r>
      <w:r w:rsidRPr="00017038">
        <w:rPr>
          <w:rFonts w:ascii="Consolas" w:hAnsi="Consolas"/>
          <w:lang w:val="nb-NO"/>
        </w:rPr>
        <w:t>: '</w:t>
      </w:r>
      <w:r w:rsidRPr="00211DAE">
        <w:rPr>
          <w:rStyle w:val="LS2String"/>
          <w:lang w:val="nb-NO"/>
        </w:rPr>
        <w:t>kroner</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kategori</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Kategori</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908" w:author="Terje Kolderup" w:date="2020-01-29T10:02:00Z">
            <w:rPr>
              <w:lang w:val="nb-NO"/>
            </w:rPr>
          </w:rPrChange>
        </w:rPr>
        <w:t>operasjoner</w:t>
      </w:r>
      <w:r w:rsidRPr="00017038">
        <w:rPr>
          <w:rFonts w:ascii="Consolas" w:hAnsi="Consolas"/>
          <w:lang w:val="nb-NO"/>
        </w:rPr>
        <w:t xml:space="preserve">: [{ </w:t>
      </w:r>
      <w:r w:rsidRPr="007A6D8D">
        <w:rPr>
          <w:rStyle w:val="LS2Attribute"/>
          <w:lang w:val="nb-NO"/>
        </w:rPr>
        <w:t>side</w:t>
      </w:r>
      <w:r w:rsidRPr="00017038">
        <w:rPr>
          <w:rFonts w:ascii="Consolas" w:hAnsi="Consolas"/>
          <w:lang w:val="nb-NO"/>
        </w:rPr>
        <w:t>: '</w:t>
      </w:r>
      <w:r w:rsidRPr="00211DAE">
        <w:rPr>
          <w:rStyle w:val="LS2String"/>
          <w:lang w:val="nb-NO"/>
        </w:rPr>
        <w:t>enkeltProdukt</w:t>
      </w:r>
      <w:r w:rsidRPr="00017038">
        <w:rPr>
          <w:rFonts w:ascii="Consolas" w:hAnsi="Consolas"/>
          <w:lang w:val="nb-NO"/>
        </w:rPr>
        <w:t xml:space="preserve">', </w:t>
      </w:r>
      <w:r w:rsidRPr="007A6D8D">
        <w:rPr>
          <w:rStyle w:val="LS2Attribute"/>
          <w:lang w:val="nb-NO"/>
        </w:rPr>
        <w:t>tekst</w:t>
      </w:r>
      <w:r w:rsidRPr="00017038">
        <w:rPr>
          <w:rFonts w:ascii="Consolas" w:hAnsi="Consolas"/>
          <w:lang w:val="nb-NO"/>
        </w:rPr>
        <w:t>: '</w:t>
      </w:r>
      <w:r w:rsidRPr="00211DAE">
        <w:rPr>
          <w:rStyle w:val="LS2String"/>
          <w:lang w:val="nb-NO"/>
        </w:rPr>
        <w:t>detaljer</w:t>
      </w:r>
      <w:r w:rsidRPr="00017038">
        <w:rPr>
          <w:rFonts w:ascii="Consolas" w:hAnsi="Consolas"/>
          <w:lang w:val="nb-NO"/>
        </w:rPr>
        <w:t>' }]</w:t>
      </w:r>
      <w:r w:rsidRPr="00017038">
        <w:rPr>
          <w:rFonts w:ascii="Consolas" w:hAnsi="Consolas"/>
          <w:lang w:val="nb-NO"/>
        </w:rPr>
        <w:br/>
        <w:t>},</w:t>
      </w:r>
      <w:r w:rsidRPr="00017038">
        <w:rPr>
          <w:rFonts w:ascii="Consolas" w:hAnsi="Consolas"/>
          <w:lang w:val="nb-NO"/>
        </w:rPr>
        <w:br/>
      </w:r>
      <w:r w:rsidRPr="00D148A9">
        <w:rPr>
          <w:rStyle w:val="LS2Attribute"/>
          <w:lang w:val="nb-NO"/>
          <w:rPrChange w:id="2909" w:author="Terje Kolderup" w:date="2020-01-29T10:02:00Z">
            <w:rPr>
              <w:lang w:val="nb-NO"/>
            </w:rPr>
          </w:rPrChange>
        </w:rPr>
        <w:t>forside</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10"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telefon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Telefon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slagord</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Slagord</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D148A9">
        <w:rPr>
          <w:rStyle w:val="LS2Attribute"/>
          <w:lang w:val="nb-NO"/>
          <w:rPrChange w:id="2911" w:author="Terje Kolderup" w:date="2020-01-29T10:02:00Z">
            <w:rPr>
              <w:lang w:val="nb-NO"/>
            </w:rPr>
          </w:rPrChange>
        </w:rPr>
        <w:t>kontaktOss</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12"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adresse</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Adresse</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postnr</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Postnr.</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poststed</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Poststed</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epost</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E-post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web</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Web</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p>
    <w:p w14:paraId="6D25F66F" w14:textId="52C6E6BA" w:rsidR="00291DB3" w:rsidRPr="00211DAE" w:rsidRDefault="007B48DD" w:rsidP="00A962EC">
      <w:pPr>
        <w:pStyle w:val="b1aff"/>
      </w:pPr>
      <w:r w:rsidRPr="00211DAE">
        <w:lastRenderedPageBreak/>
        <w:t xml:space="preserve">Hver side i denne applikasjonen følger en mal. En mal er først og fremst en liste </w:t>
      </w:r>
      <w:r w:rsidR="00B1523C">
        <w:t>med</w:t>
      </w:r>
      <w:r w:rsidR="00B1523C" w:rsidRPr="00211DAE">
        <w:t xml:space="preserve"> </w:t>
      </w:r>
      <w:r w:rsidRPr="00211DAE">
        <w:t>komponenter, men også informasjon om layout:</w:t>
      </w:r>
    </w:p>
    <w:p w14:paraId="646BE374" w14:textId="77777777" w:rsidR="00291DB3" w:rsidRPr="00017038" w:rsidRDefault="007B48DD" w:rsidP="00A962EC">
      <w:pPr>
        <w:pStyle w:val="eks1aff"/>
        <w:rPr>
          <w:rFonts w:ascii="Consolas" w:hAnsi="Consolas"/>
          <w:lang w:val="nb-NO"/>
        </w:rPr>
      </w:pPr>
      <w:r w:rsidRPr="00D148A9">
        <w:rPr>
          <w:rStyle w:val="LS2Attribute"/>
          <w:lang w:val="nb-NO"/>
          <w:rPrChange w:id="2913" w:author="Terje Kolderup" w:date="2020-01-29T10:02:00Z">
            <w:rPr>
              <w:lang w:val="nb-NO"/>
            </w:rPr>
          </w:rPrChange>
        </w:rPr>
        <w:t>maler</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14" w:author="Terje Kolderup" w:date="2020-01-29T10:02:00Z">
            <w:rPr>
              <w:rStyle w:val="LS2CSS-property"/>
              <w:lang w:val="nb-NO"/>
            </w:rPr>
          </w:rPrChange>
        </w:rPr>
        <w:t>infoSide</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15" w:author="Terje Kolderup" w:date="2020-01-29T10:02:00Z">
            <w:rPr>
              <w:rStyle w:val="LS2CSS-property"/>
              <w:lang w:val="nb-NO"/>
            </w:rPr>
          </w:rPrChange>
        </w:rPr>
        <w:t>komponenter</w:t>
      </w:r>
      <w:r w:rsidRPr="00017038">
        <w:rPr>
          <w:rFonts w:ascii="Consolas" w:hAnsi="Consolas"/>
          <w:lang w:val="nb-NO"/>
        </w:rPr>
        <w:t>: [</w:t>
      </w:r>
      <w:r w:rsidRPr="00211DAE">
        <w:rPr>
          <w:rStyle w:val="LS2String"/>
          <w:lang w:val="nb-NO"/>
        </w:rPr>
        <w:t>"meny"</w:t>
      </w:r>
      <w:r w:rsidRPr="00017038">
        <w:rPr>
          <w:rFonts w:ascii="Consolas" w:hAnsi="Consolas"/>
          <w:lang w:val="nb-NO"/>
        </w:rPr>
        <w:t xml:space="preserve">, </w:t>
      </w:r>
      <w:r w:rsidRPr="00211DAE">
        <w:rPr>
          <w:rStyle w:val="LS2String"/>
          <w:lang w:val="nb-NO"/>
        </w:rPr>
        <w:t>"overskrift"</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16" w:author="Terje Kolderup" w:date="2020-01-29T10:02:00Z">
            <w:rPr>
              <w:lang w:val="nb-NO"/>
            </w:rPr>
          </w:rPrChange>
        </w:rPr>
        <w:t>layout</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17" w:author="Terje Kolderup" w:date="2020-01-29T10:02:00Z">
            <w:rPr>
              <w:rStyle w:val="LS2CSS-property"/>
              <w:lang w:val="nb-NO"/>
            </w:rPr>
          </w:rPrChange>
        </w:rPr>
        <w:t>rader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18" w:author="Terje Kolderup" w:date="2020-01-29T10:02:00Z">
            <w:rPr>
              <w:lang w:val="nb-NO"/>
            </w:rPr>
          </w:rPrChange>
        </w:rPr>
        <w:t>kolonner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19" w:author="Terje Kolderup" w:date="2020-01-29T10:02:00Z">
            <w:rPr>
              <w:lang w:val="nb-NO"/>
            </w:rPr>
          </w:rPrChange>
        </w:rPr>
        <w:t>mal</w:t>
      </w:r>
      <w:r w:rsidRPr="00017038">
        <w:rPr>
          <w:rFonts w:ascii="Consolas" w:hAnsi="Consolas"/>
          <w:lang w:val="nb-NO"/>
        </w:rPr>
        <w:t>: [</w:t>
      </w:r>
      <w:r w:rsidRPr="00211DAE">
        <w:rPr>
          <w:rStyle w:val="LS2String"/>
          <w:lang w:val="nb-NO"/>
        </w:rPr>
        <w:t>"meny overskrift"</w:t>
      </w:r>
      <w:r w:rsidRPr="00017038">
        <w:rPr>
          <w:rFonts w:ascii="Consolas" w:hAnsi="Consolas"/>
          <w:lang w:val="nb-NO"/>
        </w:rPr>
        <w:t xml:space="preserve">, </w:t>
      </w:r>
      <w:r w:rsidRPr="00211DAE">
        <w:rPr>
          <w:rStyle w:val="LS2String"/>
          <w:lang w:val="nb-NO"/>
        </w:rPr>
        <w:t>"meny skjemaVisning"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lang w:val="nb-NO"/>
          <w:rPrChange w:id="2920" w:author="Terje Kolderup" w:date="2020-01-29T10:02:00Z">
            <w:rPr>
              <w:lang w:val="nb-NO"/>
            </w:rPr>
          </w:rPrChange>
        </w:rPr>
        <w:t>listeSide</w:t>
      </w:r>
      <w:r w:rsidRPr="00017038">
        <w:rPr>
          <w:rFonts w:ascii="Consolas" w:hAnsi="Consolas"/>
          <w:lang w:val="nb-NO"/>
        </w:rPr>
        <w:t>: {</w:t>
      </w:r>
      <w:r w:rsidRPr="00017038">
        <w:rPr>
          <w:rFonts w:ascii="Consolas" w:hAnsi="Consolas"/>
          <w:lang w:val="nb-NO"/>
        </w:rPr>
        <w:br/>
        <w:t xml:space="preserve">        </w:t>
      </w:r>
      <w:r w:rsidRPr="00D148A9">
        <w:rPr>
          <w:rStyle w:val="LS2Attribute"/>
          <w:bCs w:val="0"/>
          <w:lang w:val="nb-NO"/>
          <w:rPrChange w:id="2921" w:author="Terje Kolderup" w:date="2020-01-29T10:02:00Z">
            <w:rPr>
              <w:rStyle w:val="LS2CSS-property"/>
              <w:lang w:val="nb-NO"/>
            </w:rPr>
          </w:rPrChange>
        </w:rPr>
        <w:t>komponenter</w:t>
      </w:r>
      <w:r w:rsidRPr="00017038">
        <w:rPr>
          <w:rFonts w:ascii="Consolas" w:hAnsi="Consolas"/>
          <w:lang w:val="nb-NO"/>
        </w:rPr>
        <w:t>: [</w:t>
      </w:r>
      <w:r w:rsidRPr="00211DAE">
        <w:rPr>
          <w:rStyle w:val="LS2String"/>
          <w:lang w:val="nb-NO"/>
        </w:rPr>
        <w:t>"meny"</w:t>
      </w:r>
      <w:r w:rsidRPr="00017038">
        <w:rPr>
          <w:rFonts w:ascii="Consolas" w:hAnsi="Consolas"/>
          <w:lang w:val="nb-NO"/>
        </w:rPr>
        <w:t xml:space="preserve">, </w:t>
      </w:r>
      <w:r w:rsidRPr="00211DAE">
        <w:rPr>
          <w:rStyle w:val="LS2String"/>
          <w:lang w:val="nb-NO"/>
        </w:rPr>
        <w:t>"overskrift"</w:t>
      </w:r>
      <w:r w:rsidRPr="00017038">
        <w:rPr>
          <w:rFonts w:ascii="Consolas" w:hAnsi="Consolas"/>
          <w:lang w:val="nb-NO"/>
        </w:rPr>
        <w:t xml:space="preserve">, </w:t>
      </w:r>
      <w:r w:rsidRPr="00211DAE">
        <w:rPr>
          <w:rStyle w:val="LS2String"/>
          <w:lang w:val="nb-NO"/>
        </w:rPr>
        <w:t>"listeVisning"</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22" w:author="Terje Kolderup" w:date="2020-01-29T10:02:00Z">
            <w:rPr>
              <w:lang w:val="nb-NO"/>
            </w:rPr>
          </w:rPrChange>
        </w:rPr>
        <w:t>layout</w:t>
      </w:r>
      <w:r w:rsidRPr="00017038">
        <w:rPr>
          <w:rFonts w:ascii="Consolas" w:hAnsi="Consolas"/>
          <w:lang w:val="nb-NO"/>
        </w:rPr>
        <w:t>: {</w:t>
      </w:r>
      <w:r w:rsidRPr="00017038">
        <w:rPr>
          <w:rFonts w:ascii="Consolas" w:hAnsi="Consolas"/>
          <w:lang w:val="nb-NO"/>
        </w:rPr>
        <w:br/>
        <w:t xml:space="preserve">            </w:t>
      </w:r>
      <w:r w:rsidRPr="00D148A9">
        <w:rPr>
          <w:rStyle w:val="LS2Attribute"/>
          <w:lang w:val="nb-NO"/>
          <w:rPrChange w:id="2923" w:author="Terje Kolderup" w:date="2020-01-29T10:02:00Z">
            <w:rPr>
              <w:lang w:val="nb-NO"/>
            </w:rPr>
          </w:rPrChange>
        </w:rPr>
        <w:t>rader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24" w:author="Terje Kolderup" w:date="2020-01-29T10:02:00Z">
            <w:rPr>
              <w:lang w:val="nb-NO"/>
            </w:rPr>
          </w:rPrChange>
        </w:rPr>
        <w:t>kolonner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lang w:val="nb-NO"/>
          <w:rPrChange w:id="2925" w:author="Terje Kolderup" w:date="2020-01-29T10:02:00Z">
            <w:rPr>
              <w:lang w:val="nb-NO"/>
            </w:rPr>
          </w:rPrChange>
        </w:rPr>
        <w:t>mal</w:t>
      </w:r>
      <w:r w:rsidRPr="00017038">
        <w:rPr>
          <w:rFonts w:ascii="Consolas" w:hAnsi="Consolas"/>
          <w:lang w:val="nb-NO"/>
        </w:rPr>
        <w:t>: [</w:t>
      </w:r>
      <w:r w:rsidRPr="00211DAE">
        <w:rPr>
          <w:rStyle w:val="LS2String"/>
          <w:lang w:val="nb-NO"/>
        </w:rPr>
        <w:t>"meny overskrift"</w:t>
      </w:r>
      <w:r w:rsidRPr="00017038">
        <w:rPr>
          <w:rFonts w:ascii="Consolas" w:hAnsi="Consolas"/>
          <w:lang w:val="nb-NO"/>
        </w:rPr>
        <w:t xml:space="preserve">, </w:t>
      </w:r>
      <w:r w:rsidRPr="00211DAE">
        <w:rPr>
          <w:rStyle w:val="LS2String"/>
          <w:lang w:val="nb-NO"/>
        </w:rPr>
        <w:t>"meny listeVisning"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1A01BEF9" w14:textId="338E4E74" w:rsidR="00291DB3" w:rsidRPr="00211DAE" w:rsidRDefault="007B48DD" w:rsidP="00A962EC">
      <w:pPr>
        <w:pStyle w:val="b1aff"/>
      </w:pPr>
      <w:r w:rsidRPr="00211DAE">
        <w:t xml:space="preserve">Vi har bare to typer maler, og begge har meny og overskrift. Så har </w:t>
      </w:r>
      <w:r w:rsidRPr="00CD2241">
        <w:rPr>
          <w:rStyle w:val="LS2CodeBodytext"/>
        </w:rPr>
        <w:t>listeSide</w:t>
      </w:r>
      <w:r w:rsidRPr="00211DAE">
        <w:t xml:space="preserve"> </w:t>
      </w:r>
      <w:r w:rsidRPr="00CD2241">
        <w:rPr>
          <w:rStyle w:val="LS2CodeBodytext"/>
        </w:rPr>
        <w:t>listeVisning</w:t>
      </w:r>
      <w:r w:rsidR="003D3BA6">
        <w:t xml:space="preserve">, </w:t>
      </w:r>
      <w:r w:rsidRPr="00211DAE">
        <w:t xml:space="preserve">og </w:t>
      </w:r>
      <w:r w:rsidRPr="00CD2241">
        <w:rPr>
          <w:rStyle w:val="LS2CodeBodytext"/>
        </w:rPr>
        <w:t>infoSide</w:t>
      </w:r>
      <w:r w:rsidRPr="00211DAE">
        <w:t xml:space="preserve"> har </w:t>
      </w:r>
      <w:r w:rsidRPr="00CD2241">
        <w:rPr>
          <w:rStyle w:val="LS2CodeBodytext"/>
        </w:rPr>
        <w:t>skjemaVisning</w:t>
      </w:r>
      <w:r w:rsidRPr="00211DAE">
        <w:t>.</w:t>
      </w:r>
    </w:p>
    <w:p w14:paraId="5008042A" w14:textId="7D4F1BC8" w:rsidR="00291DB3" w:rsidRPr="00211DAE" w:rsidRDefault="007B48DD" w:rsidP="00B179A8">
      <w:pPr>
        <w:pStyle w:val="b1af"/>
      </w:pPr>
      <w:r w:rsidRPr="00211DAE">
        <w:t>De konkrete sidene inneholder informasjon om hver side, inkludert hvilken mal</w:t>
      </w:r>
      <w:r w:rsidR="003D3BA6">
        <w:t xml:space="preserve">, </w:t>
      </w:r>
      <w:r w:rsidRPr="00211DAE">
        <w:t>hvilke data og hvilke metadata</w:t>
      </w:r>
      <w:r w:rsidR="003D3BA6" w:rsidRPr="003D3BA6">
        <w:t xml:space="preserve"> </w:t>
      </w:r>
      <w:r w:rsidR="003D3BA6" w:rsidRPr="00211DAE">
        <w:t>som skal brukes</w:t>
      </w:r>
      <w:r w:rsidRPr="00211DAE">
        <w:t>:</w:t>
      </w:r>
    </w:p>
    <w:p w14:paraId="5E949174" w14:textId="6315F020" w:rsidR="00291DB3" w:rsidRPr="00017038" w:rsidRDefault="007B48DD" w:rsidP="00A962EC">
      <w:pPr>
        <w:pStyle w:val="eks1aff"/>
        <w:rPr>
          <w:rFonts w:ascii="Consolas" w:hAnsi="Consolas"/>
          <w:lang w:val="nb-NO"/>
        </w:rPr>
      </w:pPr>
      <w:r w:rsidRPr="00CC5D44">
        <w:rPr>
          <w:rStyle w:val="LS2Attribute"/>
          <w:lang w:val="nb-NO"/>
          <w:rPrChange w:id="2926" w:author="Terje Kolderup" w:date="2020-01-29T09:56:00Z">
            <w:rPr>
              <w:lang w:val="nb-NO"/>
            </w:rPr>
          </w:rPrChange>
        </w:rPr>
        <w:t>sider</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927" w:author="Terje Kolderup" w:date="2020-01-29T09:56:00Z">
            <w:rPr>
              <w:rStyle w:val="LS2String"/>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28"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Hjem</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29" w:author="Terje Kolderup" w:date="2020-01-29T09:56:00Z">
            <w:rPr>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30"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2931"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"tekster.forside"</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2932"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"tekster.info"</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933"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2934"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"forside"</w:t>
      </w:r>
      <w:r w:rsidRPr="00017038">
        <w:rPr>
          <w:rFonts w:ascii="Consolas" w:hAnsi="Consolas"/>
          <w:lang w:val="nb-NO"/>
        </w:rPr>
        <w:t xml:space="preserve">, </w:t>
      </w:r>
      <w:r w:rsidRPr="00CC5D44">
        <w:rPr>
          <w:rStyle w:val="LS2Attribute"/>
          <w:lang w:val="nb-NO"/>
          <w:rPrChange w:id="2935"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936" w:author="Terje Kolderup" w:date="2020-01-29T09:56:00Z">
            <w:rPr>
              <w:rStyle w:val="LS2String"/>
              <w:lang w:val="nb-NO"/>
            </w:rPr>
          </w:rPrChange>
        </w:rPr>
        <w:t>kategoriListe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37"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Kategorier</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38" w:author="Terje Kolderup" w:date="2020-01-29T09:56:00Z">
            <w:rPr>
              <w:lang w:val="nb-NO"/>
            </w:rPr>
          </w:rPrChange>
        </w:rPr>
        <w:t>mal</w:t>
      </w:r>
      <w:r w:rsidRPr="00017038">
        <w:rPr>
          <w:rFonts w:ascii="Consolas" w:hAnsi="Consolas"/>
          <w:lang w:val="nb-NO"/>
        </w:rPr>
        <w:t xml:space="preserve">: </w:t>
      </w:r>
      <w:r w:rsidRPr="00211DAE">
        <w:rPr>
          <w:rStyle w:val="LS2String"/>
          <w:lang w:val="nb-NO"/>
        </w:rPr>
        <w:t>"listeSide"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39"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2940"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"tekster.kategorier"</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2941"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"kategorier"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942"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2943"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CC5D44">
        <w:rPr>
          <w:rStyle w:val="LS2Attribute"/>
          <w:lang w:val="nb-NO"/>
          <w:rPrChange w:id="2944"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"kategorier"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945" w:author="Terje Kolderup" w:date="2020-01-29T09:56:00Z">
            <w:rPr>
              <w:rStyle w:val="LS2String"/>
              <w:lang w:val="nb-NO"/>
            </w:rPr>
          </w:rPrChange>
        </w:rPr>
        <w:t>produktListe</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46"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Alle produkter</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CC5D44">
        <w:rPr>
          <w:rStyle w:val="LS2Attribute"/>
          <w:lang w:val="nb-NO"/>
          <w:rPrChange w:id="2947" w:author="Terje Kolderup" w:date="2020-01-29T09:56:00Z">
            <w:rPr>
              <w:lang w:val="nb-NO"/>
            </w:rPr>
          </w:rPrChange>
        </w:rPr>
        <w:t>mal</w:t>
      </w:r>
      <w:r w:rsidRPr="00017038">
        <w:rPr>
          <w:rFonts w:ascii="Consolas" w:hAnsi="Consolas"/>
          <w:lang w:val="nb-NO"/>
        </w:rPr>
        <w:t xml:space="preserve">: </w:t>
      </w:r>
      <w:r w:rsidRPr="00211DAE">
        <w:rPr>
          <w:rStyle w:val="LS2String"/>
          <w:lang w:val="nb-NO"/>
        </w:rPr>
        <w:t>"listeSide"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48"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2949"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"tekster.produkter"</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2950"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951"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2952"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 xml:space="preserve">, </w:t>
      </w:r>
      <w:r w:rsidRPr="00CC5D44">
        <w:rPr>
          <w:rStyle w:val="LS2Attribute"/>
          <w:lang w:val="nb-NO"/>
          <w:rPrChange w:id="2953"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954" w:author="Terje Kolderup" w:date="2020-01-29T09:56:00Z">
            <w:rPr>
              <w:rStyle w:val="LS2String"/>
              <w:lang w:val="nb-NO"/>
            </w:rPr>
          </w:rPrChange>
        </w:rPr>
        <w:t>enkeltProdukt</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55" w:author="Terje Kolderup" w:date="2020-01-29T09:56:00Z">
            <w:rPr>
              <w:rStyle w:val="LS2CSS-property"/>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56"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2957"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"tekster.produkt"</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2958"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959"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2960"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 xml:space="preserve">, </w:t>
      </w:r>
      <w:r w:rsidRPr="00CC5D44">
        <w:rPr>
          <w:rStyle w:val="LS2Attribute"/>
          <w:lang w:val="nb-NO"/>
          <w:rPrChange w:id="2961"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lang w:val="nb-NO"/>
          <w:rPrChange w:id="2962" w:author="Terje Kolderup" w:date="2020-01-29T09:56:00Z">
            <w:rPr>
              <w:rStyle w:val="LS2String"/>
              <w:lang w:val="nb-NO"/>
            </w:rPr>
          </w:rPrChange>
        </w:rPr>
        <w:t>kontaktOss</w:t>
      </w:r>
      <w:r w:rsidRPr="00017038">
        <w:rPr>
          <w:rFonts w:ascii="Consolas" w:hAnsi="Consolas"/>
          <w:lang w:val="nb-NO"/>
        </w:rPr>
        <w:t>: {</w:t>
      </w:r>
      <w:r w:rsidRPr="00017038">
        <w:rPr>
          <w:rFonts w:ascii="Consolas" w:hAnsi="Consolas"/>
          <w:lang w:val="nb-NO"/>
        </w:rPr>
        <w:br/>
        <w:t xml:space="preserve">        </w:t>
      </w:r>
      <w:r w:rsidRPr="00CC5D44">
        <w:rPr>
          <w:rStyle w:val="LS2Attribute"/>
          <w:bCs w:val="0"/>
          <w:lang w:val="nb-NO"/>
          <w:rPrChange w:id="2963"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Kontakt oss</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64" w:author="Terje Kolderup" w:date="2020-01-29T09:56:00Z">
            <w:rPr>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lang w:val="nb-NO"/>
          <w:rPrChange w:id="2965" w:author="Terje Kolderup" w:date="2020-01-29T09:56:00Z">
            <w:rPr>
              <w:lang w:val="nb-NO"/>
            </w:rPr>
          </w:rPrChange>
        </w:rPr>
        <w:t>data</w:t>
      </w:r>
      <w:r w:rsidRPr="00017038">
        <w:rPr>
          <w:rFonts w:ascii="Consolas" w:hAnsi="Consolas"/>
          <w:lang w:val="nb-NO"/>
        </w:rPr>
        <w:t xml:space="preserve">: { </w:t>
      </w:r>
      <w:r w:rsidRPr="00CC5D44">
        <w:rPr>
          <w:rStyle w:val="LS2Attribute"/>
          <w:lang w:val="nb-NO"/>
          <w:rPrChange w:id="2966"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"tekster.kontaktOss"</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lang w:val="nb-NO"/>
          <w:rPrChange w:id="2967"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"tekster.kontaktOss.felt"</w:t>
      </w:r>
      <w:r w:rsidRPr="00017038">
        <w:rPr>
          <w:rFonts w:ascii="Consolas" w:hAnsi="Consolas"/>
          <w:lang w:val="nb-NO"/>
        </w:rPr>
        <w:t xml:space="preserve"> },</w:t>
      </w:r>
      <w:r w:rsidRPr="00017038">
        <w:rPr>
          <w:rFonts w:ascii="Consolas" w:hAnsi="Consolas"/>
          <w:lang w:val="nb-NO"/>
        </w:rPr>
        <w:br/>
        <w:t xml:space="preserve">        </w:t>
      </w:r>
      <w:r w:rsidRPr="00CC5D44">
        <w:rPr>
          <w:rStyle w:val="LS2Attribute"/>
          <w:lang w:val="nb-NO"/>
          <w:rPrChange w:id="2968" w:author="Terje Kolderup" w:date="2020-01-29T09:56:00Z">
            <w:rPr>
              <w:lang w:val="nb-NO"/>
            </w:rPr>
          </w:rPrChange>
        </w:rPr>
        <w:t>metadata</w:t>
      </w:r>
      <w:r w:rsidRPr="00017038">
        <w:rPr>
          <w:rFonts w:ascii="Consolas" w:hAnsi="Consolas"/>
          <w:lang w:val="nb-NO"/>
        </w:rPr>
        <w:t xml:space="preserve">: { </w:t>
      </w:r>
      <w:r w:rsidRPr="00CC5D44">
        <w:rPr>
          <w:rStyle w:val="LS2Attribute"/>
          <w:lang w:val="nb-NO"/>
          <w:rPrChange w:id="2969"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"kontaktOss"</w:t>
      </w:r>
      <w:r w:rsidRPr="00017038">
        <w:rPr>
          <w:rFonts w:ascii="Consolas" w:hAnsi="Consolas"/>
          <w:lang w:val="nb-NO"/>
        </w:rPr>
        <w:t xml:space="preserve">, </w:t>
      </w:r>
      <w:r w:rsidRPr="00CC5D44">
        <w:rPr>
          <w:rStyle w:val="LS2Attribute"/>
          <w:lang w:val="nb-NO"/>
          <w:rPrChange w:id="2970"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049CF2F3" w14:textId="4AB62875" w:rsidR="00291DB3" w:rsidRPr="00211DAE" w:rsidRDefault="007B48DD" w:rsidP="00A962EC">
      <w:pPr>
        <w:pStyle w:val="b1aff"/>
      </w:pPr>
      <w:r w:rsidRPr="00211DAE">
        <w:t xml:space="preserve">Ser vi på forsiden, skal den listes som </w:t>
      </w:r>
      <w:r w:rsidRPr="005065EF">
        <w:rPr>
          <w:rStyle w:val="LS2Fet"/>
        </w:rPr>
        <w:t>Hjem</w:t>
      </w:r>
      <w:r w:rsidRPr="00211DAE">
        <w:t xml:space="preserve"> i menyen. Overskriftskomponenten skal ha </w:t>
      </w:r>
      <w:r w:rsidRPr="00CD2241">
        <w:rPr>
          <w:rStyle w:val="LS2CodeBodytext"/>
        </w:rPr>
        <w:t>data.tekster.forside</w:t>
      </w:r>
      <w:r w:rsidRPr="00211DAE">
        <w:t xml:space="preserve"> som data. (</w:t>
      </w:r>
      <w:r w:rsidRPr="00CD2241">
        <w:rPr>
          <w:rStyle w:val="LS2CodeBodytext"/>
        </w:rPr>
        <w:t>data.</w:t>
      </w:r>
      <w:r w:rsidRPr="00211DAE">
        <w:t xml:space="preserve"> er her implisitt.) Skjemakomponenten skal ha </w:t>
      </w:r>
      <w:r w:rsidRPr="00CD2241">
        <w:rPr>
          <w:rStyle w:val="LS2CodeBodytext"/>
        </w:rPr>
        <w:t>data.tekster.info</w:t>
      </w:r>
      <w:r w:rsidRPr="00211DAE">
        <w:t xml:space="preserve"> som data og </w:t>
      </w:r>
      <w:r w:rsidRPr="00CD2241">
        <w:rPr>
          <w:rStyle w:val="LS2CodeBodytext"/>
        </w:rPr>
        <w:t>metadata.forside</w:t>
      </w:r>
      <w:r w:rsidRPr="00211DAE">
        <w:t xml:space="preserve"> som metadata. (Tilsvarende som for data er </w:t>
      </w:r>
      <w:r w:rsidRPr="00CD2241">
        <w:rPr>
          <w:rStyle w:val="LS2CodeBodytext"/>
        </w:rPr>
        <w:t>metadata.</w:t>
      </w:r>
      <w:r w:rsidRPr="00211DAE">
        <w:t xml:space="preserve"> implisitt her.) Menykomponenten skal</w:t>
      </w:r>
      <w:r w:rsidR="000729EE">
        <w:t xml:space="preserve"> bare </w:t>
      </w:r>
      <w:r w:rsidRPr="00211DAE">
        <w:t xml:space="preserve">ha metadata, </w:t>
      </w:r>
      <w:r w:rsidRPr="00CD2241">
        <w:rPr>
          <w:rStyle w:val="LS2CodeBodytext"/>
        </w:rPr>
        <w:t>metadata.meny.sider</w:t>
      </w:r>
      <w:r w:rsidRPr="00211DAE">
        <w:t>.</w:t>
      </w:r>
    </w:p>
    <w:p w14:paraId="142105A8" w14:textId="77777777" w:rsidR="00291DB3" w:rsidRPr="00211DAE" w:rsidRDefault="007B48DD" w:rsidP="00B179A8">
      <w:pPr>
        <w:pStyle w:val="b1af"/>
      </w:pPr>
      <w:r w:rsidRPr="00211DAE">
        <w:t xml:space="preserve">Funksjonen </w:t>
      </w:r>
      <w:r w:rsidRPr="00531E8C">
        <w:rPr>
          <w:rStyle w:val="LS2CodeBodytext"/>
        </w:rPr>
        <w:t>visSide()</w:t>
      </w:r>
      <w:r w:rsidRPr="00211DAE">
        <w:t xml:space="preserve"> syr så det hele sammen:</w:t>
      </w:r>
    </w:p>
    <w:p w14:paraId="51E2CC68" w14:textId="77777777" w:rsidR="00291DB3" w:rsidRPr="00017038" w:rsidRDefault="007B48DD" w:rsidP="00A962EC">
      <w:pPr>
        <w:pStyle w:val="eks1aff"/>
        <w:rPr>
          <w:rFonts w:ascii="Consolas" w:hAnsi="Consolas"/>
          <w:lang w:val="nb-NO"/>
        </w:rPr>
      </w:pPr>
      <w:r w:rsidRPr="00D148A9">
        <w:rPr>
          <w:rStyle w:val="LS2Attribute"/>
          <w:lang w:val="nb-NO"/>
          <w:rPrChange w:id="2971" w:author="Terje Kolderup" w:date="2020-01-29T10:02:00Z">
            <w:rPr>
              <w:lang w:val="nb-NO"/>
            </w:rPr>
          </w:rPrChange>
        </w:rPr>
        <w:t>visSide</w:t>
      </w:r>
      <w:r w:rsidRPr="00017038">
        <w:rPr>
          <w:rFonts w:ascii="Consolas" w:hAnsi="Consolas"/>
          <w:lang w:val="nb-NO"/>
        </w:rPr>
        <w:t>(sidenavn, parameter)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metadataSide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.metadata.sider[sidenavn];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metadataMal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.metadata.maler[metadataSide.mal];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style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grid-template-rows: </w:t>
      </w:r>
      <w:r w:rsidRPr="00017038">
        <w:rPr>
          <w:rFonts w:ascii="Consolas" w:hAnsi="Consolas"/>
          <w:lang w:val="nb-NO"/>
        </w:rPr>
        <w:t>${metadataMal.layout.rader}</w:t>
      </w:r>
      <w:r w:rsidRPr="007A6D8D">
        <w:rPr>
          <w:rStyle w:val="LS2String"/>
          <w:lang w:val="nb-NO"/>
        </w:rPr>
        <w:t>;</w:t>
      </w:r>
      <w:r w:rsidRPr="00017038">
        <w:rPr>
          <w:rFonts w:ascii="Consolas" w:hAnsi="Consolas"/>
          <w:lang w:val="nb-NO"/>
        </w:rPr>
        <w:br/>
      </w:r>
      <w:r w:rsidRPr="007A6D8D">
        <w:rPr>
          <w:rStyle w:val="LS2String"/>
          <w:lang w:val="nb-NO"/>
        </w:rPr>
        <w:t xml:space="preserve">        grid-template-columns: </w:t>
      </w:r>
      <w:r w:rsidRPr="00017038">
        <w:rPr>
          <w:rFonts w:ascii="Consolas" w:hAnsi="Consolas"/>
          <w:lang w:val="nb-NO"/>
        </w:rPr>
        <w:t>${metadataMal.layout.kolonner}</w:t>
      </w:r>
      <w:r w:rsidRPr="007A6D8D">
        <w:rPr>
          <w:rStyle w:val="LS2String"/>
          <w:lang w:val="nb-NO"/>
        </w:rPr>
        <w:t>;</w:t>
      </w:r>
      <w:r w:rsidRPr="00017038">
        <w:rPr>
          <w:rFonts w:ascii="Consolas" w:hAnsi="Consolas"/>
          <w:lang w:val="nb-NO"/>
        </w:rPr>
        <w:br/>
      </w:r>
      <w:r w:rsidRPr="007A6D8D">
        <w:rPr>
          <w:rStyle w:val="LS2String"/>
          <w:lang w:val="nb-NO"/>
        </w:rPr>
        <w:t xml:space="preserve">        grid-template-areas: </w:t>
      </w:r>
      <w:r w:rsidRPr="00017038">
        <w:rPr>
          <w:rFonts w:ascii="Consolas" w:hAnsi="Consolas"/>
          <w:lang w:val="nb-NO"/>
        </w:rPr>
        <w:t>'${metadataMal.layout.mal.join(</w:t>
      </w:r>
      <w:r w:rsidRPr="007A6D8D">
        <w:rPr>
          <w:rStyle w:val="LS2String"/>
          <w:lang w:val="nb-NO"/>
        </w:rPr>
        <w:t>`</w:t>
      </w:r>
      <w:r w:rsidRPr="00017038">
        <w:rPr>
          <w:rFonts w:ascii="Consolas" w:hAnsi="Consolas"/>
          <w:lang w:val="nb-NO"/>
        </w:rPr>
        <w:t>'</w:t>
      </w:r>
      <w:r w:rsidRPr="007A6D8D">
        <w:rPr>
          <w:rStyle w:val="LS2String"/>
          <w:lang w:val="nb-NO"/>
        </w:rPr>
        <w:t xml:space="preserve"> </w:t>
      </w:r>
      <w:r w:rsidRPr="00017038">
        <w:rPr>
          <w:rFonts w:ascii="Consolas" w:hAnsi="Consolas"/>
          <w:lang w:val="nb-NO"/>
        </w:rPr>
        <w:t>'</w:t>
      </w:r>
      <w:r w:rsidRPr="007A6D8D">
        <w:rPr>
          <w:rStyle w:val="LS2String"/>
          <w:lang w:val="nb-NO"/>
        </w:rPr>
        <w:t>`</w:t>
      </w:r>
      <w:r w:rsidRPr="00017038">
        <w:rPr>
          <w:rFonts w:ascii="Consolas" w:hAnsi="Consolas"/>
          <w:lang w:val="nb-NO"/>
        </w:rPr>
        <w:t>)}'</w:t>
      </w:r>
      <w:r w:rsidRPr="007A6D8D">
        <w:rPr>
          <w:rStyle w:val="LS2String"/>
          <w:lang w:val="nb-NO"/>
        </w:rPr>
        <w: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innhold </w:t>
      </w:r>
      <w:r w:rsidRPr="007A6D8D">
        <w:rPr>
          <w:rStyle w:val="LS2Operator"/>
          <w:lang w:val="nb-NO"/>
        </w:rPr>
        <w:t>=</w:t>
      </w:r>
      <w:r w:rsidRPr="00017038">
        <w:rPr>
          <w:rFonts w:ascii="Consolas" w:hAnsi="Consolas"/>
          <w:lang w:val="nb-NO"/>
        </w:rPr>
        <w:t xml:space="preserve"> metadataMal.komponenter.map(k </w:t>
      </w:r>
      <w:r w:rsidRPr="00211DAE">
        <w:rPr>
          <w:rStyle w:val="LS2Operator"/>
          <w:lang w:val="nb-NO"/>
        </w:rPr>
        <w:t>=&gt;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.renderKomponent(k, metadataSide, parameter)).join('');</w:t>
      </w:r>
      <w:r w:rsidRPr="00017038">
        <w:rPr>
          <w:rFonts w:ascii="Consolas" w:hAnsi="Consolas"/>
          <w:lang w:val="nb-NO"/>
        </w:rPr>
        <w:br/>
        <w:t xml:space="preserve">    </w:t>
      </w:r>
      <w:r w:rsidRPr="00017038">
        <w:rPr>
          <w:rFonts w:ascii="Consolas" w:hAnsi="Consolas"/>
          <w:lang w:val="nb-NO"/>
          <w:rPrChange w:id="2972"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side</w:t>
      </w:r>
      <w:r w:rsidRPr="00017038">
        <w:rPr>
          <w:rFonts w:ascii="Consolas" w:hAnsi="Consolas"/>
          <w:lang w:val="nb-NO"/>
        </w:rPr>
        <w:t xml:space="preserve">').outerHTML </w:t>
      </w:r>
      <w:r w:rsidRPr="007A6D8D">
        <w:rPr>
          <w:rStyle w:val="LS2Operator"/>
          <w:lang w:val="nb-NO"/>
        </w:rPr>
        <w:t>=</w:t>
      </w:r>
      <w:r w:rsidRPr="00017038">
        <w:rPr>
          <w:rFonts w:ascii="Consolas" w:hAnsi="Consolas"/>
          <w:lang w:val="nb-NO"/>
        </w:rPr>
        <w:br/>
        <w:t xml:space="preserve">        </w:t>
      </w:r>
      <w:r w:rsidRPr="007A6D8D">
        <w:rPr>
          <w:rStyle w:val="LS2String"/>
          <w:lang w:val="nb-NO"/>
        </w:rPr>
        <w:t>`&lt;div class="innhold" id="side" style="</w:t>
      </w:r>
      <w:r w:rsidRPr="00017038">
        <w:rPr>
          <w:rFonts w:ascii="Consolas" w:hAnsi="Consolas"/>
          <w:lang w:val="nb-NO"/>
        </w:rPr>
        <w:t>${style}</w:t>
      </w:r>
      <w:r w:rsidRPr="007A6D8D">
        <w:rPr>
          <w:rStyle w:val="LS2String"/>
          <w:lang w:val="nb-NO"/>
        </w:rPr>
        <w:t>"&gt;</w:t>
      </w:r>
      <w:r w:rsidRPr="00017038">
        <w:rPr>
          <w:rFonts w:ascii="Consolas" w:hAnsi="Consolas"/>
          <w:lang w:val="nb-NO"/>
        </w:rPr>
        <w:br/>
      </w:r>
      <w:r w:rsidRPr="007A6D8D">
        <w:rPr>
          <w:rStyle w:val="LS2String"/>
          <w:lang w:val="nb-NO"/>
        </w:rPr>
        <w:t xml:space="preserve">            &lt;!-- </w:t>
      </w:r>
      <w:r w:rsidRPr="00017038">
        <w:rPr>
          <w:rFonts w:ascii="Consolas" w:hAnsi="Consolas"/>
          <w:lang w:val="nb-NO"/>
        </w:rPr>
        <w:t>${sidenavn}</w:t>
      </w:r>
      <w:r w:rsidRPr="007A6D8D">
        <w:rPr>
          <w:rStyle w:val="LS2String"/>
          <w:lang w:val="nb-NO"/>
        </w:rPr>
        <w:t xml:space="preserve"> --&gt;</w:t>
      </w:r>
      <w:r w:rsidRPr="00017038">
        <w:rPr>
          <w:rFonts w:ascii="Consolas" w:hAnsi="Consolas"/>
          <w:lang w:val="nb-NO"/>
        </w:rPr>
        <w:br/>
      </w:r>
      <w:r w:rsidRPr="007A6D8D">
        <w:rPr>
          <w:rStyle w:val="LS2String"/>
          <w:lang w:val="nb-NO"/>
        </w:rPr>
        <w:t xml:space="preserve">            </w:t>
      </w:r>
      <w:r w:rsidRPr="00017038">
        <w:rPr>
          <w:rFonts w:ascii="Consolas" w:hAnsi="Consolas"/>
          <w:lang w:val="nb-NO"/>
        </w:rPr>
        <w:t>${innhold}</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04C88B79" w14:textId="45D62137" w:rsidR="00291DB3" w:rsidRPr="00211DAE" w:rsidRDefault="007B48DD" w:rsidP="00A962EC">
      <w:pPr>
        <w:pStyle w:val="b1aff"/>
      </w:pPr>
      <w:r w:rsidRPr="00211DAE">
        <w:lastRenderedPageBreak/>
        <w:t>Først slår den opp hvilke metadata som hører til siden</w:t>
      </w:r>
      <w:r w:rsidR="003D3BA6">
        <w:t>,</w:t>
      </w:r>
      <w:r w:rsidR="00ED5E2D">
        <w:t xml:space="preserve"> </w:t>
      </w:r>
      <w:r w:rsidRPr="00211DAE">
        <w:t>som vi så på nettopp. Der finner den navnet på riktig mal og bruke</w:t>
      </w:r>
      <w:r w:rsidR="003D3BA6">
        <w:t>r</w:t>
      </w:r>
      <w:r w:rsidRPr="00211DAE">
        <w:t xml:space="preserve"> det navnet til å slå opp metadata for malen. </w:t>
      </w:r>
      <w:r w:rsidR="003D3BA6">
        <w:t>Metadataen</w:t>
      </w:r>
      <w:r w:rsidR="003D3BA6" w:rsidRPr="00211DAE">
        <w:t xml:space="preserve"> </w:t>
      </w:r>
      <w:r w:rsidRPr="00211DAE">
        <w:t>brukes til å konstruere layout ved hjelp av CSS Grid.</w:t>
      </w:r>
    </w:p>
    <w:p w14:paraId="1C9B64B2" w14:textId="1FC7B66D" w:rsidR="00291DB3" w:rsidRPr="00211DAE" w:rsidRDefault="007B48DD" w:rsidP="00B179A8">
      <w:pPr>
        <w:pStyle w:val="b1af"/>
      </w:pPr>
      <w:r w:rsidRPr="00211DAE">
        <w:t>Så mappes navnene på komponentene i malen (</w:t>
      </w:r>
      <w:r w:rsidRPr="00531E8C">
        <w:rPr>
          <w:rStyle w:val="LS2CodeBodytext"/>
        </w:rPr>
        <w:t>metadataMal.komponenter.map</w:t>
      </w:r>
      <w:r w:rsidRPr="00211DAE">
        <w:t xml:space="preserve"> over til HTML ved hjelp av funksjonen </w:t>
      </w:r>
      <w:r w:rsidRPr="00531E8C">
        <w:rPr>
          <w:rStyle w:val="LS2CodeBodytext"/>
        </w:rPr>
        <w:t>renderKomponent()</w:t>
      </w:r>
      <w:r w:rsidRPr="00211DAE">
        <w:t xml:space="preserve">. Det er den som lager HTML for </w:t>
      </w:r>
      <w:r w:rsidR="003D3BA6">
        <w:t>hver</w:t>
      </w:r>
      <w:r w:rsidR="003D3BA6" w:rsidRPr="00211DAE">
        <w:t xml:space="preserve"> </w:t>
      </w:r>
      <w:r w:rsidRPr="00211DAE">
        <w:t xml:space="preserve">enkelt komponent. Resultatet pakkes inn i en div og vises ved hjelp av </w:t>
      </w:r>
      <w:r w:rsidRPr="00531E8C">
        <w:rPr>
          <w:rStyle w:val="LS2CodeBodytext"/>
        </w:rPr>
        <w:t>document.getElementById('side').outerHTML =</w:t>
      </w:r>
      <w:r w:rsidRPr="00211DAE">
        <w:t>.</w:t>
      </w:r>
    </w:p>
    <w:p w14:paraId="1072BBF0" w14:textId="77777777" w:rsidR="00291DB3" w:rsidRPr="00211DAE" w:rsidRDefault="007B48DD" w:rsidP="00B179A8">
      <w:pPr>
        <w:pStyle w:val="b1af"/>
      </w:pPr>
      <w:r w:rsidRPr="00531E8C">
        <w:rPr>
          <w:rStyle w:val="LS2CodeBodytext"/>
        </w:rPr>
        <w:t>renderKomponent()</w:t>
      </w:r>
      <w:r w:rsidRPr="00211DAE">
        <w:t xml:space="preserve"> ser slik ut:</w:t>
      </w:r>
    </w:p>
    <w:p w14:paraId="1CA08D4D" w14:textId="77777777" w:rsidR="00291DB3" w:rsidRPr="00017038" w:rsidRDefault="007B48DD" w:rsidP="00A962EC">
      <w:pPr>
        <w:pStyle w:val="eks1aff"/>
        <w:rPr>
          <w:rFonts w:ascii="Consolas" w:hAnsi="Consolas"/>
          <w:lang w:val="nb-NO"/>
        </w:rPr>
      </w:pPr>
      <w:r w:rsidRPr="00CC5D44">
        <w:rPr>
          <w:rStyle w:val="LS2Attribute"/>
          <w:lang w:val="nb-NO"/>
          <w:rPrChange w:id="2973" w:author="Terje Kolderup" w:date="2020-01-29T09:56:00Z">
            <w:rPr>
              <w:lang w:val="nb-NO"/>
            </w:rPr>
          </w:rPrChange>
        </w:rPr>
        <w:t>renderKomponent</w:t>
      </w:r>
      <w:r w:rsidRPr="00017038">
        <w:rPr>
          <w:rFonts w:ascii="Consolas" w:hAnsi="Consolas"/>
          <w:lang w:val="nb-NO"/>
        </w:rPr>
        <w:t>(komponentNavn, metadataSide, parameter)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komponentFunksjon </w:t>
      </w:r>
      <w:r w:rsidRPr="007A6D8D">
        <w:rPr>
          <w:rStyle w:val="LS2Operator"/>
          <w:lang w:val="nb-NO"/>
        </w:rPr>
        <w:t>=</w:t>
      </w:r>
      <w:r w:rsidRPr="00017038">
        <w:rPr>
          <w:rFonts w:ascii="Consolas" w:hAnsi="Consolas"/>
          <w:lang w:val="nb-NO"/>
        </w:rPr>
        <w:t xml:space="preserve"> komponenter[komponentNavn];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komponentFunksjon) </w:t>
      </w:r>
      <w:r w:rsidR="00EB35B9" w:rsidRPr="00017038">
        <w:rPr>
          <w:rFonts w:ascii="Consolas" w:hAnsi="Consolas"/>
          <w:lang w:val="nb-NO"/>
        </w:rPr>
        <w:br/>
        <w:t xml:space="preserve">        </w:t>
      </w:r>
      <w:r w:rsidRPr="00017038">
        <w:rPr>
          <w:rFonts w:ascii="Consolas" w:hAnsi="Consolas"/>
          <w:lang w:val="nb-NO"/>
        </w:rPr>
        <w:t>console.log('</w:t>
      </w:r>
      <w:r w:rsidRPr="00211DAE">
        <w:rPr>
          <w:rStyle w:val="LS2String"/>
          <w:lang w:val="nb-NO"/>
        </w:rPr>
        <w:t xml:space="preserve">mangler komponent: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komponentNavn);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dataSti </w:t>
      </w:r>
      <w:r w:rsidRPr="007A6D8D">
        <w:rPr>
          <w:rStyle w:val="LS2Operator"/>
          <w:lang w:val="nb-NO"/>
        </w:rPr>
        <w:t>=</w:t>
      </w:r>
      <w:r w:rsidRPr="00017038">
        <w:rPr>
          <w:rFonts w:ascii="Consolas" w:hAnsi="Consolas"/>
          <w:lang w:val="nb-NO"/>
        </w:rPr>
        <w:t xml:space="preserve"> (metadataSide.data </w:t>
      </w:r>
      <w:r w:rsidRPr="00211DAE">
        <w:rPr>
          <w:rStyle w:val="LS2Operator"/>
          <w:lang w:val="nb-NO"/>
        </w:rPr>
        <w:t>||</w:t>
      </w:r>
      <w:r w:rsidRPr="00017038">
        <w:rPr>
          <w:rFonts w:ascii="Consolas" w:hAnsi="Consolas"/>
          <w:lang w:val="nb-NO"/>
        </w:rPr>
        <w:t xml:space="preserve"> {})[komponentNavn] </w:t>
      </w:r>
      <w:r w:rsidRPr="00211DAE">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metadataSti </w:t>
      </w:r>
      <w:r w:rsidRPr="007A6D8D">
        <w:rPr>
          <w:rStyle w:val="LS2Operator"/>
          <w:lang w:val="nb-NO"/>
        </w:rPr>
        <w:t>=</w:t>
      </w:r>
      <w:r w:rsidRPr="00017038">
        <w:rPr>
          <w:rFonts w:ascii="Consolas" w:hAnsi="Consolas"/>
          <w:lang w:val="nb-NO"/>
        </w:rPr>
        <w:t xml:space="preserve"> (metadataSide.metadata </w:t>
      </w:r>
      <w:r w:rsidRPr="00211DAE">
        <w:rPr>
          <w:rStyle w:val="LS2Operator"/>
          <w:lang w:val="nb-NO"/>
        </w:rPr>
        <w:t>||</w:t>
      </w:r>
      <w:r w:rsidRPr="00017038">
        <w:rPr>
          <w:rFonts w:ascii="Consolas" w:hAnsi="Consolas"/>
          <w:lang w:val="nb-NO"/>
        </w:rPr>
        <w:t xml:space="preserve"> {})[komponentNavn] </w:t>
      </w:r>
      <w:r w:rsidRPr="00211DAE">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 xml:space="preserve">`&lt;!-- start </w:t>
      </w:r>
      <w:r w:rsidRPr="00017038">
        <w:rPr>
          <w:rFonts w:ascii="Consolas" w:hAnsi="Consolas"/>
          <w:lang w:val="nb-NO"/>
        </w:rPr>
        <w:t>${komponentNavn}</w:t>
      </w:r>
      <w:r w:rsidRPr="007A6D8D">
        <w:rPr>
          <w:rStyle w:val="LS2String"/>
          <w:lang w:val="nb-NO"/>
        </w:rPr>
        <w:t xml:space="preserve"> --&gt; </w:t>
      </w:r>
      <w:r w:rsidRPr="00017038">
        <w:rPr>
          <w:rFonts w:ascii="Consolas" w:hAnsi="Consolas"/>
          <w:lang w:val="nb-NO"/>
        </w:rPr>
        <w:br/>
      </w:r>
      <w:r w:rsidRPr="007A6D8D">
        <w:rPr>
          <w:rStyle w:val="LS2String"/>
          <w:lang w:val="nb-NO"/>
        </w:rPr>
        <w:t xml:space="preserve">                </w:t>
      </w:r>
      <w:r w:rsidRPr="00017038">
        <w:rPr>
          <w:rFonts w:ascii="Consolas" w:hAnsi="Consolas"/>
          <w:lang w:val="nb-NO"/>
        </w:rPr>
        <w:t>${komponentFunksjon(</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.hentVerdi(dataSti, </w:t>
      </w:r>
      <w:r w:rsidRPr="007A6D8D">
        <w:rPr>
          <w:rStyle w:val="LS2Keyword"/>
          <w:lang w:val="nb-NO"/>
        </w:rPr>
        <w:t>this</w:t>
      </w:r>
      <w:r w:rsidRPr="00017038">
        <w:rPr>
          <w:rFonts w:ascii="Consolas" w:hAnsi="Consolas"/>
          <w:lang w:val="nb-NO"/>
        </w:rPr>
        <w:t>.data),</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.hentVerdi(metadataSti, </w:t>
      </w:r>
      <w:r w:rsidRPr="007A6D8D">
        <w:rPr>
          <w:rStyle w:val="LS2Keyword"/>
          <w:lang w:val="nb-NO"/>
        </w:rPr>
        <w:t>this</w:t>
      </w:r>
      <w:r w:rsidRPr="00017038">
        <w:rPr>
          <w:rFonts w:ascii="Consolas" w:hAnsi="Consolas"/>
          <w:lang w:val="nb-NO"/>
        </w:rPr>
        <w:t>.metadata), parameter)}</w:t>
      </w:r>
      <w:r w:rsidRPr="00017038">
        <w:rPr>
          <w:rFonts w:ascii="Consolas" w:hAnsi="Consolas"/>
          <w:lang w:val="nb-NO"/>
        </w:rPr>
        <w:br/>
      </w:r>
      <w:r w:rsidRPr="007A6D8D">
        <w:rPr>
          <w:rStyle w:val="LS2String"/>
          <w:lang w:val="nb-NO"/>
        </w:rPr>
        <w:t xml:space="preserve">            &lt;!-- slutt </w:t>
      </w:r>
      <w:r w:rsidRPr="00017038">
        <w:rPr>
          <w:rFonts w:ascii="Consolas" w:hAnsi="Consolas"/>
          <w:lang w:val="nb-NO"/>
        </w:rPr>
        <w:t>${komponentNavn}</w:t>
      </w:r>
      <w:r w:rsidRPr="007A6D8D">
        <w:rPr>
          <w:rStyle w:val="LS2String"/>
          <w:lang w:val="nb-NO"/>
        </w:rPr>
        <w:t xml:space="preserve"> --&gt; `</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Attribute"/>
          <w:lang w:val="nb-NO"/>
          <w:rPrChange w:id="2974" w:author="Terje Kolderup" w:date="2020-01-29T09:56:00Z">
            <w:rPr>
              <w:lang w:val="nb-NO"/>
            </w:rPr>
          </w:rPrChange>
        </w:rPr>
        <w:t>hentVerdi</w:t>
      </w:r>
      <w:r w:rsidRPr="00017038">
        <w:rPr>
          <w:rFonts w:ascii="Consolas" w:hAnsi="Consolas"/>
          <w:lang w:val="nb-NO"/>
        </w:rPr>
        <w:t>(sti, objekt)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feltNavn </w:t>
      </w:r>
      <w:r w:rsidRPr="007A6D8D">
        <w:rPr>
          <w:rStyle w:val="LS2Keyword"/>
          <w:lang w:val="nb-NO"/>
        </w:rPr>
        <w:t>of</w:t>
      </w:r>
      <w:r w:rsidRPr="00017038">
        <w:rPr>
          <w:rFonts w:ascii="Consolas" w:hAnsi="Consolas"/>
          <w:lang w:val="nb-NO"/>
        </w:rPr>
        <w:t xml:space="preserve"> sti.split('</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objekt </w:t>
      </w:r>
      <w:r w:rsidRPr="007A6D8D">
        <w:rPr>
          <w:rStyle w:val="LS2Operator"/>
          <w:lang w:val="nb-NO"/>
        </w:rPr>
        <w:t>=</w:t>
      </w:r>
      <w:r w:rsidRPr="00017038">
        <w:rPr>
          <w:rFonts w:ascii="Consolas" w:hAnsi="Consolas"/>
          <w:lang w:val="nb-NO"/>
        </w:rPr>
        <w:t xml:space="preserve"> objekt[feltNavn];</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objekt;</w:t>
      </w:r>
      <w:r w:rsidRPr="00017038">
        <w:rPr>
          <w:rFonts w:ascii="Consolas" w:hAnsi="Consolas"/>
          <w:lang w:val="nb-NO"/>
        </w:rPr>
        <w:br/>
        <w:t>}</w:t>
      </w:r>
    </w:p>
    <w:p w14:paraId="565995C4" w14:textId="75A1B89A" w:rsidR="00291DB3" w:rsidRPr="00211DAE" w:rsidRDefault="007B48DD" w:rsidP="00A962EC">
      <w:pPr>
        <w:pStyle w:val="b1aff"/>
      </w:pPr>
      <w:r w:rsidRPr="00211DAE">
        <w:t xml:space="preserve">Den begynner med å finne riktig funksjon via </w:t>
      </w:r>
      <w:r w:rsidRPr="00CD2241">
        <w:rPr>
          <w:rStyle w:val="LS2CodeBodytext"/>
        </w:rPr>
        <w:t>komponenter</w:t>
      </w:r>
      <w:r w:rsidR="003D3BA6">
        <w:t>-</w:t>
      </w:r>
      <w:r w:rsidRPr="00211DAE">
        <w:t>variabelen. Så finner den frem stien til metadata og data fra metadataene. Hvis det ikke er angitt, bruke</w:t>
      </w:r>
      <w:r w:rsidR="003D3BA6">
        <w:t>r den</w:t>
      </w:r>
      <w:r w:rsidRPr="00211DAE">
        <w:t xml:space="preserve"> blank.</w:t>
      </w:r>
    </w:p>
    <w:p w14:paraId="45D37564" w14:textId="21DB94F3" w:rsidR="00291DB3" w:rsidRPr="00211DAE" w:rsidRDefault="003D3BA6" w:rsidP="00B179A8">
      <w:pPr>
        <w:pStyle w:val="b1af"/>
      </w:pPr>
      <w:r>
        <w:t>Deretter</w:t>
      </w:r>
      <w:r w:rsidRPr="00211DAE">
        <w:t xml:space="preserve"> </w:t>
      </w:r>
      <w:r w:rsidR="007B48DD" w:rsidRPr="00211DAE">
        <w:t>kalles funksjonen som ble hentet ut</w:t>
      </w:r>
      <w:r w:rsidR="007E444C">
        <w:t>. Argumentene som sendes</w:t>
      </w:r>
      <w:r w:rsidR="007B48DD" w:rsidRPr="00211DAE">
        <w:t xml:space="preserve"> med </w:t>
      </w:r>
      <w:r w:rsidR="007E444C">
        <w:t xml:space="preserve">er </w:t>
      </w:r>
      <w:r w:rsidR="007B48DD" w:rsidRPr="00211DAE">
        <w:t>data, metadata og eventuel</w:t>
      </w:r>
      <w:r w:rsidR="007E444C">
        <w:t>t</w:t>
      </w:r>
      <w:r w:rsidR="007B48DD" w:rsidRPr="00211DAE">
        <w:t xml:space="preserve"> parameter</w:t>
      </w:r>
      <w:r w:rsidR="007E444C">
        <w:t>verdien</w:t>
      </w:r>
      <w:r w:rsidR="007B48DD" w:rsidRPr="00211DAE">
        <w:t xml:space="preserve"> som </w:t>
      </w:r>
      <w:r w:rsidR="007E444C" w:rsidRPr="0003576A">
        <w:rPr>
          <w:rStyle w:val="LS2CodeBodytext"/>
        </w:rPr>
        <w:t>renderKomponent()</w:t>
      </w:r>
      <w:r w:rsidR="007E444C">
        <w:t xml:space="preserve"> selv fikk som</w:t>
      </w:r>
      <w:r w:rsidR="007E444C" w:rsidRPr="00211DAE">
        <w:t xml:space="preserve"> </w:t>
      </w:r>
      <w:r w:rsidR="007B48DD" w:rsidRPr="00211DAE">
        <w:t>paramete</w:t>
      </w:r>
      <w:r w:rsidR="007E444C">
        <w:t>r</w:t>
      </w:r>
      <w:r w:rsidR="007B48DD" w:rsidRPr="00211DAE">
        <w:t xml:space="preserve">. Dataene og metadataene hentes ut ved hjelp av funksjonen </w:t>
      </w:r>
      <w:r w:rsidR="007B48DD" w:rsidRPr="00531E8C">
        <w:rPr>
          <w:rStyle w:val="LS2CodeBodytext"/>
        </w:rPr>
        <w:t>hentVerdi()</w:t>
      </w:r>
      <w:r w:rsidR="00281144" w:rsidRPr="00531E8C">
        <w:t xml:space="preserve"> </w:t>
      </w:r>
      <w:r w:rsidR="007B48DD" w:rsidRPr="00211DAE">
        <w:t xml:space="preserve">med utgangspunkt i enten </w:t>
      </w:r>
      <w:r w:rsidR="007B48DD" w:rsidRPr="00531E8C">
        <w:rPr>
          <w:rStyle w:val="LS2CodeBodytext"/>
        </w:rPr>
        <w:t>this.data</w:t>
      </w:r>
      <w:r w:rsidR="007B48DD" w:rsidRPr="00211DAE">
        <w:t xml:space="preserve"> eller </w:t>
      </w:r>
      <w:r w:rsidR="007B48DD" w:rsidRPr="00531E8C">
        <w:rPr>
          <w:rStyle w:val="LS2CodeBodytext"/>
        </w:rPr>
        <w:t>this.metadata</w:t>
      </w:r>
      <w:r w:rsidR="007B48DD" w:rsidRPr="00211DAE">
        <w:t>.</w:t>
      </w:r>
    </w:p>
    <w:p w14:paraId="5C4B5A76" w14:textId="50DE39EA" w:rsidR="00291DB3" w:rsidRPr="00211DAE" w:rsidRDefault="007B48DD" w:rsidP="00B179A8">
      <w:pPr>
        <w:pStyle w:val="b1af"/>
      </w:pPr>
      <w:r w:rsidRPr="00211DAE">
        <w:t>Poenget er ikke at dette skal være perfekt</w:t>
      </w:r>
      <w:r w:rsidR="003D3BA6">
        <w:t>. D</w:t>
      </w:r>
      <w:r w:rsidRPr="00211DAE">
        <w:t xml:space="preserve">et er et eksempel som er laget for å vise hvordan man kan jobbe med metadata. </w:t>
      </w:r>
      <w:r w:rsidR="003D3BA6">
        <w:t>Når man er</w:t>
      </w:r>
      <w:r w:rsidR="003D3BA6" w:rsidRPr="00211DAE">
        <w:t xml:space="preserve"> </w:t>
      </w:r>
      <w:r w:rsidRPr="00211DAE">
        <w:t>nybegynner</w:t>
      </w:r>
      <w:r w:rsidR="003D3BA6">
        <w:t>,</w:t>
      </w:r>
      <w:r w:rsidRPr="00211DAE">
        <w:t xml:space="preserve"> er det viktigere å lære seg det grunnleggende</w:t>
      </w:r>
      <w:r w:rsidR="00ED5E2D">
        <w:t xml:space="preserve"> – </w:t>
      </w:r>
      <w:r w:rsidRPr="00211DAE">
        <w:t>og heller gjøre noe</w:t>
      </w:r>
      <w:r w:rsidR="00741CE8">
        <w:t xml:space="preserve"> «</w:t>
      </w:r>
      <w:r w:rsidRPr="00211DAE">
        <w:t>for</w:t>
      </w:r>
      <w:r w:rsidR="00741CE8">
        <w:t xml:space="preserve">» </w:t>
      </w:r>
      <w:r w:rsidRPr="00211DAE">
        <w:t xml:space="preserve">manuelt. </w:t>
      </w:r>
      <w:r w:rsidR="003D3BA6">
        <w:t>P</w:t>
      </w:r>
      <w:r w:rsidRPr="00211DAE">
        <w:t xml:space="preserve">å sikt er </w:t>
      </w:r>
      <w:r w:rsidR="003D3BA6">
        <w:t xml:space="preserve">det imidlertid </w:t>
      </w:r>
      <w:r w:rsidRPr="00211DAE">
        <w:t>en viktig styrke hos en dyktig programmerer å se mønstre</w:t>
      </w:r>
      <w:r w:rsidR="003D3BA6">
        <w:t>,</w:t>
      </w:r>
      <w:r w:rsidRPr="00211DAE">
        <w:t xml:space="preserve"> slik at man unngår å gjøre ting på en for tungvin</w:t>
      </w:r>
      <w:r w:rsidR="003D3BA6">
        <w:t>n</w:t>
      </w:r>
      <w:r w:rsidRPr="00211DAE">
        <w:t xml:space="preserve"> måte. Man kan si at en programmerers jobb er å automatisere ting, og det bør også omfatte å automatisere, eller i det minste effektiv</w:t>
      </w:r>
      <w:r w:rsidR="00A1283F">
        <w:t>i</w:t>
      </w:r>
      <w:r w:rsidRPr="00211DAE">
        <w:t>sere, sin egen arbeidsprosess ved å jobbe generelt nok.</w:t>
      </w:r>
    </w:p>
    <w:p w14:paraId="2EA3D52E" w14:textId="5E3616EF" w:rsidR="005F4E54" w:rsidRDefault="005F4E54" w:rsidP="005F4E54">
      <w:pPr>
        <w:pStyle w:val="regstikk1starts"/>
      </w:pPr>
      <w:r>
        <w:lastRenderedPageBreak/>
        <w:t>[start regstikk]</w:t>
      </w:r>
    </w:p>
    <w:p w14:paraId="51DA589A" w14:textId="5C1AA4C4" w:rsidR="00291DB3" w:rsidRDefault="005F4E54" w:rsidP="005F4E54">
      <w:pPr>
        <w:pStyle w:val="regstikk1titts"/>
      </w:pPr>
      <w:bookmarkStart w:id="2975" w:name="_Toc29047960"/>
      <w:r>
        <w:t>Stikkordregister</w:t>
      </w:r>
      <w:bookmarkEnd w:id="2975"/>
    </w:p>
    <w:sectPr w:rsidR="00291DB3" w:rsidSect="00E93B46">
      <w:footerReference w:type="default" r:id="rId75"/>
      <w:pgSz w:w="11907" w:h="16839"/>
      <w:pgMar w:top="1418" w:right="1247" w:bottom="1418" w:left="1247" w:header="567" w:footer="454"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Gundersen, Nils Jørgen" w:date="2020-01-28T14:50:00Z" w:initials="GNJ">
    <w:p w14:paraId="01625862" w14:textId="7FD0FF1F" w:rsidR="00833B4A" w:rsidRDefault="00833B4A">
      <w:pPr>
        <w:pStyle w:val="CommentText"/>
      </w:pPr>
      <w:r>
        <w:rPr>
          <w:rStyle w:val="CommentReference"/>
        </w:rPr>
        <w:annotationRef/>
      </w:r>
      <w:r>
        <w:t xml:space="preserve">Terje: jeg har altså lagt på en kode for halvfet skrift her, og samtidig fjernet anførselstegn. Dersom dette er i tråd med hva du ønsker, godkjenner du disse endringene. Dersom de er feilaktige, avviser du dem bare. Søk gjennom manuset med "neste"-knappen under fanen "Se gjennom/"Endringer" Sett inn merknader dersom det er noe sted det mangler! </w:t>
      </w:r>
    </w:p>
  </w:comment>
  <w:comment w:id="27" w:author="Valgerd Einarsvoll" w:date="2019-12-31T23:29:00Z" w:initials="VE">
    <w:p w14:paraId="5229AE21" w14:textId="77777777" w:rsidR="00833B4A" w:rsidRDefault="00833B4A">
      <w:pPr>
        <w:pStyle w:val="CommentText"/>
      </w:pPr>
      <w:r>
        <w:rPr>
          <w:rStyle w:val="CommentReference"/>
        </w:rPr>
        <w:annotationRef/>
      </w:r>
      <w:r>
        <w:t xml:space="preserve">Vurder </w:t>
      </w:r>
      <w:r>
        <w:t>for hele manuset:</w:t>
      </w:r>
    </w:p>
    <w:p w14:paraId="3076225C" w14:textId="77777777" w:rsidR="00833B4A" w:rsidRDefault="00833B4A">
      <w:pPr>
        <w:pStyle w:val="CommentText"/>
      </w:pPr>
    </w:p>
    <w:p w14:paraId="5A2B1C70" w14:textId="77777777" w:rsidR="00833B4A" w:rsidRDefault="00833B4A">
      <w:pPr>
        <w:pStyle w:val="CommentText"/>
      </w:pPr>
      <w:bookmarkStart w:id="30" w:name="_Hlk29114393"/>
      <w:r w:rsidRPr="00762D70">
        <w:t xml:space="preserve">Noen steder </w:t>
      </w:r>
      <w:r>
        <w:t xml:space="preserve">hadde det vært </w:t>
      </w:r>
      <w:r w:rsidRPr="00762D70">
        <w:t xml:space="preserve">naturlig </w:t>
      </w:r>
      <w:r>
        <w:t xml:space="preserve">med blanklinjer over </w:t>
      </w:r>
      <w:r w:rsidRPr="00762D70">
        <w:t xml:space="preserve">avsnitt, f.eks. </w:t>
      </w:r>
      <w:r>
        <w:t xml:space="preserve">ved </w:t>
      </w:r>
      <w:r w:rsidRPr="00762D70">
        <w:t xml:space="preserve">instrukser og framgangsmåter. </w:t>
      </w:r>
    </w:p>
    <w:p w14:paraId="5DFD2825" w14:textId="12315682" w:rsidR="00833B4A" w:rsidRDefault="00833B4A">
      <w:pPr>
        <w:pStyle w:val="CommentText"/>
      </w:pPr>
      <w:r>
        <w:t>Foreløpig har jeg ikke gjort noe med dette, men stilet som vanlig (med b1a_f). (Noen få unntak, bare.)</w:t>
      </w:r>
    </w:p>
    <w:p w14:paraId="1B30772C" w14:textId="77777777" w:rsidR="00833B4A" w:rsidRDefault="00833B4A">
      <w:pPr>
        <w:pStyle w:val="CommentText"/>
      </w:pPr>
    </w:p>
    <w:p w14:paraId="4FBA46B7" w14:textId="5651D3A8" w:rsidR="00833B4A" w:rsidRDefault="00833B4A">
      <w:pPr>
        <w:pStyle w:val="CommentText"/>
      </w:pPr>
      <w:r>
        <w:t xml:space="preserve">Alternativt kunne alle </w:t>
      </w:r>
      <w:r w:rsidRPr="00762D70">
        <w:t>avsnitt ha blanklinje, bare for å gjøre det enklere?</w:t>
      </w:r>
    </w:p>
    <w:p w14:paraId="4C133F34" w14:textId="77777777" w:rsidR="00833B4A" w:rsidRDefault="00833B4A">
      <w:pPr>
        <w:pStyle w:val="CommentText"/>
      </w:pPr>
    </w:p>
    <w:p w14:paraId="6066EDE9" w14:textId="3B1A3AC3" w:rsidR="00833B4A" w:rsidRPr="00762D70" w:rsidRDefault="00833B4A">
      <w:pPr>
        <w:pStyle w:val="CommentText"/>
      </w:pPr>
      <w:r>
        <w:t>Men si fra hvis dere vil at jeg går igjennom og vurderer blanklinjer.</w:t>
      </w:r>
      <w:bookmarkEnd w:id="30"/>
    </w:p>
  </w:comment>
  <w:comment w:id="28" w:author="Gundersen, Nils Jørgen" w:date="2020-01-28T13:48:00Z" w:initials="GNJ">
    <w:p w14:paraId="0B90C75A" w14:textId="27C0A7C4" w:rsidR="00833B4A" w:rsidRDefault="00833B4A">
      <w:pPr>
        <w:pStyle w:val="CommentText"/>
      </w:pPr>
      <w:r>
        <w:rPr>
          <w:rStyle w:val="CommentReference"/>
        </w:rPr>
        <w:annotationRef/>
      </w:r>
      <w:r>
        <w:t xml:space="preserve">Terje </w:t>
      </w:r>
      <w:r>
        <w:t xml:space="preserve">– har du synspunkter på dette? </w:t>
      </w:r>
    </w:p>
  </w:comment>
  <w:comment w:id="29" w:author="Terje Kolderup" w:date="2020-01-29T10:03:00Z" w:initials="TK">
    <w:p w14:paraId="13421772" w14:textId="77777777" w:rsidR="00833B4A" w:rsidRDefault="00833B4A">
      <w:pPr>
        <w:pStyle w:val="CommentText"/>
      </w:pPr>
      <w:r>
        <w:rPr>
          <w:rStyle w:val="CommentReference"/>
        </w:rPr>
        <w:annotationRef/>
      </w:r>
      <w:r>
        <w:t>Glemte visst dette i forrige runde. Ja, det kan godt være blank linje før hvert avsnitt. Her er jeg egentlig helt åpen for hva dere mener er den beste løsningen.</w:t>
      </w:r>
    </w:p>
    <w:p w14:paraId="1CA2DDFB" w14:textId="024E5C93" w:rsidR="00833B4A" w:rsidRDefault="00833B4A">
      <w:pPr>
        <w:pStyle w:val="CommentText"/>
      </w:pPr>
    </w:p>
  </w:comment>
  <w:comment w:id="79" w:author="Valgerd Einarsvoll" w:date="2020-01-01T21:12:00Z" w:initials="VE">
    <w:p w14:paraId="57DAF54F" w14:textId="77777777" w:rsidR="00833B4A" w:rsidRDefault="00833B4A" w:rsidP="00155259">
      <w:pPr>
        <w:pStyle w:val="CommentText"/>
      </w:pPr>
      <w:r>
        <w:rPr>
          <w:rStyle w:val="CommentReference"/>
        </w:rPr>
        <w:annotationRef/>
      </w:r>
      <w:r>
        <w:t>Riktig at verdien her ikke har grønnfarge som verdier til properties ellers?</w:t>
      </w:r>
    </w:p>
    <w:p w14:paraId="0DE48031" w14:textId="77777777" w:rsidR="00833B4A" w:rsidRDefault="00833B4A" w:rsidP="00155259">
      <w:pPr>
        <w:pStyle w:val="CommentText"/>
      </w:pPr>
      <w:r>
        <w:t xml:space="preserve"> Gjelder videre også – søk på grid;</w:t>
      </w:r>
    </w:p>
    <w:p w14:paraId="7B493E6D" w14:textId="0601CB64" w:rsidR="00833B4A" w:rsidRPr="00155259" w:rsidRDefault="00833B4A" w:rsidP="00155259">
      <w:pPr>
        <w:pStyle w:val="CommentText"/>
      </w:pPr>
    </w:p>
  </w:comment>
  <w:comment w:id="80" w:author="Terje Kolderup" w:date="2020-01-23T12:34:00Z" w:initials="TK">
    <w:p w14:paraId="687CF417" w14:textId="50FA388B" w:rsidR="00833B4A" w:rsidRPr="00D31962" w:rsidRDefault="00833B4A">
      <w:pPr>
        <w:pStyle w:val="CommentText"/>
      </w:pPr>
      <w:r>
        <w:rPr>
          <w:rStyle w:val="CommentReference"/>
        </w:rPr>
        <w:annotationRef/>
      </w:r>
      <w:r w:rsidRPr="00D31962">
        <w:t xml:space="preserve">Jo. </w:t>
      </w:r>
      <w:r w:rsidRPr="00D31962">
        <w:t xml:space="preserve">Det må gjerne være slik at alle css-verdier har denne fargen. </w:t>
      </w:r>
      <w:r>
        <w:t xml:space="preserve">Dette stammer fra autogenerert kodeformattering, men jeg ser at den er inkonsekvent flere steder her, som du har påpekt. </w:t>
      </w:r>
    </w:p>
  </w:comment>
  <w:comment w:id="81" w:author="Gundersen, Nils Jørgen" w:date="2020-01-28T13:58:00Z" w:initials="GNJ">
    <w:p w14:paraId="700CE5CA" w14:textId="64D310A7" w:rsidR="00833B4A" w:rsidRDefault="00833B4A">
      <w:pPr>
        <w:pStyle w:val="CommentText"/>
      </w:pPr>
      <w:r>
        <w:rPr>
          <w:rStyle w:val="CommentReference"/>
        </w:rPr>
        <w:annotationRef/>
      </w:r>
      <w:r>
        <w:t xml:space="preserve">Terje: </w:t>
      </w:r>
      <w:r>
        <w:t>kan du markere alle stedr hvor det eventuelt skal endres kod/farge, eller helst rette der det skal rettes?</w:t>
      </w:r>
    </w:p>
  </w:comment>
  <w:comment w:id="82" w:author="Terje Kolderup" w:date="2020-01-29T14:12:00Z" w:initials="TK">
    <w:p w14:paraId="1C4F1064" w14:textId="55A48C4B" w:rsidR="00833B4A" w:rsidRDefault="00833B4A">
      <w:pPr>
        <w:pStyle w:val="CommentText"/>
      </w:pPr>
      <w:r>
        <w:rPr>
          <w:rStyle w:val="CommentReference"/>
        </w:rPr>
        <w:annotationRef/>
      </w:r>
      <w:r>
        <w:t>Jeg har gått gjennom alt, og det er fint som det er nå.</w:t>
      </w:r>
    </w:p>
  </w:comment>
  <w:comment w:id="174" w:author="Valgerd Einarsvoll" w:date="2020-01-01T00:48:00Z" w:initials="VE">
    <w:p w14:paraId="3441EEF1" w14:textId="71928C0F" w:rsidR="00833B4A" w:rsidRDefault="00833B4A">
      <w:pPr>
        <w:pStyle w:val="CommentText"/>
      </w:pPr>
      <w:r>
        <w:rPr>
          <w:rStyle w:val="CommentReference"/>
        </w:rPr>
        <w:annotationRef/>
      </w:r>
      <w:r w:rsidRPr="00952D72">
        <w:t xml:space="preserve">Lurer </w:t>
      </w:r>
      <w:r w:rsidRPr="00952D72">
        <w:t xml:space="preserve">på om et bedre alternativ enn anførselstegn, er en annen font (muligens halvfet) på knappenavn, menyer, </w:t>
      </w:r>
      <w:r>
        <w:t xml:space="preserve">arkfaner, </w:t>
      </w:r>
      <w:r w:rsidRPr="00952D72">
        <w:t>mappe</w:t>
      </w:r>
      <w:r>
        <w:t xml:space="preserve">navn </w:t>
      </w:r>
      <w:r w:rsidRPr="00952D72">
        <w:t>o.l.</w:t>
      </w:r>
      <w:r>
        <w:t xml:space="preserve"> For eksempel:</w:t>
      </w:r>
    </w:p>
    <w:p w14:paraId="049C82F0" w14:textId="77777777" w:rsidR="00833B4A" w:rsidRDefault="00833B4A">
      <w:pPr>
        <w:pStyle w:val="CommentText"/>
      </w:pPr>
    </w:p>
    <w:p w14:paraId="612E3975" w14:textId="114F3839" w:rsidR="00833B4A" w:rsidRPr="00952D72" w:rsidRDefault="00833B4A">
      <w:pPr>
        <w:pStyle w:val="CommentText"/>
      </w:pPr>
      <w:r>
        <w:rPr>
          <w:noProof/>
          <w:lang w:eastAsia="nb-NO"/>
        </w:rPr>
        <w:drawing>
          <wp:inline distT="0" distB="0" distL="0" distR="0" wp14:anchorId="272CAA44" wp14:editId="537C7CCD">
            <wp:extent cx="2962711" cy="561242"/>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966764" cy="562010"/>
                    </a:xfrm>
                    <a:prstGeom prst="rect">
                      <a:avLst/>
                    </a:prstGeom>
                  </pic:spPr>
                </pic:pic>
              </a:graphicData>
            </a:graphic>
          </wp:inline>
        </w:drawing>
      </w:r>
    </w:p>
  </w:comment>
  <w:comment w:id="175" w:author="Terje Kolderup" w:date="2020-01-23T12:41:00Z" w:initials="TK">
    <w:p w14:paraId="3C61C847" w14:textId="5219A4F8" w:rsidR="00833B4A" w:rsidRPr="003C5050" w:rsidRDefault="00833B4A">
      <w:pPr>
        <w:pStyle w:val="CommentText"/>
      </w:pPr>
      <w:r>
        <w:rPr>
          <w:rStyle w:val="CommentReference"/>
        </w:rPr>
        <w:annotationRef/>
      </w:r>
      <w:r w:rsidRPr="003C5050">
        <w:t xml:space="preserve">Gjerne </w:t>
      </w:r>
      <w:r w:rsidRPr="003C5050">
        <w:t>for meg – det h</w:t>
      </w:r>
      <w:r>
        <w:t xml:space="preserve">øres bedre ut </w:t>
      </w:r>
      <w:r w:rsidRPr="003C5050">
        <w:rPr>
          <w:rFonts w:ascii="Segoe UI Emoji" w:hAnsi="Segoe UI Emoji" w:cs="Segoe UI Emoji"/>
        </w:rPr>
        <w:t>👍</w:t>
      </w:r>
    </w:p>
  </w:comment>
  <w:comment w:id="176" w:author="Gundersen, Nils Jørgen" w:date="2020-01-28T12:05:00Z" w:initials="GNJ">
    <w:p w14:paraId="49F860B8" w14:textId="53B93451" w:rsidR="00833B4A" w:rsidRDefault="00833B4A">
      <w:pPr>
        <w:pStyle w:val="CommentText"/>
      </w:pPr>
      <w:r>
        <w:rPr>
          <w:rStyle w:val="CommentReference"/>
        </w:rPr>
        <w:annotationRef/>
      </w:r>
      <w:r>
        <w:rPr>
          <w:rStyle w:val="CommentReference"/>
        </w:rPr>
        <w:t>Terje: Jeg har satt inn denne koden (halvfet) det jeg mener det blir riktig. Fint om du sjekker!</w:t>
      </w:r>
    </w:p>
  </w:comment>
  <w:comment w:id="177" w:author="Kaia Lovas" w:date="2020-01-21T19:37:00Z" w:initials="KL">
    <w:p w14:paraId="6417C160" w14:textId="1C4BFC26" w:rsidR="00833B4A" w:rsidRPr="000E7E85" w:rsidRDefault="00833B4A">
      <w:pPr>
        <w:pStyle w:val="CommentText"/>
      </w:pPr>
      <w:r>
        <w:rPr>
          <w:rStyle w:val="CommentReference"/>
        </w:rPr>
        <w:annotationRef/>
      </w:r>
      <w:r w:rsidRPr="000E7E85">
        <w:t xml:space="preserve">Enig </w:t>
      </w:r>
      <w:r w:rsidRPr="000E7E85">
        <w:t xml:space="preserve">i at det blir litt hakkete å lese med anførselstegn. Fonten du foreslår over, er en god idé, men den bør ikke være for lik kode-fonten. Halvfet eller fet brukes i slutten av manuset, og det fungerer bra. </w:t>
      </w:r>
    </w:p>
  </w:comment>
  <w:comment w:id="449" w:author="Terje Kolderup" w:date="2020-01-29T15:29:00Z" w:initials="TK">
    <w:p w14:paraId="17033C47" w14:textId="48AD9A3A" w:rsidR="00EF2694" w:rsidRDefault="00EF2694">
      <w:pPr>
        <w:pStyle w:val="CommentText"/>
      </w:pPr>
      <w:r>
        <w:rPr>
          <w:rStyle w:val="CommentReference"/>
        </w:rPr>
        <w:annotationRef/>
      </w:r>
      <w:r>
        <w:t>Skulle det vært figutmerking av denne?</w:t>
      </w:r>
    </w:p>
  </w:comment>
  <w:comment w:id="903" w:author="Terje Kolderup" w:date="2020-01-24T09:36:00Z" w:initials="TK">
    <w:p w14:paraId="4B64551B" w14:textId="419CC135" w:rsidR="00833B4A" w:rsidRPr="001931F7" w:rsidRDefault="00833B4A">
      <w:pPr>
        <w:pStyle w:val="CommentText"/>
      </w:pPr>
      <w:r>
        <w:rPr>
          <w:rStyle w:val="CommentReference"/>
        </w:rPr>
        <w:annotationRef/>
      </w:r>
      <w:r w:rsidRPr="001931F7">
        <w:t xml:space="preserve">Ok </w:t>
      </w:r>
      <w:r w:rsidRPr="001931F7">
        <w:t xml:space="preserve">med </w:t>
      </w:r>
      <w:r w:rsidRPr="001931F7">
        <w:rPr>
          <w:rStyle w:val="LS2CodeBodytext"/>
        </w:rPr>
        <w:t>×</w:t>
      </w:r>
      <w:r>
        <w:rPr>
          <w:rStyle w:val="LS2CodeBodytext"/>
        </w:rPr>
        <w:t xml:space="preserve"> i teksten, men * er multiplikasjon i Javascript, så * må ikke endres til </w:t>
      </w:r>
      <w:r w:rsidRPr="001931F7">
        <w:rPr>
          <w:rStyle w:val="LS2CodeBodytext"/>
        </w:rPr>
        <w:t>×</w:t>
      </w:r>
      <w:r>
        <w:rPr>
          <w:rStyle w:val="LS2CodeBodytext"/>
        </w:rPr>
        <w:t xml:space="preserve"> i koden.</w:t>
      </w:r>
    </w:p>
  </w:comment>
  <w:comment w:id="904" w:author="Gundersen, Nils Jørgen" w:date="2020-01-28T12:58:00Z" w:initials="GNJ">
    <w:p w14:paraId="3F40833D" w14:textId="7C8511E8" w:rsidR="00833B4A" w:rsidRDefault="00833B4A">
      <w:pPr>
        <w:pStyle w:val="CommentText"/>
      </w:pPr>
      <w:r>
        <w:rPr>
          <w:rStyle w:val="CommentReference"/>
        </w:rPr>
        <w:annotationRef/>
      </w:r>
      <w:r>
        <w:t xml:space="preserve">Terje: </w:t>
      </w:r>
      <w:r>
        <w:t>betyr dette at x her skal erstattes med  * ?</w:t>
      </w:r>
    </w:p>
  </w:comment>
  <w:comment w:id="905" w:author="Terje Kolderup" w:date="2020-01-29T14:24:00Z" w:initials="TK">
    <w:p w14:paraId="0317EED5" w14:textId="18CCCBD6" w:rsidR="00833B4A" w:rsidRDefault="00833B4A">
      <w:pPr>
        <w:pStyle w:val="CommentText"/>
      </w:pPr>
      <w:r>
        <w:rPr>
          <w:rStyle w:val="CommentReference"/>
        </w:rPr>
        <w:annotationRef/>
      </w:r>
      <w:r>
        <w:t>Ja, det blir nok best. Så lenge det er i kodefont, så er nok * bedre</w:t>
      </w:r>
    </w:p>
  </w:comment>
  <w:comment w:id="1059" w:author="Kaia Lovas" w:date="2020-01-21T22:09:00Z" w:initials="KL">
    <w:p w14:paraId="29B53256" w14:textId="42D37BBC" w:rsidR="00833B4A" w:rsidRPr="000E7E85" w:rsidRDefault="00833B4A">
      <w:pPr>
        <w:pStyle w:val="CommentText"/>
      </w:pPr>
      <w:r>
        <w:rPr>
          <w:rStyle w:val="CommentReference"/>
        </w:rPr>
        <w:annotationRef/>
      </w:r>
      <w:r w:rsidRPr="000E7E85">
        <w:t>Jfr. tidligere i boken, der slike ting blir skrevet i anførselstegn. Kunne man brukt bred skrift der også?</w:t>
      </w:r>
    </w:p>
  </w:comment>
  <w:comment w:id="1060" w:author="Terje Kolderup" w:date="2020-01-24T09:57:00Z" w:initials="TK">
    <w:p w14:paraId="180CDEAE" w14:textId="77777777" w:rsidR="00833B4A" w:rsidRDefault="00833B4A">
      <w:pPr>
        <w:pStyle w:val="CommentText"/>
      </w:pPr>
      <w:r>
        <w:rPr>
          <w:rStyle w:val="CommentReference"/>
        </w:rPr>
        <w:annotationRef/>
      </w:r>
      <w:r w:rsidRPr="0004465E">
        <w:t xml:space="preserve">Gjerne! </w:t>
      </w:r>
      <w:r w:rsidRPr="0004465E">
        <w:t>Og s</w:t>
      </w:r>
      <w:r>
        <w:t>kulle det være en annen font også, eller er det ikke nødvendig? Kan jeg overlate til dere å få dette gjort konsistent gjennom dokumentet?</w:t>
      </w:r>
    </w:p>
    <w:p w14:paraId="40C7742E" w14:textId="77777777" w:rsidR="00833B4A" w:rsidRDefault="00833B4A">
      <w:pPr>
        <w:pStyle w:val="CommentText"/>
      </w:pPr>
    </w:p>
    <w:p w14:paraId="00E4E8D6" w14:textId="75A170B4" w:rsidR="00833B4A" w:rsidRPr="0004465E" w:rsidRDefault="00833B4A">
      <w:pPr>
        <w:pStyle w:val="CommentText"/>
      </w:pPr>
    </w:p>
  </w:comment>
  <w:comment w:id="1061" w:author="Gundersen, Nils Jørgen" w:date="2020-01-28T14:49:00Z" w:initials="GNJ">
    <w:p w14:paraId="4D6DADB7" w14:textId="283ED17E" w:rsidR="00833B4A" w:rsidRDefault="00833B4A">
      <w:pPr>
        <w:pStyle w:val="CommentText"/>
      </w:pPr>
      <w:r>
        <w:rPr>
          <w:rStyle w:val="CommentReference"/>
        </w:rPr>
        <w:annotationRef/>
      </w:r>
      <w:r>
        <w:t xml:space="preserve">Terje, </w:t>
      </w:r>
      <w:r>
        <w:t>jeg har forsøkt å gjøre dette, men er som nevnt i tidligere merknad usikker på om det er blitt riktig. Kan du kontrollere?</w:t>
      </w:r>
    </w:p>
  </w:comment>
  <w:comment w:id="1062" w:author="Terje Kolderup" w:date="2020-01-29T14:25:00Z" w:initials="TK">
    <w:p w14:paraId="1B6A98FD" w14:textId="1D1A1739" w:rsidR="00833B4A" w:rsidRDefault="00833B4A">
      <w:pPr>
        <w:pStyle w:val="CommentText"/>
      </w:pPr>
      <w:r>
        <w:rPr>
          <w:rStyle w:val="CommentReference"/>
        </w:rPr>
        <w:annotationRef/>
      </w:r>
      <w:r>
        <w:t>Ser veldig bra ut nå!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625862" w15:done="0"/>
  <w15:commentEx w15:paraId="6066EDE9" w15:done="0"/>
  <w15:commentEx w15:paraId="0B90C75A" w15:paraIdParent="6066EDE9" w15:done="0"/>
  <w15:commentEx w15:paraId="1CA2DDFB" w15:paraIdParent="6066EDE9" w15:done="0"/>
  <w15:commentEx w15:paraId="7B493E6D" w15:done="0"/>
  <w15:commentEx w15:paraId="687CF417" w15:paraIdParent="7B493E6D" w15:done="0"/>
  <w15:commentEx w15:paraId="700CE5CA" w15:paraIdParent="7B493E6D" w15:done="0"/>
  <w15:commentEx w15:paraId="1C4F1064" w15:paraIdParent="7B493E6D" w15:done="0"/>
  <w15:commentEx w15:paraId="612E3975" w15:done="0"/>
  <w15:commentEx w15:paraId="3C61C847" w15:paraIdParent="612E3975" w15:done="0"/>
  <w15:commentEx w15:paraId="49F860B8" w15:paraIdParent="612E3975" w15:done="0"/>
  <w15:commentEx w15:paraId="6417C160" w15:done="0"/>
  <w15:commentEx w15:paraId="17033C47" w15:done="0"/>
  <w15:commentEx w15:paraId="4B64551B" w15:done="0"/>
  <w15:commentEx w15:paraId="3F40833D" w15:paraIdParent="4B64551B" w15:done="0"/>
  <w15:commentEx w15:paraId="0317EED5" w15:paraIdParent="4B64551B" w15:done="0"/>
  <w15:commentEx w15:paraId="29B53256" w15:done="0"/>
  <w15:commentEx w15:paraId="00E4E8D6" w15:paraIdParent="29B53256" w15:done="0"/>
  <w15:commentEx w15:paraId="4D6DADB7" w15:paraIdParent="29B53256" w15:done="0"/>
  <w15:commentEx w15:paraId="1B6A98FD" w15:paraIdParent="29B5325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625862" w16cid:durableId="21DBD51F"/>
  <w16cid:commentId w16cid:paraId="6066EDE9" w16cid:durableId="21DBD520"/>
  <w16cid:commentId w16cid:paraId="0B90C75A" w16cid:durableId="21DBD521"/>
  <w16cid:commentId w16cid:paraId="1CA2DDFB" w16cid:durableId="21DBD6ED"/>
  <w16cid:commentId w16cid:paraId="7B493E6D" w16cid:durableId="21DBD522"/>
  <w16cid:commentId w16cid:paraId="687CF417" w16cid:durableId="21DBD523"/>
  <w16cid:commentId w16cid:paraId="700CE5CA" w16cid:durableId="21DBD524"/>
  <w16cid:commentId w16cid:paraId="1C4F1064" w16cid:durableId="21DC113E"/>
  <w16cid:commentId w16cid:paraId="612E3975" w16cid:durableId="21DBD525"/>
  <w16cid:commentId w16cid:paraId="3C61C847" w16cid:durableId="21DBD526"/>
  <w16cid:commentId w16cid:paraId="49F860B8" w16cid:durableId="21DBD527"/>
  <w16cid:commentId w16cid:paraId="6417C160" w16cid:durableId="21DBD528"/>
  <w16cid:commentId w16cid:paraId="17033C47" w16cid:durableId="21DC2366"/>
  <w16cid:commentId w16cid:paraId="4B64551B" w16cid:durableId="21DBD529"/>
  <w16cid:commentId w16cid:paraId="3F40833D" w16cid:durableId="21DBD52A"/>
  <w16cid:commentId w16cid:paraId="0317EED5" w16cid:durableId="21DC1403"/>
  <w16cid:commentId w16cid:paraId="29B53256" w16cid:durableId="21DBD52B"/>
  <w16cid:commentId w16cid:paraId="00E4E8D6" w16cid:durableId="21DBD52C"/>
  <w16cid:commentId w16cid:paraId="4D6DADB7" w16cid:durableId="21DBD52D"/>
  <w16cid:commentId w16cid:paraId="1B6A98FD" w16cid:durableId="21DC14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41271" w14:textId="77777777" w:rsidR="007302E8" w:rsidRDefault="007302E8">
      <w:r>
        <w:separator/>
      </w:r>
    </w:p>
  </w:endnote>
  <w:endnote w:type="continuationSeparator" w:id="0">
    <w:p w14:paraId="0C12863F" w14:textId="77777777" w:rsidR="007302E8" w:rsidRDefault="007302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Times New Roman Halvfe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D928B" w14:textId="21B7156A" w:rsidR="00833B4A" w:rsidRPr="00902D0E" w:rsidRDefault="00833B4A" w:rsidP="00902D0E">
    <w:pPr>
      <w:pStyle w:val="Footer"/>
      <w:rPr>
        <w:lang w:val="nb-NO"/>
      </w:rPr>
    </w:pPr>
    <w:proofErr w:type="spellStart"/>
    <w:r>
      <w:t>Sist</w:t>
    </w:r>
    <w:proofErr w:type="spellEnd"/>
    <w:r>
      <w:t xml:space="preserve"> </w:t>
    </w:r>
    <w:proofErr w:type="spellStart"/>
    <w:r>
      <w:t>lagret</w:t>
    </w:r>
    <w:proofErr w:type="spellEnd"/>
    <w:r>
      <w:t xml:space="preserve">: </w:t>
    </w:r>
    <w:r>
      <w:fldChar w:fldCharType="begin"/>
    </w:r>
    <w:r>
      <w:instrText xml:space="preserve"> SAVEDATE  \@ "dd.MM.yyyy HH:mm"  \* MERGEFORMAT </w:instrText>
    </w:r>
    <w:r>
      <w:fldChar w:fldCharType="separate"/>
    </w:r>
    <w:ins w:id="2976" w:author="Terje Kolderup" w:date="2020-01-29T09:56:00Z">
      <w:r>
        <w:rPr>
          <w:noProof/>
        </w:rPr>
        <w:t>28.01.2020 14:54</w:t>
      </w:r>
    </w:ins>
    <w:del w:id="2977" w:author="Terje Kolderup" w:date="2020-01-29T09:55:00Z">
      <w:r w:rsidDel="00CC5D44">
        <w:rPr>
          <w:noProof/>
        </w:rPr>
        <w:delText>28.01.2020 14:00</w:delText>
      </w:r>
    </w:del>
    <w:r>
      <w:fldChar w:fldCharType="end"/>
    </w:r>
    <w:r>
      <w:ptab w:relativeTo="margin" w:alignment="right" w:leader="none"/>
    </w:r>
    <w:r>
      <w:fldChar w:fldCharType="begin"/>
    </w:r>
    <w:r>
      <w:instrText xml:space="preserve"> PAGE   \* MERGEFORMAT </w:instrText>
    </w:r>
    <w:r>
      <w:fldChar w:fldCharType="separate"/>
    </w:r>
    <w:r>
      <w:rPr>
        <w:noProof/>
      </w:rPr>
      <w:t>21</w:t>
    </w:r>
    <w:r>
      <w:fldChar w:fldCharType="end"/>
    </w:r>
    <w:r>
      <w:t xml:space="preserve"> av </w:t>
    </w:r>
    <w:r>
      <w:rPr>
        <w:noProof/>
      </w:rPr>
      <w:fldChar w:fldCharType="begin"/>
    </w:r>
    <w:r>
      <w:rPr>
        <w:noProof/>
      </w:rPr>
      <w:instrText xml:space="preserve"> NUMPAGES   \* MERGEFORMAT </w:instrText>
    </w:r>
    <w:r>
      <w:rPr>
        <w:noProof/>
      </w:rPr>
      <w:fldChar w:fldCharType="separate"/>
    </w:r>
    <w:r>
      <w:rPr>
        <w:noProof/>
      </w:rPr>
      <w:t>220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405CEF" w14:textId="77777777" w:rsidR="007302E8" w:rsidRDefault="007302E8">
      <w:r>
        <w:separator/>
      </w:r>
    </w:p>
  </w:footnote>
  <w:footnote w:type="continuationSeparator" w:id="0">
    <w:p w14:paraId="3F3F8F0C" w14:textId="77777777" w:rsidR="007302E8" w:rsidRDefault="007302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C38958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5BC2F0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D8C3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AFEE6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55420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16E6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626C7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D6728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CBC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58BB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315FAA"/>
    <w:multiLevelType w:val="hybridMultilevel"/>
    <w:tmpl w:val="7AB26B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832E51"/>
    <w:multiLevelType w:val="multilevel"/>
    <w:tmpl w:val="04140023"/>
    <w:lvl w:ilvl="0">
      <w:start w:val="1"/>
      <w:numFmt w:val="upperRoman"/>
      <w:lvlText w:val="Artikkel %1."/>
      <w:lvlJc w:val="left"/>
      <w:pPr>
        <w:ind w:left="0" w:firstLine="0"/>
      </w:pPr>
    </w:lvl>
    <w:lvl w:ilvl="1">
      <w:start w:val="1"/>
      <w:numFmt w:val="decimalZero"/>
      <w:isLgl/>
      <w:lvlText w:val="Inndeling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7557527"/>
    <w:multiLevelType w:val="hybridMultilevel"/>
    <w:tmpl w:val="9F40C530"/>
    <w:lvl w:ilvl="0" w:tplc="11902E5A">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 w15:restartNumberingAfterBreak="0">
    <w:nsid w:val="0CD56ECB"/>
    <w:multiLevelType w:val="hybridMultilevel"/>
    <w:tmpl w:val="47142DF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0E3F3DAE"/>
    <w:multiLevelType w:val="hybridMultilevel"/>
    <w:tmpl w:val="B5983D7E"/>
    <w:lvl w:ilvl="0" w:tplc="E5BE57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656306"/>
    <w:multiLevelType w:val="hybridMultilevel"/>
    <w:tmpl w:val="DC9E57EC"/>
    <w:lvl w:ilvl="0" w:tplc="FB98A7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EE611B"/>
    <w:multiLevelType w:val="hybridMultilevel"/>
    <w:tmpl w:val="2E76C0EA"/>
    <w:lvl w:ilvl="0" w:tplc="5D726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7251F6"/>
    <w:multiLevelType w:val="hybridMultilevel"/>
    <w:tmpl w:val="07F0C6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EF785E"/>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3B1D00"/>
    <w:multiLevelType w:val="hybridMultilevel"/>
    <w:tmpl w:val="6994C95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0D247D"/>
    <w:multiLevelType w:val="hybridMultilevel"/>
    <w:tmpl w:val="0226BC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641B3D"/>
    <w:multiLevelType w:val="hybridMultilevel"/>
    <w:tmpl w:val="A95CC1F0"/>
    <w:lvl w:ilvl="0" w:tplc="C33A1E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191764"/>
    <w:multiLevelType w:val="hybridMultilevel"/>
    <w:tmpl w:val="FE64CB36"/>
    <w:lvl w:ilvl="0" w:tplc="54E65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E6289C"/>
    <w:multiLevelType w:val="hybridMultilevel"/>
    <w:tmpl w:val="5936C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721784"/>
    <w:multiLevelType w:val="hybridMultilevel"/>
    <w:tmpl w:val="D0700FEE"/>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246343"/>
    <w:multiLevelType w:val="hybridMultilevel"/>
    <w:tmpl w:val="9A785E6A"/>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7A7CDC"/>
    <w:multiLevelType w:val="hybridMultilevel"/>
    <w:tmpl w:val="0038A552"/>
    <w:lvl w:ilvl="0" w:tplc="2F067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1D667C"/>
    <w:multiLevelType w:val="hybridMultilevel"/>
    <w:tmpl w:val="EBCE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651DB8"/>
    <w:multiLevelType w:val="hybridMultilevel"/>
    <w:tmpl w:val="7500F122"/>
    <w:lvl w:ilvl="0" w:tplc="7F542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D4304F"/>
    <w:multiLevelType w:val="hybridMultilevel"/>
    <w:tmpl w:val="6AF266BC"/>
    <w:lvl w:ilvl="0" w:tplc="3D9E6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99633E"/>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9F412E8"/>
    <w:multiLevelType w:val="hybridMultilevel"/>
    <w:tmpl w:val="09DC7708"/>
    <w:lvl w:ilvl="0" w:tplc="ECEE2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377165"/>
    <w:multiLevelType w:val="hybridMultilevel"/>
    <w:tmpl w:val="1B108A7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A149FD"/>
    <w:multiLevelType w:val="hybridMultilevel"/>
    <w:tmpl w:val="70828A4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3546A4"/>
    <w:multiLevelType w:val="hybridMultilevel"/>
    <w:tmpl w:val="E4C295F2"/>
    <w:lvl w:ilvl="0" w:tplc="771AA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5E5DB0"/>
    <w:multiLevelType w:val="hybridMultilevel"/>
    <w:tmpl w:val="05EA4B26"/>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6" w15:restartNumberingAfterBreak="0">
    <w:nsid w:val="47096763"/>
    <w:multiLevelType w:val="hybridMultilevel"/>
    <w:tmpl w:val="1AD00236"/>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EA7A21"/>
    <w:multiLevelType w:val="hybridMultilevel"/>
    <w:tmpl w:val="2CC02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E30919"/>
    <w:multiLevelType w:val="hybridMultilevel"/>
    <w:tmpl w:val="472CF584"/>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28C01CF"/>
    <w:multiLevelType w:val="hybridMultilevel"/>
    <w:tmpl w:val="15DE46B2"/>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3B58F7"/>
    <w:multiLevelType w:val="hybridMultilevel"/>
    <w:tmpl w:val="E4120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0C390B"/>
    <w:multiLevelType w:val="hybridMultilevel"/>
    <w:tmpl w:val="3A5644D4"/>
    <w:lvl w:ilvl="0" w:tplc="FC828B34">
      <w:start w:val="1"/>
      <w:numFmt w:val="decimal"/>
      <w:lvlText w:val="%1"/>
      <w:lvlJc w:val="left"/>
      <w:pPr>
        <w:ind w:left="720" w:hanging="360"/>
      </w:pPr>
      <w:rPr>
        <w:rFonts w:hint="default"/>
      </w:rPr>
    </w:lvl>
    <w:lvl w:ilvl="1" w:tplc="FC828B34">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166BD9"/>
    <w:multiLevelType w:val="hybridMultilevel"/>
    <w:tmpl w:val="8B060146"/>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023079"/>
    <w:multiLevelType w:val="hybridMultilevel"/>
    <w:tmpl w:val="381047A8"/>
    <w:lvl w:ilvl="0" w:tplc="E7EE5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1571EE3"/>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616D555A"/>
    <w:multiLevelType w:val="hybridMultilevel"/>
    <w:tmpl w:val="87E2644C"/>
    <w:lvl w:ilvl="0" w:tplc="832C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517E95"/>
    <w:multiLevelType w:val="hybridMultilevel"/>
    <w:tmpl w:val="FD22A8B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EE0EC4"/>
    <w:multiLevelType w:val="hybridMultilevel"/>
    <w:tmpl w:val="65D410DA"/>
    <w:lvl w:ilvl="0" w:tplc="FC828B34">
      <w:start w:val="1"/>
      <w:numFmt w:val="decimal"/>
      <w:lvlText w:val="%1"/>
      <w:lvlJc w:val="left"/>
      <w:pPr>
        <w:ind w:left="720" w:hanging="360"/>
      </w:pPr>
      <w:rPr>
        <w:rFonts w:hint="default"/>
      </w:rPr>
    </w:lvl>
    <w:lvl w:ilvl="1" w:tplc="FC828B34">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353393"/>
    <w:multiLevelType w:val="hybridMultilevel"/>
    <w:tmpl w:val="B3729AC8"/>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4073CFA"/>
    <w:multiLevelType w:val="hybridMultilevel"/>
    <w:tmpl w:val="ED24041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4264243"/>
    <w:multiLevelType w:val="hybridMultilevel"/>
    <w:tmpl w:val="E4B0D574"/>
    <w:lvl w:ilvl="0" w:tplc="DF9E2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65132C"/>
    <w:multiLevelType w:val="hybridMultilevel"/>
    <w:tmpl w:val="863AF5A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8066B03"/>
    <w:multiLevelType w:val="hybridMultilevel"/>
    <w:tmpl w:val="30EE85A0"/>
    <w:lvl w:ilvl="0" w:tplc="FC828B34">
      <w:start w:val="1"/>
      <w:numFmt w:val="decimal"/>
      <w:lvlText w:val="%1"/>
      <w:lvlJc w:val="left"/>
      <w:pPr>
        <w:ind w:left="720" w:hanging="360"/>
      </w:pPr>
      <w:rPr>
        <w:rFonts w:hint="default"/>
      </w:rPr>
    </w:lvl>
    <w:lvl w:ilvl="1" w:tplc="D7D0E2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F414F63"/>
    <w:multiLevelType w:val="hybridMultilevel"/>
    <w:tmpl w:val="5C8E48B2"/>
    <w:lvl w:ilvl="0" w:tplc="FC828B34">
      <w:start w:val="1"/>
      <w:numFmt w:val="decimal"/>
      <w:lvlText w:val="%1"/>
      <w:lvlJc w:val="left"/>
      <w:pPr>
        <w:ind w:left="720" w:hanging="360"/>
      </w:pPr>
      <w:rPr>
        <w:rFonts w:hint="default"/>
      </w:rPr>
    </w:lvl>
    <w:lvl w:ilvl="1" w:tplc="65AE62E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0471CF6"/>
    <w:multiLevelType w:val="hybridMultilevel"/>
    <w:tmpl w:val="5DC257E2"/>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10F203C"/>
    <w:multiLevelType w:val="multilevel"/>
    <w:tmpl w:val="04140023"/>
    <w:lvl w:ilvl="0">
      <w:start w:val="1"/>
      <w:numFmt w:val="upperRoman"/>
      <w:lvlText w:val="Artikkel %1."/>
      <w:lvlJc w:val="left"/>
      <w:pPr>
        <w:ind w:left="0" w:firstLine="0"/>
      </w:pPr>
    </w:lvl>
    <w:lvl w:ilvl="1">
      <w:start w:val="1"/>
      <w:numFmt w:val="decimalZero"/>
      <w:isLgl/>
      <w:lvlText w:val="Inndeling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6" w15:restartNumberingAfterBreak="0">
    <w:nsid w:val="73793B5E"/>
    <w:multiLevelType w:val="hybridMultilevel"/>
    <w:tmpl w:val="967692A4"/>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4C44E4C"/>
    <w:multiLevelType w:val="hybridMultilevel"/>
    <w:tmpl w:val="B89494EA"/>
    <w:lvl w:ilvl="0" w:tplc="701662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E4612E"/>
    <w:multiLevelType w:val="hybridMultilevel"/>
    <w:tmpl w:val="E390B8EC"/>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0C6A27"/>
    <w:multiLevelType w:val="hybridMultilevel"/>
    <w:tmpl w:val="741003FA"/>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F3C76A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44"/>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60"/>
  </w:num>
  <w:num w:numId="15">
    <w:abstractNumId w:val="18"/>
  </w:num>
  <w:num w:numId="16">
    <w:abstractNumId w:val="55"/>
  </w:num>
  <w:num w:numId="17">
    <w:abstractNumId w:val="19"/>
  </w:num>
  <w:num w:numId="18">
    <w:abstractNumId w:val="37"/>
  </w:num>
  <w:num w:numId="19">
    <w:abstractNumId w:val="23"/>
  </w:num>
  <w:num w:numId="20">
    <w:abstractNumId w:val="27"/>
  </w:num>
  <w:num w:numId="21">
    <w:abstractNumId w:val="40"/>
  </w:num>
  <w:num w:numId="22">
    <w:abstractNumId w:val="51"/>
  </w:num>
  <w:num w:numId="23">
    <w:abstractNumId w:val="42"/>
  </w:num>
  <w:num w:numId="24">
    <w:abstractNumId w:val="15"/>
  </w:num>
  <w:num w:numId="25">
    <w:abstractNumId w:val="46"/>
  </w:num>
  <w:num w:numId="26">
    <w:abstractNumId w:val="31"/>
  </w:num>
  <w:num w:numId="27">
    <w:abstractNumId w:val="36"/>
  </w:num>
  <w:num w:numId="28">
    <w:abstractNumId w:val="29"/>
  </w:num>
  <w:num w:numId="29">
    <w:abstractNumId w:val="49"/>
  </w:num>
  <w:num w:numId="30">
    <w:abstractNumId w:val="22"/>
  </w:num>
  <w:num w:numId="31">
    <w:abstractNumId w:val="53"/>
  </w:num>
  <w:num w:numId="32">
    <w:abstractNumId w:val="57"/>
  </w:num>
  <w:num w:numId="33">
    <w:abstractNumId w:val="34"/>
  </w:num>
  <w:num w:numId="34">
    <w:abstractNumId w:val="43"/>
  </w:num>
  <w:num w:numId="35">
    <w:abstractNumId w:val="10"/>
  </w:num>
  <w:num w:numId="36">
    <w:abstractNumId w:val="14"/>
  </w:num>
  <w:num w:numId="37">
    <w:abstractNumId w:val="39"/>
  </w:num>
  <w:num w:numId="38">
    <w:abstractNumId w:val="52"/>
  </w:num>
  <w:num w:numId="39">
    <w:abstractNumId w:val="16"/>
  </w:num>
  <w:num w:numId="40">
    <w:abstractNumId w:val="35"/>
  </w:num>
  <w:num w:numId="41">
    <w:abstractNumId w:val="12"/>
  </w:num>
  <w:num w:numId="42">
    <w:abstractNumId w:val="25"/>
  </w:num>
  <w:num w:numId="43">
    <w:abstractNumId w:val="47"/>
  </w:num>
  <w:num w:numId="44">
    <w:abstractNumId w:val="56"/>
  </w:num>
  <w:num w:numId="45">
    <w:abstractNumId w:val="54"/>
  </w:num>
  <w:num w:numId="46">
    <w:abstractNumId w:val="58"/>
  </w:num>
  <w:num w:numId="47">
    <w:abstractNumId w:val="32"/>
  </w:num>
  <w:num w:numId="48">
    <w:abstractNumId w:val="24"/>
  </w:num>
  <w:num w:numId="49">
    <w:abstractNumId w:val="41"/>
  </w:num>
  <w:num w:numId="50">
    <w:abstractNumId w:val="59"/>
  </w:num>
  <w:num w:numId="51">
    <w:abstractNumId w:val="50"/>
  </w:num>
  <w:num w:numId="52">
    <w:abstractNumId w:val="38"/>
  </w:num>
  <w:num w:numId="53">
    <w:abstractNumId w:val="28"/>
  </w:num>
  <w:num w:numId="54">
    <w:abstractNumId w:val="33"/>
  </w:num>
  <w:num w:numId="55">
    <w:abstractNumId w:val="26"/>
  </w:num>
  <w:num w:numId="56">
    <w:abstractNumId w:val="20"/>
  </w:num>
  <w:num w:numId="57">
    <w:abstractNumId w:val="17"/>
  </w:num>
  <w:num w:numId="58">
    <w:abstractNumId w:val="45"/>
  </w:num>
  <w:num w:numId="59">
    <w:abstractNumId w:val="48"/>
  </w:num>
  <w:num w:numId="60">
    <w:abstractNumId w:val="21"/>
  </w:num>
  <w:num w:numId="61">
    <w:abstractNumId w:val="13"/>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rje Kolderup">
    <w15:presenceInfo w15:providerId="Windows Live" w15:userId="2c0902c798874a1d"/>
  </w15:person>
  <w15:person w15:author="Gundersen, Nils Jørgen">
    <w15:presenceInfo w15:providerId="AD" w15:userId="S-1-5-21-345885032-2567121178-4222433578-83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spelling="clean" w:grammar="clean"/>
  <w:attachedTemplate r:id="rId1"/>
  <w:linkStyles/>
  <w:stylePaneFormatFilter w:val="8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1"/>
  <w:stylePaneSortMethod w:val="0000"/>
  <w:trackRevisions/>
  <w:defaultTabStop w:val="340"/>
  <w:hyphenationZone w:val="680"/>
  <w:doNotHyphenateCaps/>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S2Loaded" w:val="-1"/>
  </w:docVars>
  <w:rsids>
    <w:rsidRoot w:val="00590D07"/>
    <w:rsid w:val="00004B1A"/>
    <w:rsid w:val="00011C8B"/>
    <w:rsid w:val="00014229"/>
    <w:rsid w:val="00015B08"/>
    <w:rsid w:val="00017038"/>
    <w:rsid w:val="00017136"/>
    <w:rsid w:val="00020197"/>
    <w:rsid w:val="0002436E"/>
    <w:rsid w:val="000252C4"/>
    <w:rsid w:val="00034872"/>
    <w:rsid w:val="0003576A"/>
    <w:rsid w:val="000411B5"/>
    <w:rsid w:val="0004184A"/>
    <w:rsid w:val="0004465E"/>
    <w:rsid w:val="00050689"/>
    <w:rsid w:val="00051232"/>
    <w:rsid w:val="00052E9F"/>
    <w:rsid w:val="0005394C"/>
    <w:rsid w:val="00054609"/>
    <w:rsid w:val="00054BC6"/>
    <w:rsid w:val="00055666"/>
    <w:rsid w:val="00056054"/>
    <w:rsid w:val="000607C7"/>
    <w:rsid w:val="00060EA7"/>
    <w:rsid w:val="00060EAA"/>
    <w:rsid w:val="000715B1"/>
    <w:rsid w:val="00071A19"/>
    <w:rsid w:val="000729EE"/>
    <w:rsid w:val="00075049"/>
    <w:rsid w:val="000760C2"/>
    <w:rsid w:val="00076F0D"/>
    <w:rsid w:val="00081557"/>
    <w:rsid w:val="00083F79"/>
    <w:rsid w:val="00085AEE"/>
    <w:rsid w:val="00095397"/>
    <w:rsid w:val="00096804"/>
    <w:rsid w:val="00096941"/>
    <w:rsid w:val="0009731A"/>
    <w:rsid w:val="00097723"/>
    <w:rsid w:val="000A0B08"/>
    <w:rsid w:val="000A1526"/>
    <w:rsid w:val="000A34E8"/>
    <w:rsid w:val="000A4B39"/>
    <w:rsid w:val="000A5579"/>
    <w:rsid w:val="000A5D31"/>
    <w:rsid w:val="000A6E80"/>
    <w:rsid w:val="000A7A20"/>
    <w:rsid w:val="000C0A8A"/>
    <w:rsid w:val="000C140A"/>
    <w:rsid w:val="000C2B1A"/>
    <w:rsid w:val="000C2C58"/>
    <w:rsid w:val="000C427C"/>
    <w:rsid w:val="000C5C0A"/>
    <w:rsid w:val="000C6FD2"/>
    <w:rsid w:val="000C7291"/>
    <w:rsid w:val="000D02C3"/>
    <w:rsid w:val="000D5199"/>
    <w:rsid w:val="000D51E8"/>
    <w:rsid w:val="000D5ABA"/>
    <w:rsid w:val="000D72F1"/>
    <w:rsid w:val="000D7F3E"/>
    <w:rsid w:val="000E288F"/>
    <w:rsid w:val="000E48E3"/>
    <w:rsid w:val="000E5AED"/>
    <w:rsid w:val="000E63E9"/>
    <w:rsid w:val="000E7E85"/>
    <w:rsid w:val="000F0E02"/>
    <w:rsid w:val="00102B5A"/>
    <w:rsid w:val="0010336D"/>
    <w:rsid w:val="00107DF0"/>
    <w:rsid w:val="00110676"/>
    <w:rsid w:val="001108B4"/>
    <w:rsid w:val="001120BF"/>
    <w:rsid w:val="00112C5D"/>
    <w:rsid w:val="00112DC6"/>
    <w:rsid w:val="001130DC"/>
    <w:rsid w:val="00114788"/>
    <w:rsid w:val="00115498"/>
    <w:rsid w:val="00115DC9"/>
    <w:rsid w:val="00117B69"/>
    <w:rsid w:val="00120FFB"/>
    <w:rsid w:val="00121E3F"/>
    <w:rsid w:val="00122C18"/>
    <w:rsid w:val="001242CD"/>
    <w:rsid w:val="001257C0"/>
    <w:rsid w:val="00125C31"/>
    <w:rsid w:val="001263F5"/>
    <w:rsid w:val="00127643"/>
    <w:rsid w:val="00134117"/>
    <w:rsid w:val="00136DDE"/>
    <w:rsid w:val="00140666"/>
    <w:rsid w:val="00145F09"/>
    <w:rsid w:val="001469B2"/>
    <w:rsid w:val="00147E0B"/>
    <w:rsid w:val="00152E84"/>
    <w:rsid w:val="00155259"/>
    <w:rsid w:val="0015746B"/>
    <w:rsid w:val="00157DE1"/>
    <w:rsid w:val="00160374"/>
    <w:rsid w:val="001609B1"/>
    <w:rsid w:val="00163A86"/>
    <w:rsid w:val="00163CB8"/>
    <w:rsid w:val="00166582"/>
    <w:rsid w:val="00166A72"/>
    <w:rsid w:val="00167E53"/>
    <w:rsid w:val="00170C80"/>
    <w:rsid w:val="001711AA"/>
    <w:rsid w:val="0017321E"/>
    <w:rsid w:val="001863C8"/>
    <w:rsid w:val="00191E34"/>
    <w:rsid w:val="001931F7"/>
    <w:rsid w:val="0019380D"/>
    <w:rsid w:val="00196DBF"/>
    <w:rsid w:val="00197F50"/>
    <w:rsid w:val="001A0BF0"/>
    <w:rsid w:val="001A0EE8"/>
    <w:rsid w:val="001A11DD"/>
    <w:rsid w:val="001A27B4"/>
    <w:rsid w:val="001A42AF"/>
    <w:rsid w:val="001A5D19"/>
    <w:rsid w:val="001A7B1C"/>
    <w:rsid w:val="001B0685"/>
    <w:rsid w:val="001B19E7"/>
    <w:rsid w:val="001B3033"/>
    <w:rsid w:val="001B67AF"/>
    <w:rsid w:val="001B68F1"/>
    <w:rsid w:val="001C0B1C"/>
    <w:rsid w:val="001C18ED"/>
    <w:rsid w:val="001C745E"/>
    <w:rsid w:val="001D123F"/>
    <w:rsid w:val="001D4117"/>
    <w:rsid w:val="001E29E3"/>
    <w:rsid w:val="001F04F1"/>
    <w:rsid w:val="001F340A"/>
    <w:rsid w:val="001F3B8D"/>
    <w:rsid w:val="001F3BD3"/>
    <w:rsid w:val="001F4394"/>
    <w:rsid w:val="001F650D"/>
    <w:rsid w:val="001F6D44"/>
    <w:rsid w:val="001F6E33"/>
    <w:rsid w:val="001F729B"/>
    <w:rsid w:val="002021AE"/>
    <w:rsid w:val="00207583"/>
    <w:rsid w:val="00210DB1"/>
    <w:rsid w:val="00211DAE"/>
    <w:rsid w:val="002133E0"/>
    <w:rsid w:val="00223583"/>
    <w:rsid w:val="002253A9"/>
    <w:rsid w:val="00226D1A"/>
    <w:rsid w:val="00227687"/>
    <w:rsid w:val="00234DB7"/>
    <w:rsid w:val="00237EF5"/>
    <w:rsid w:val="00240735"/>
    <w:rsid w:val="00240BB0"/>
    <w:rsid w:val="0024165B"/>
    <w:rsid w:val="002421F0"/>
    <w:rsid w:val="00257C84"/>
    <w:rsid w:val="00260265"/>
    <w:rsid w:val="0026026B"/>
    <w:rsid w:val="002603BA"/>
    <w:rsid w:val="002604EB"/>
    <w:rsid w:val="00261A51"/>
    <w:rsid w:val="00262E04"/>
    <w:rsid w:val="00264065"/>
    <w:rsid w:val="00264D41"/>
    <w:rsid w:val="002663FE"/>
    <w:rsid w:val="002677AA"/>
    <w:rsid w:val="0027372A"/>
    <w:rsid w:val="00273E8F"/>
    <w:rsid w:val="00274F00"/>
    <w:rsid w:val="00281144"/>
    <w:rsid w:val="002840A2"/>
    <w:rsid w:val="00284332"/>
    <w:rsid w:val="00290A60"/>
    <w:rsid w:val="00291DB3"/>
    <w:rsid w:val="00291E28"/>
    <w:rsid w:val="00294541"/>
    <w:rsid w:val="00294642"/>
    <w:rsid w:val="00294D83"/>
    <w:rsid w:val="00294DE4"/>
    <w:rsid w:val="002A01A8"/>
    <w:rsid w:val="002A188A"/>
    <w:rsid w:val="002A2B3E"/>
    <w:rsid w:val="002A2E24"/>
    <w:rsid w:val="002B534F"/>
    <w:rsid w:val="002C2D80"/>
    <w:rsid w:val="002C3040"/>
    <w:rsid w:val="002C379E"/>
    <w:rsid w:val="002C4701"/>
    <w:rsid w:val="002D0D22"/>
    <w:rsid w:val="002D30DC"/>
    <w:rsid w:val="002D5855"/>
    <w:rsid w:val="002D723F"/>
    <w:rsid w:val="002E0576"/>
    <w:rsid w:val="002E10F8"/>
    <w:rsid w:val="002E5BC6"/>
    <w:rsid w:val="002E61ED"/>
    <w:rsid w:val="002E6466"/>
    <w:rsid w:val="002F1401"/>
    <w:rsid w:val="002F1A2B"/>
    <w:rsid w:val="002F24A3"/>
    <w:rsid w:val="002F2CFA"/>
    <w:rsid w:val="002F6375"/>
    <w:rsid w:val="002F7367"/>
    <w:rsid w:val="002F7761"/>
    <w:rsid w:val="003002AA"/>
    <w:rsid w:val="003014F5"/>
    <w:rsid w:val="003032C0"/>
    <w:rsid w:val="003041BD"/>
    <w:rsid w:val="003117E4"/>
    <w:rsid w:val="0031343F"/>
    <w:rsid w:val="00313E34"/>
    <w:rsid w:val="00316856"/>
    <w:rsid w:val="00316A43"/>
    <w:rsid w:val="003238DC"/>
    <w:rsid w:val="00326A36"/>
    <w:rsid w:val="00326B3C"/>
    <w:rsid w:val="00327DF6"/>
    <w:rsid w:val="0033050C"/>
    <w:rsid w:val="0033327B"/>
    <w:rsid w:val="003343DC"/>
    <w:rsid w:val="00336DC1"/>
    <w:rsid w:val="00344BA5"/>
    <w:rsid w:val="003516C8"/>
    <w:rsid w:val="003602AC"/>
    <w:rsid w:val="00360BB8"/>
    <w:rsid w:val="00360EDB"/>
    <w:rsid w:val="00361A97"/>
    <w:rsid w:val="0036325C"/>
    <w:rsid w:val="00363F1B"/>
    <w:rsid w:val="00366604"/>
    <w:rsid w:val="00371B62"/>
    <w:rsid w:val="00373A2D"/>
    <w:rsid w:val="00374729"/>
    <w:rsid w:val="00374B1F"/>
    <w:rsid w:val="00375AD0"/>
    <w:rsid w:val="00377357"/>
    <w:rsid w:val="003826D8"/>
    <w:rsid w:val="00382917"/>
    <w:rsid w:val="0038446C"/>
    <w:rsid w:val="00390030"/>
    <w:rsid w:val="003A05F6"/>
    <w:rsid w:val="003A1257"/>
    <w:rsid w:val="003A3382"/>
    <w:rsid w:val="003A3EE2"/>
    <w:rsid w:val="003A3FC7"/>
    <w:rsid w:val="003A6194"/>
    <w:rsid w:val="003B3EB0"/>
    <w:rsid w:val="003B6EFB"/>
    <w:rsid w:val="003C333A"/>
    <w:rsid w:val="003C4C44"/>
    <w:rsid w:val="003C5050"/>
    <w:rsid w:val="003C6099"/>
    <w:rsid w:val="003D0EA9"/>
    <w:rsid w:val="003D1E2F"/>
    <w:rsid w:val="003D3BA6"/>
    <w:rsid w:val="003D4521"/>
    <w:rsid w:val="003D6757"/>
    <w:rsid w:val="003D72EF"/>
    <w:rsid w:val="003E025B"/>
    <w:rsid w:val="003E23D6"/>
    <w:rsid w:val="003E4291"/>
    <w:rsid w:val="003E63D9"/>
    <w:rsid w:val="003E669D"/>
    <w:rsid w:val="003E71FD"/>
    <w:rsid w:val="003E77C5"/>
    <w:rsid w:val="003E7D50"/>
    <w:rsid w:val="003F28AA"/>
    <w:rsid w:val="003F4B4C"/>
    <w:rsid w:val="003F5EC1"/>
    <w:rsid w:val="00404514"/>
    <w:rsid w:val="00404BAB"/>
    <w:rsid w:val="00404FE1"/>
    <w:rsid w:val="00405E00"/>
    <w:rsid w:val="004120AF"/>
    <w:rsid w:val="0041526F"/>
    <w:rsid w:val="004152F3"/>
    <w:rsid w:val="004178EE"/>
    <w:rsid w:val="004255BC"/>
    <w:rsid w:val="004318F0"/>
    <w:rsid w:val="00432535"/>
    <w:rsid w:val="00435552"/>
    <w:rsid w:val="00437D4C"/>
    <w:rsid w:val="00444BC9"/>
    <w:rsid w:val="00445C49"/>
    <w:rsid w:val="004519AD"/>
    <w:rsid w:val="004565A1"/>
    <w:rsid w:val="00456840"/>
    <w:rsid w:val="00457322"/>
    <w:rsid w:val="004615AC"/>
    <w:rsid w:val="00462CF6"/>
    <w:rsid w:val="00473131"/>
    <w:rsid w:val="00475701"/>
    <w:rsid w:val="0047624E"/>
    <w:rsid w:val="00476455"/>
    <w:rsid w:val="00476844"/>
    <w:rsid w:val="00476D6F"/>
    <w:rsid w:val="00477818"/>
    <w:rsid w:val="00483C75"/>
    <w:rsid w:val="00483E77"/>
    <w:rsid w:val="00490A6C"/>
    <w:rsid w:val="004920D6"/>
    <w:rsid w:val="004954D3"/>
    <w:rsid w:val="00496011"/>
    <w:rsid w:val="004A1ED7"/>
    <w:rsid w:val="004A23EC"/>
    <w:rsid w:val="004A3263"/>
    <w:rsid w:val="004A3951"/>
    <w:rsid w:val="004A630C"/>
    <w:rsid w:val="004A6895"/>
    <w:rsid w:val="004A7FD8"/>
    <w:rsid w:val="004B082C"/>
    <w:rsid w:val="004B1196"/>
    <w:rsid w:val="004B1963"/>
    <w:rsid w:val="004B255F"/>
    <w:rsid w:val="004B4303"/>
    <w:rsid w:val="004B57D7"/>
    <w:rsid w:val="004B72D6"/>
    <w:rsid w:val="004C1098"/>
    <w:rsid w:val="004C19ED"/>
    <w:rsid w:val="004C2419"/>
    <w:rsid w:val="004C3869"/>
    <w:rsid w:val="004C39B7"/>
    <w:rsid w:val="004C39FE"/>
    <w:rsid w:val="004C4494"/>
    <w:rsid w:val="004D0451"/>
    <w:rsid w:val="004D6C0D"/>
    <w:rsid w:val="004E29B3"/>
    <w:rsid w:val="004E37D4"/>
    <w:rsid w:val="004E5444"/>
    <w:rsid w:val="004F2492"/>
    <w:rsid w:val="004F75C0"/>
    <w:rsid w:val="004F775C"/>
    <w:rsid w:val="005033C1"/>
    <w:rsid w:val="00503824"/>
    <w:rsid w:val="0050421A"/>
    <w:rsid w:val="005065EF"/>
    <w:rsid w:val="00507186"/>
    <w:rsid w:val="00507738"/>
    <w:rsid w:val="005122BD"/>
    <w:rsid w:val="005142C4"/>
    <w:rsid w:val="005157CD"/>
    <w:rsid w:val="00520D55"/>
    <w:rsid w:val="0052181C"/>
    <w:rsid w:val="00523333"/>
    <w:rsid w:val="00531E8C"/>
    <w:rsid w:val="00531EF3"/>
    <w:rsid w:val="00532D1C"/>
    <w:rsid w:val="005334B9"/>
    <w:rsid w:val="0053598E"/>
    <w:rsid w:val="00540910"/>
    <w:rsid w:val="00541464"/>
    <w:rsid w:val="00542606"/>
    <w:rsid w:val="00544272"/>
    <w:rsid w:val="005478A1"/>
    <w:rsid w:val="00552D97"/>
    <w:rsid w:val="00556ADC"/>
    <w:rsid w:val="00556E7F"/>
    <w:rsid w:val="0056127C"/>
    <w:rsid w:val="00561E70"/>
    <w:rsid w:val="00564B09"/>
    <w:rsid w:val="00564E1A"/>
    <w:rsid w:val="005727D5"/>
    <w:rsid w:val="005744DA"/>
    <w:rsid w:val="00577111"/>
    <w:rsid w:val="0057718C"/>
    <w:rsid w:val="005812AB"/>
    <w:rsid w:val="00583015"/>
    <w:rsid w:val="00584202"/>
    <w:rsid w:val="005863F1"/>
    <w:rsid w:val="00586E58"/>
    <w:rsid w:val="00587895"/>
    <w:rsid w:val="00590A65"/>
    <w:rsid w:val="00590D07"/>
    <w:rsid w:val="0059199D"/>
    <w:rsid w:val="00593520"/>
    <w:rsid w:val="0059357D"/>
    <w:rsid w:val="00594E2D"/>
    <w:rsid w:val="005977E4"/>
    <w:rsid w:val="005A1557"/>
    <w:rsid w:val="005A1744"/>
    <w:rsid w:val="005A1D49"/>
    <w:rsid w:val="005A34E8"/>
    <w:rsid w:val="005A3C8D"/>
    <w:rsid w:val="005A4164"/>
    <w:rsid w:val="005A5460"/>
    <w:rsid w:val="005A6BCB"/>
    <w:rsid w:val="005A7A9E"/>
    <w:rsid w:val="005B02F5"/>
    <w:rsid w:val="005B1248"/>
    <w:rsid w:val="005B2FC4"/>
    <w:rsid w:val="005B3323"/>
    <w:rsid w:val="005B553F"/>
    <w:rsid w:val="005B5811"/>
    <w:rsid w:val="005B6E34"/>
    <w:rsid w:val="005C3A94"/>
    <w:rsid w:val="005C4348"/>
    <w:rsid w:val="005C5B49"/>
    <w:rsid w:val="005C7793"/>
    <w:rsid w:val="005D0A22"/>
    <w:rsid w:val="005D1868"/>
    <w:rsid w:val="005E1B86"/>
    <w:rsid w:val="005E1E2E"/>
    <w:rsid w:val="005E354B"/>
    <w:rsid w:val="005E4E1A"/>
    <w:rsid w:val="005E5669"/>
    <w:rsid w:val="005E5706"/>
    <w:rsid w:val="005F2D2D"/>
    <w:rsid w:val="005F4E54"/>
    <w:rsid w:val="005F5DDD"/>
    <w:rsid w:val="0060045D"/>
    <w:rsid w:val="00601BFC"/>
    <w:rsid w:val="00603549"/>
    <w:rsid w:val="00605EC9"/>
    <w:rsid w:val="006119D0"/>
    <w:rsid w:val="0061577D"/>
    <w:rsid w:val="006202D8"/>
    <w:rsid w:val="006207F0"/>
    <w:rsid w:val="00620E48"/>
    <w:rsid w:val="00626196"/>
    <w:rsid w:val="00627329"/>
    <w:rsid w:val="00631D50"/>
    <w:rsid w:val="0063247C"/>
    <w:rsid w:val="0063345C"/>
    <w:rsid w:val="00634834"/>
    <w:rsid w:val="00640ABE"/>
    <w:rsid w:val="006433B2"/>
    <w:rsid w:val="006439AB"/>
    <w:rsid w:val="00643B62"/>
    <w:rsid w:val="006448E9"/>
    <w:rsid w:val="00644F10"/>
    <w:rsid w:val="00652582"/>
    <w:rsid w:val="00653A30"/>
    <w:rsid w:val="00653E51"/>
    <w:rsid w:val="006549ED"/>
    <w:rsid w:val="00654A71"/>
    <w:rsid w:val="006553F2"/>
    <w:rsid w:val="00657C0C"/>
    <w:rsid w:val="00660C81"/>
    <w:rsid w:val="00661A32"/>
    <w:rsid w:val="00662AFA"/>
    <w:rsid w:val="00664303"/>
    <w:rsid w:val="00664FD7"/>
    <w:rsid w:val="006716E9"/>
    <w:rsid w:val="00671906"/>
    <w:rsid w:val="00672211"/>
    <w:rsid w:val="006723E7"/>
    <w:rsid w:val="006743B8"/>
    <w:rsid w:val="006752BE"/>
    <w:rsid w:val="006765FF"/>
    <w:rsid w:val="00680ECF"/>
    <w:rsid w:val="0068235F"/>
    <w:rsid w:val="00692AD8"/>
    <w:rsid w:val="0069358D"/>
    <w:rsid w:val="00693B04"/>
    <w:rsid w:val="00694263"/>
    <w:rsid w:val="006A23A0"/>
    <w:rsid w:val="006A490E"/>
    <w:rsid w:val="006A6FFF"/>
    <w:rsid w:val="006A7098"/>
    <w:rsid w:val="006B1EF4"/>
    <w:rsid w:val="006B23E8"/>
    <w:rsid w:val="006B32F2"/>
    <w:rsid w:val="006B3FD3"/>
    <w:rsid w:val="006B4429"/>
    <w:rsid w:val="006B635C"/>
    <w:rsid w:val="006C0DE5"/>
    <w:rsid w:val="006C1416"/>
    <w:rsid w:val="006C3120"/>
    <w:rsid w:val="006C5A19"/>
    <w:rsid w:val="006D0A30"/>
    <w:rsid w:val="006D1ABA"/>
    <w:rsid w:val="006D2D42"/>
    <w:rsid w:val="006D4DEE"/>
    <w:rsid w:val="006D51B7"/>
    <w:rsid w:val="006D57B8"/>
    <w:rsid w:val="006E0E68"/>
    <w:rsid w:val="006E731D"/>
    <w:rsid w:val="006F0931"/>
    <w:rsid w:val="006F1EF9"/>
    <w:rsid w:val="006F230E"/>
    <w:rsid w:val="006F334B"/>
    <w:rsid w:val="007023E2"/>
    <w:rsid w:val="00703934"/>
    <w:rsid w:val="00703C91"/>
    <w:rsid w:val="00710E78"/>
    <w:rsid w:val="007120CF"/>
    <w:rsid w:val="00712334"/>
    <w:rsid w:val="00712848"/>
    <w:rsid w:val="00713074"/>
    <w:rsid w:val="007220E9"/>
    <w:rsid w:val="007302E8"/>
    <w:rsid w:val="00734B11"/>
    <w:rsid w:val="0073558A"/>
    <w:rsid w:val="007355AE"/>
    <w:rsid w:val="00741665"/>
    <w:rsid w:val="00741CE8"/>
    <w:rsid w:val="007452D3"/>
    <w:rsid w:val="00745662"/>
    <w:rsid w:val="00745AC7"/>
    <w:rsid w:val="00747BD4"/>
    <w:rsid w:val="00751461"/>
    <w:rsid w:val="00751880"/>
    <w:rsid w:val="00757D03"/>
    <w:rsid w:val="00760A9E"/>
    <w:rsid w:val="00761C55"/>
    <w:rsid w:val="00762A45"/>
    <w:rsid w:val="00762D70"/>
    <w:rsid w:val="00764136"/>
    <w:rsid w:val="007661F3"/>
    <w:rsid w:val="007674CE"/>
    <w:rsid w:val="00770375"/>
    <w:rsid w:val="00770B51"/>
    <w:rsid w:val="007734BC"/>
    <w:rsid w:val="00775BAC"/>
    <w:rsid w:val="00777B45"/>
    <w:rsid w:val="00784B17"/>
    <w:rsid w:val="00784D58"/>
    <w:rsid w:val="0078501D"/>
    <w:rsid w:val="00785E3B"/>
    <w:rsid w:val="0078686E"/>
    <w:rsid w:val="0079583D"/>
    <w:rsid w:val="007968F3"/>
    <w:rsid w:val="00796FC8"/>
    <w:rsid w:val="007A2B92"/>
    <w:rsid w:val="007A36B9"/>
    <w:rsid w:val="007A6A91"/>
    <w:rsid w:val="007A6D8D"/>
    <w:rsid w:val="007B0E93"/>
    <w:rsid w:val="007B1CC5"/>
    <w:rsid w:val="007B443D"/>
    <w:rsid w:val="007B48DD"/>
    <w:rsid w:val="007B5927"/>
    <w:rsid w:val="007C00D8"/>
    <w:rsid w:val="007C062C"/>
    <w:rsid w:val="007C1A2A"/>
    <w:rsid w:val="007C327D"/>
    <w:rsid w:val="007C5BC3"/>
    <w:rsid w:val="007C70D5"/>
    <w:rsid w:val="007C70E1"/>
    <w:rsid w:val="007D0037"/>
    <w:rsid w:val="007D59AB"/>
    <w:rsid w:val="007E3F63"/>
    <w:rsid w:val="007E444C"/>
    <w:rsid w:val="007F0099"/>
    <w:rsid w:val="007F676D"/>
    <w:rsid w:val="008046A3"/>
    <w:rsid w:val="00805EBA"/>
    <w:rsid w:val="00807DD0"/>
    <w:rsid w:val="008130AD"/>
    <w:rsid w:val="008133F8"/>
    <w:rsid w:val="0081425B"/>
    <w:rsid w:val="008147A9"/>
    <w:rsid w:val="00817CA1"/>
    <w:rsid w:val="00820476"/>
    <w:rsid w:val="00820AB2"/>
    <w:rsid w:val="00825A62"/>
    <w:rsid w:val="00833B4A"/>
    <w:rsid w:val="00837718"/>
    <w:rsid w:val="0084269C"/>
    <w:rsid w:val="00845F5B"/>
    <w:rsid w:val="0085069B"/>
    <w:rsid w:val="00854447"/>
    <w:rsid w:val="00855299"/>
    <w:rsid w:val="00857F14"/>
    <w:rsid w:val="00860423"/>
    <w:rsid w:val="00862D40"/>
    <w:rsid w:val="00864151"/>
    <w:rsid w:val="00865852"/>
    <w:rsid w:val="00867544"/>
    <w:rsid w:val="00870024"/>
    <w:rsid w:val="00871277"/>
    <w:rsid w:val="00872B73"/>
    <w:rsid w:val="008751BE"/>
    <w:rsid w:val="00881381"/>
    <w:rsid w:val="00884C29"/>
    <w:rsid w:val="00885466"/>
    <w:rsid w:val="0089170A"/>
    <w:rsid w:val="00892C3F"/>
    <w:rsid w:val="00896206"/>
    <w:rsid w:val="008A0918"/>
    <w:rsid w:val="008A41F0"/>
    <w:rsid w:val="008A45EA"/>
    <w:rsid w:val="008A671C"/>
    <w:rsid w:val="008A7A29"/>
    <w:rsid w:val="008B0EAE"/>
    <w:rsid w:val="008B10FA"/>
    <w:rsid w:val="008B41A3"/>
    <w:rsid w:val="008B47A0"/>
    <w:rsid w:val="008B50BB"/>
    <w:rsid w:val="008B528C"/>
    <w:rsid w:val="008C046A"/>
    <w:rsid w:val="008C0F14"/>
    <w:rsid w:val="008C1008"/>
    <w:rsid w:val="008C4C6D"/>
    <w:rsid w:val="008C73C5"/>
    <w:rsid w:val="008C7917"/>
    <w:rsid w:val="008D0F89"/>
    <w:rsid w:val="008D1F9E"/>
    <w:rsid w:val="008D28A2"/>
    <w:rsid w:val="008D4D01"/>
    <w:rsid w:val="008D6863"/>
    <w:rsid w:val="008D691B"/>
    <w:rsid w:val="008E3583"/>
    <w:rsid w:val="008E50A6"/>
    <w:rsid w:val="008E6E76"/>
    <w:rsid w:val="008E7C0E"/>
    <w:rsid w:val="008F0A08"/>
    <w:rsid w:val="008F4E41"/>
    <w:rsid w:val="008F6889"/>
    <w:rsid w:val="008F70D6"/>
    <w:rsid w:val="00900BCC"/>
    <w:rsid w:val="00902D0E"/>
    <w:rsid w:val="00903237"/>
    <w:rsid w:val="0090456E"/>
    <w:rsid w:val="009054DC"/>
    <w:rsid w:val="009056E9"/>
    <w:rsid w:val="00907A05"/>
    <w:rsid w:val="00910CA0"/>
    <w:rsid w:val="009115B0"/>
    <w:rsid w:val="00913304"/>
    <w:rsid w:val="009162F5"/>
    <w:rsid w:val="009167FB"/>
    <w:rsid w:val="00916F05"/>
    <w:rsid w:val="009205FB"/>
    <w:rsid w:val="0092179C"/>
    <w:rsid w:val="00930818"/>
    <w:rsid w:val="0093154A"/>
    <w:rsid w:val="0093224C"/>
    <w:rsid w:val="009328A7"/>
    <w:rsid w:val="00940338"/>
    <w:rsid w:val="00940F84"/>
    <w:rsid w:val="009414C9"/>
    <w:rsid w:val="0094283C"/>
    <w:rsid w:val="009435E0"/>
    <w:rsid w:val="00945B4B"/>
    <w:rsid w:val="00945B53"/>
    <w:rsid w:val="00947A1A"/>
    <w:rsid w:val="009521E8"/>
    <w:rsid w:val="00952D72"/>
    <w:rsid w:val="009533FE"/>
    <w:rsid w:val="009567D9"/>
    <w:rsid w:val="0095696A"/>
    <w:rsid w:val="00956F84"/>
    <w:rsid w:val="00957DC8"/>
    <w:rsid w:val="00962D8B"/>
    <w:rsid w:val="00964DFA"/>
    <w:rsid w:val="00965545"/>
    <w:rsid w:val="00971559"/>
    <w:rsid w:val="009724F6"/>
    <w:rsid w:val="00972B61"/>
    <w:rsid w:val="00972C03"/>
    <w:rsid w:val="0097410E"/>
    <w:rsid w:val="00980913"/>
    <w:rsid w:val="00982DE2"/>
    <w:rsid w:val="0099177A"/>
    <w:rsid w:val="00994459"/>
    <w:rsid w:val="00995AF1"/>
    <w:rsid w:val="009A0AB7"/>
    <w:rsid w:val="009A0EFE"/>
    <w:rsid w:val="009A181D"/>
    <w:rsid w:val="009A1C4C"/>
    <w:rsid w:val="009A31E0"/>
    <w:rsid w:val="009A3498"/>
    <w:rsid w:val="009A62FD"/>
    <w:rsid w:val="009A70CB"/>
    <w:rsid w:val="009A74E8"/>
    <w:rsid w:val="009B04E6"/>
    <w:rsid w:val="009B1387"/>
    <w:rsid w:val="009B1B38"/>
    <w:rsid w:val="009B4FBC"/>
    <w:rsid w:val="009B69EF"/>
    <w:rsid w:val="009B6F0C"/>
    <w:rsid w:val="009C4B3D"/>
    <w:rsid w:val="009C4C22"/>
    <w:rsid w:val="009C7279"/>
    <w:rsid w:val="009D333D"/>
    <w:rsid w:val="009D35B5"/>
    <w:rsid w:val="009D69EE"/>
    <w:rsid w:val="009E18A2"/>
    <w:rsid w:val="009E3149"/>
    <w:rsid w:val="009E37AF"/>
    <w:rsid w:val="009E494E"/>
    <w:rsid w:val="009E59F5"/>
    <w:rsid w:val="009E69E7"/>
    <w:rsid w:val="009E78F4"/>
    <w:rsid w:val="009F0529"/>
    <w:rsid w:val="009F2BF4"/>
    <w:rsid w:val="009F3073"/>
    <w:rsid w:val="009F61AE"/>
    <w:rsid w:val="009F6699"/>
    <w:rsid w:val="00A01741"/>
    <w:rsid w:val="00A02190"/>
    <w:rsid w:val="00A03F38"/>
    <w:rsid w:val="00A04170"/>
    <w:rsid w:val="00A065CD"/>
    <w:rsid w:val="00A0677D"/>
    <w:rsid w:val="00A07852"/>
    <w:rsid w:val="00A109EC"/>
    <w:rsid w:val="00A1283F"/>
    <w:rsid w:val="00A1346F"/>
    <w:rsid w:val="00A14609"/>
    <w:rsid w:val="00A147DE"/>
    <w:rsid w:val="00A154CB"/>
    <w:rsid w:val="00A206E4"/>
    <w:rsid w:val="00A211A2"/>
    <w:rsid w:val="00A22438"/>
    <w:rsid w:val="00A22ED6"/>
    <w:rsid w:val="00A23C2D"/>
    <w:rsid w:val="00A260EB"/>
    <w:rsid w:val="00A26FC3"/>
    <w:rsid w:val="00A27750"/>
    <w:rsid w:val="00A36A64"/>
    <w:rsid w:val="00A405DB"/>
    <w:rsid w:val="00A443BE"/>
    <w:rsid w:val="00A444B9"/>
    <w:rsid w:val="00A45E74"/>
    <w:rsid w:val="00A5155C"/>
    <w:rsid w:val="00A52C38"/>
    <w:rsid w:val="00A52DD1"/>
    <w:rsid w:val="00A5646A"/>
    <w:rsid w:val="00A56C1F"/>
    <w:rsid w:val="00A63783"/>
    <w:rsid w:val="00A640C6"/>
    <w:rsid w:val="00A64CDB"/>
    <w:rsid w:val="00A66121"/>
    <w:rsid w:val="00A6760C"/>
    <w:rsid w:val="00A7400D"/>
    <w:rsid w:val="00A83AE8"/>
    <w:rsid w:val="00A86D28"/>
    <w:rsid w:val="00A91B1A"/>
    <w:rsid w:val="00A962EC"/>
    <w:rsid w:val="00A97975"/>
    <w:rsid w:val="00AA3107"/>
    <w:rsid w:val="00AA3732"/>
    <w:rsid w:val="00AA37A6"/>
    <w:rsid w:val="00AA469D"/>
    <w:rsid w:val="00AA4D53"/>
    <w:rsid w:val="00AA5602"/>
    <w:rsid w:val="00AA5E15"/>
    <w:rsid w:val="00AA7742"/>
    <w:rsid w:val="00AB239A"/>
    <w:rsid w:val="00AC3178"/>
    <w:rsid w:val="00AC35B0"/>
    <w:rsid w:val="00AC4DA0"/>
    <w:rsid w:val="00AC51FE"/>
    <w:rsid w:val="00AC634C"/>
    <w:rsid w:val="00AC6C79"/>
    <w:rsid w:val="00AD2B52"/>
    <w:rsid w:val="00AD49C9"/>
    <w:rsid w:val="00AE0479"/>
    <w:rsid w:val="00AE3D27"/>
    <w:rsid w:val="00AE6DBB"/>
    <w:rsid w:val="00AF018F"/>
    <w:rsid w:val="00AF2A21"/>
    <w:rsid w:val="00AF53F6"/>
    <w:rsid w:val="00AF63E8"/>
    <w:rsid w:val="00AF6797"/>
    <w:rsid w:val="00AF79BB"/>
    <w:rsid w:val="00B000DA"/>
    <w:rsid w:val="00B067DF"/>
    <w:rsid w:val="00B10428"/>
    <w:rsid w:val="00B10D65"/>
    <w:rsid w:val="00B11D72"/>
    <w:rsid w:val="00B1523C"/>
    <w:rsid w:val="00B16E57"/>
    <w:rsid w:val="00B17490"/>
    <w:rsid w:val="00B179A8"/>
    <w:rsid w:val="00B20C07"/>
    <w:rsid w:val="00B21A25"/>
    <w:rsid w:val="00B22798"/>
    <w:rsid w:val="00B3688F"/>
    <w:rsid w:val="00B376ED"/>
    <w:rsid w:val="00B404C7"/>
    <w:rsid w:val="00B40E28"/>
    <w:rsid w:val="00B42B1A"/>
    <w:rsid w:val="00B4396D"/>
    <w:rsid w:val="00B449BA"/>
    <w:rsid w:val="00B47CC3"/>
    <w:rsid w:val="00B50C35"/>
    <w:rsid w:val="00B617EB"/>
    <w:rsid w:val="00B6487B"/>
    <w:rsid w:val="00B65908"/>
    <w:rsid w:val="00B70778"/>
    <w:rsid w:val="00B7466E"/>
    <w:rsid w:val="00B76DB2"/>
    <w:rsid w:val="00B8295D"/>
    <w:rsid w:val="00B83AE8"/>
    <w:rsid w:val="00B86B75"/>
    <w:rsid w:val="00B91512"/>
    <w:rsid w:val="00B9322C"/>
    <w:rsid w:val="00B942BC"/>
    <w:rsid w:val="00B97483"/>
    <w:rsid w:val="00BA03B0"/>
    <w:rsid w:val="00BA146E"/>
    <w:rsid w:val="00BA15F5"/>
    <w:rsid w:val="00BA17D6"/>
    <w:rsid w:val="00BA2462"/>
    <w:rsid w:val="00BA3C86"/>
    <w:rsid w:val="00BA6204"/>
    <w:rsid w:val="00BA6230"/>
    <w:rsid w:val="00BB18E4"/>
    <w:rsid w:val="00BB438A"/>
    <w:rsid w:val="00BB6A28"/>
    <w:rsid w:val="00BB793E"/>
    <w:rsid w:val="00BC0A47"/>
    <w:rsid w:val="00BC0DC2"/>
    <w:rsid w:val="00BC2959"/>
    <w:rsid w:val="00BC48D5"/>
    <w:rsid w:val="00BC5311"/>
    <w:rsid w:val="00BC532E"/>
    <w:rsid w:val="00BC55DA"/>
    <w:rsid w:val="00BC5F17"/>
    <w:rsid w:val="00BC665E"/>
    <w:rsid w:val="00BD0720"/>
    <w:rsid w:val="00BD2CD7"/>
    <w:rsid w:val="00BD3033"/>
    <w:rsid w:val="00BD4015"/>
    <w:rsid w:val="00BD4C31"/>
    <w:rsid w:val="00BD56B7"/>
    <w:rsid w:val="00BD5FB6"/>
    <w:rsid w:val="00BD6512"/>
    <w:rsid w:val="00BD6A99"/>
    <w:rsid w:val="00BD7917"/>
    <w:rsid w:val="00BE6929"/>
    <w:rsid w:val="00BE7308"/>
    <w:rsid w:val="00BF3DF0"/>
    <w:rsid w:val="00C007D0"/>
    <w:rsid w:val="00C034CC"/>
    <w:rsid w:val="00C03BB2"/>
    <w:rsid w:val="00C10002"/>
    <w:rsid w:val="00C106C9"/>
    <w:rsid w:val="00C12B76"/>
    <w:rsid w:val="00C12BF6"/>
    <w:rsid w:val="00C14EA5"/>
    <w:rsid w:val="00C179FC"/>
    <w:rsid w:val="00C22CFF"/>
    <w:rsid w:val="00C2335B"/>
    <w:rsid w:val="00C33828"/>
    <w:rsid w:val="00C36144"/>
    <w:rsid w:val="00C36279"/>
    <w:rsid w:val="00C364C8"/>
    <w:rsid w:val="00C402C4"/>
    <w:rsid w:val="00C40CA7"/>
    <w:rsid w:val="00C40F36"/>
    <w:rsid w:val="00C4713C"/>
    <w:rsid w:val="00C4714E"/>
    <w:rsid w:val="00C504EF"/>
    <w:rsid w:val="00C526BA"/>
    <w:rsid w:val="00C532BD"/>
    <w:rsid w:val="00C55307"/>
    <w:rsid w:val="00C555BD"/>
    <w:rsid w:val="00C57878"/>
    <w:rsid w:val="00C60002"/>
    <w:rsid w:val="00C628A3"/>
    <w:rsid w:val="00C64FC4"/>
    <w:rsid w:val="00C675DD"/>
    <w:rsid w:val="00C677B2"/>
    <w:rsid w:val="00C70A65"/>
    <w:rsid w:val="00C70D0E"/>
    <w:rsid w:val="00C7731B"/>
    <w:rsid w:val="00C80B4C"/>
    <w:rsid w:val="00C83ECF"/>
    <w:rsid w:val="00C83EEE"/>
    <w:rsid w:val="00C84EDC"/>
    <w:rsid w:val="00C84F05"/>
    <w:rsid w:val="00C85532"/>
    <w:rsid w:val="00C86362"/>
    <w:rsid w:val="00C9049C"/>
    <w:rsid w:val="00C92DA4"/>
    <w:rsid w:val="00C947A6"/>
    <w:rsid w:val="00CA1388"/>
    <w:rsid w:val="00CB36D9"/>
    <w:rsid w:val="00CB486B"/>
    <w:rsid w:val="00CB4B09"/>
    <w:rsid w:val="00CC027C"/>
    <w:rsid w:val="00CC146D"/>
    <w:rsid w:val="00CC5D44"/>
    <w:rsid w:val="00CD2241"/>
    <w:rsid w:val="00CD270A"/>
    <w:rsid w:val="00CD4AB0"/>
    <w:rsid w:val="00CD4C29"/>
    <w:rsid w:val="00CD5D99"/>
    <w:rsid w:val="00CD668A"/>
    <w:rsid w:val="00CE0C3F"/>
    <w:rsid w:val="00CE2776"/>
    <w:rsid w:val="00CE3B58"/>
    <w:rsid w:val="00CE4B66"/>
    <w:rsid w:val="00CE4C70"/>
    <w:rsid w:val="00CF5F53"/>
    <w:rsid w:val="00CF75E6"/>
    <w:rsid w:val="00D00DCC"/>
    <w:rsid w:val="00D01CF5"/>
    <w:rsid w:val="00D0288B"/>
    <w:rsid w:val="00D059D6"/>
    <w:rsid w:val="00D100F4"/>
    <w:rsid w:val="00D148A9"/>
    <w:rsid w:val="00D20AA3"/>
    <w:rsid w:val="00D2480C"/>
    <w:rsid w:val="00D25B1C"/>
    <w:rsid w:val="00D31962"/>
    <w:rsid w:val="00D34A7A"/>
    <w:rsid w:val="00D35AD6"/>
    <w:rsid w:val="00D3665A"/>
    <w:rsid w:val="00D433B3"/>
    <w:rsid w:val="00D43923"/>
    <w:rsid w:val="00D43A09"/>
    <w:rsid w:val="00D44D68"/>
    <w:rsid w:val="00D46E31"/>
    <w:rsid w:val="00D47B04"/>
    <w:rsid w:val="00D47C7D"/>
    <w:rsid w:val="00D51079"/>
    <w:rsid w:val="00D5212B"/>
    <w:rsid w:val="00D52C69"/>
    <w:rsid w:val="00D57428"/>
    <w:rsid w:val="00D729A0"/>
    <w:rsid w:val="00D7377B"/>
    <w:rsid w:val="00D7388E"/>
    <w:rsid w:val="00D76BD8"/>
    <w:rsid w:val="00D77916"/>
    <w:rsid w:val="00D800ED"/>
    <w:rsid w:val="00D8355A"/>
    <w:rsid w:val="00D84C13"/>
    <w:rsid w:val="00D853F2"/>
    <w:rsid w:val="00D90168"/>
    <w:rsid w:val="00DA0AB5"/>
    <w:rsid w:val="00DA13CF"/>
    <w:rsid w:val="00DA2840"/>
    <w:rsid w:val="00DA44C6"/>
    <w:rsid w:val="00DB6112"/>
    <w:rsid w:val="00DC1D7E"/>
    <w:rsid w:val="00DC27E1"/>
    <w:rsid w:val="00DC2CF8"/>
    <w:rsid w:val="00DC50D3"/>
    <w:rsid w:val="00DC6B6A"/>
    <w:rsid w:val="00DC74F7"/>
    <w:rsid w:val="00DC79A0"/>
    <w:rsid w:val="00DD1F44"/>
    <w:rsid w:val="00DD709D"/>
    <w:rsid w:val="00DE0930"/>
    <w:rsid w:val="00DE1219"/>
    <w:rsid w:val="00DE222D"/>
    <w:rsid w:val="00DE2FBE"/>
    <w:rsid w:val="00DE3B98"/>
    <w:rsid w:val="00DE407D"/>
    <w:rsid w:val="00DE411F"/>
    <w:rsid w:val="00DE5FA2"/>
    <w:rsid w:val="00DE70EA"/>
    <w:rsid w:val="00DF351C"/>
    <w:rsid w:val="00DF4B09"/>
    <w:rsid w:val="00DF4D5D"/>
    <w:rsid w:val="00DF56C2"/>
    <w:rsid w:val="00E14AA8"/>
    <w:rsid w:val="00E14AE9"/>
    <w:rsid w:val="00E16A88"/>
    <w:rsid w:val="00E1741D"/>
    <w:rsid w:val="00E226C1"/>
    <w:rsid w:val="00E23CD3"/>
    <w:rsid w:val="00E246B2"/>
    <w:rsid w:val="00E30770"/>
    <w:rsid w:val="00E315A3"/>
    <w:rsid w:val="00E32197"/>
    <w:rsid w:val="00E32E00"/>
    <w:rsid w:val="00E337BD"/>
    <w:rsid w:val="00E340FE"/>
    <w:rsid w:val="00E36B70"/>
    <w:rsid w:val="00E373DC"/>
    <w:rsid w:val="00E40655"/>
    <w:rsid w:val="00E47D99"/>
    <w:rsid w:val="00E52A12"/>
    <w:rsid w:val="00E54907"/>
    <w:rsid w:val="00E6550B"/>
    <w:rsid w:val="00E65711"/>
    <w:rsid w:val="00E65B9E"/>
    <w:rsid w:val="00E67E24"/>
    <w:rsid w:val="00E70081"/>
    <w:rsid w:val="00E7553E"/>
    <w:rsid w:val="00E80A22"/>
    <w:rsid w:val="00E84E77"/>
    <w:rsid w:val="00E875E5"/>
    <w:rsid w:val="00E90B80"/>
    <w:rsid w:val="00E93B46"/>
    <w:rsid w:val="00E95BAD"/>
    <w:rsid w:val="00E95E1C"/>
    <w:rsid w:val="00E96338"/>
    <w:rsid w:val="00E96D36"/>
    <w:rsid w:val="00E9752B"/>
    <w:rsid w:val="00EA39D2"/>
    <w:rsid w:val="00EA3F13"/>
    <w:rsid w:val="00EB07F0"/>
    <w:rsid w:val="00EB0A66"/>
    <w:rsid w:val="00EB29CE"/>
    <w:rsid w:val="00EB35B9"/>
    <w:rsid w:val="00EB5E59"/>
    <w:rsid w:val="00EB6463"/>
    <w:rsid w:val="00EC1BAC"/>
    <w:rsid w:val="00EC3008"/>
    <w:rsid w:val="00EC427D"/>
    <w:rsid w:val="00EC4B73"/>
    <w:rsid w:val="00EC5037"/>
    <w:rsid w:val="00ED1FEB"/>
    <w:rsid w:val="00ED3559"/>
    <w:rsid w:val="00ED4AD3"/>
    <w:rsid w:val="00ED55AE"/>
    <w:rsid w:val="00ED5E2D"/>
    <w:rsid w:val="00ED6234"/>
    <w:rsid w:val="00EE5B3C"/>
    <w:rsid w:val="00EE7285"/>
    <w:rsid w:val="00EF169F"/>
    <w:rsid w:val="00EF1B29"/>
    <w:rsid w:val="00EF2694"/>
    <w:rsid w:val="00EF34C1"/>
    <w:rsid w:val="00EF36C2"/>
    <w:rsid w:val="00EF46B2"/>
    <w:rsid w:val="00EF5A6A"/>
    <w:rsid w:val="00EF6F84"/>
    <w:rsid w:val="00F005F5"/>
    <w:rsid w:val="00F01BC9"/>
    <w:rsid w:val="00F04767"/>
    <w:rsid w:val="00F053C3"/>
    <w:rsid w:val="00F05FD7"/>
    <w:rsid w:val="00F06AE4"/>
    <w:rsid w:val="00F07542"/>
    <w:rsid w:val="00F07A01"/>
    <w:rsid w:val="00F07A02"/>
    <w:rsid w:val="00F101D3"/>
    <w:rsid w:val="00F10678"/>
    <w:rsid w:val="00F120CC"/>
    <w:rsid w:val="00F1347E"/>
    <w:rsid w:val="00F141F6"/>
    <w:rsid w:val="00F14535"/>
    <w:rsid w:val="00F2286B"/>
    <w:rsid w:val="00F23A28"/>
    <w:rsid w:val="00F268E4"/>
    <w:rsid w:val="00F32052"/>
    <w:rsid w:val="00F32CDD"/>
    <w:rsid w:val="00F4017C"/>
    <w:rsid w:val="00F44929"/>
    <w:rsid w:val="00F44C3B"/>
    <w:rsid w:val="00F54697"/>
    <w:rsid w:val="00F55C87"/>
    <w:rsid w:val="00F57354"/>
    <w:rsid w:val="00F6139E"/>
    <w:rsid w:val="00F624C0"/>
    <w:rsid w:val="00F624FA"/>
    <w:rsid w:val="00F67331"/>
    <w:rsid w:val="00F67CEE"/>
    <w:rsid w:val="00F7012A"/>
    <w:rsid w:val="00F72691"/>
    <w:rsid w:val="00F72B89"/>
    <w:rsid w:val="00F73987"/>
    <w:rsid w:val="00F76C7A"/>
    <w:rsid w:val="00F815AF"/>
    <w:rsid w:val="00F84644"/>
    <w:rsid w:val="00F8707F"/>
    <w:rsid w:val="00F87D63"/>
    <w:rsid w:val="00F90A85"/>
    <w:rsid w:val="00F9126C"/>
    <w:rsid w:val="00F91EAC"/>
    <w:rsid w:val="00F93389"/>
    <w:rsid w:val="00FA2386"/>
    <w:rsid w:val="00FA3C17"/>
    <w:rsid w:val="00FB0DD9"/>
    <w:rsid w:val="00FB2208"/>
    <w:rsid w:val="00FB702A"/>
    <w:rsid w:val="00FC1470"/>
    <w:rsid w:val="00FC2E3A"/>
    <w:rsid w:val="00FC4854"/>
    <w:rsid w:val="00FD4661"/>
    <w:rsid w:val="00FD5BD9"/>
    <w:rsid w:val="00FD5CE4"/>
    <w:rsid w:val="00FD72B9"/>
    <w:rsid w:val="00FE0004"/>
    <w:rsid w:val="00FE1A1D"/>
    <w:rsid w:val="00FE3AA2"/>
    <w:rsid w:val="00FE46A0"/>
    <w:rsid w:val="00FE54C3"/>
    <w:rsid w:val="00FE7DCA"/>
    <w:rsid w:val="00FF1D05"/>
    <w:rsid w:val="00FF269B"/>
    <w:rsid w:val="00FF34E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C14641"/>
  <w15:docId w15:val="{F27C7185-1FD3-425E-A27E-FF555F717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uiPriority="9" w:qFormat="1"/>
    <w:lsdException w:name="heading 9" w:uiPriority="9" w:qFormat="1"/>
    <w:lsdException w:name="index 1" w:uiPriority="99"/>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iPriority="99"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50D3"/>
    <w:pPr>
      <w:spacing w:before="120" w:after="120"/>
    </w:pPr>
    <w:rPr>
      <w:rFonts w:ascii="Times New Roman" w:eastAsia="Times New Roman" w:hAnsi="Times New Roman" w:cs="Times New Roman"/>
      <w:sz w:val="24"/>
      <w:szCs w:val="24"/>
    </w:rPr>
  </w:style>
  <w:style w:type="paragraph" w:styleId="Heading1">
    <w:name w:val="heading 1"/>
    <w:basedOn w:val="Normal"/>
    <w:link w:val="Heading1Char"/>
    <w:qFormat/>
    <w:rsid w:val="00DC50D3"/>
    <w:pPr>
      <w:keepNext/>
      <w:spacing w:before="240" w:after="60"/>
      <w:outlineLvl w:val="0"/>
    </w:pPr>
    <w:rPr>
      <w:rFonts w:ascii="Arial" w:hAnsi="Arial" w:cs="Arial"/>
      <w:bCs/>
      <w:kern w:val="32"/>
      <w:sz w:val="48"/>
      <w:szCs w:val="64"/>
      <w:lang w:val="nb-NO"/>
    </w:rPr>
  </w:style>
  <w:style w:type="paragraph" w:styleId="Heading2">
    <w:name w:val="heading 2"/>
    <w:basedOn w:val="Normal"/>
    <w:link w:val="Heading2Char"/>
    <w:qFormat/>
    <w:rsid w:val="00DC50D3"/>
    <w:pPr>
      <w:keepNext/>
      <w:spacing w:before="240" w:after="60"/>
      <w:outlineLvl w:val="1"/>
    </w:pPr>
    <w:rPr>
      <w:rFonts w:ascii="Arial" w:hAnsi="Arial" w:cs="Arial"/>
      <w:bCs/>
      <w:iCs/>
      <w:sz w:val="32"/>
      <w:szCs w:val="48"/>
      <w:lang w:val="nb-NO"/>
    </w:rPr>
  </w:style>
  <w:style w:type="paragraph" w:styleId="Heading3">
    <w:name w:val="heading 3"/>
    <w:basedOn w:val="Normal"/>
    <w:link w:val="Heading3Char"/>
    <w:qFormat/>
    <w:rsid w:val="00DC50D3"/>
    <w:pPr>
      <w:keepNext/>
      <w:spacing w:before="360"/>
      <w:outlineLvl w:val="2"/>
    </w:pPr>
    <w:rPr>
      <w:rFonts w:ascii="Arial" w:hAnsi="Arial"/>
      <w:bCs/>
      <w:i/>
      <w:sz w:val="28"/>
      <w:szCs w:val="44"/>
      <w:lang w:val="nb-NO"/>
    </w:rPr>
  </w:style>
  <w:style w:type="paragraph" w:styleId="Heading4">
    <w:name w:val="heading 4"/>
    <w:basedOn w:val="Normal"/>
    <w:link w:val="Heading4Char"/>
    <w:qFormat/>
    <w:rsid w:val="00DC50D3"/>
    <w:pPr>
      <w:keepNext/>
      <w:spacing w:before="240" w:after="60"/>
      <w:outlineLvl w:val="3"/>
    </w:pPr>
    <w:rPr>
      <w:rFonts w:ascii="Arial" w:hAnsi="Arial"/>
      <w:bCs/>
      <w:szCs w:val="36"/>
      <w:lang w:val="nb-NO"/>
    </w:rPr>
  </w:style>
  <w:style w:type="paragraph" w:styleId="Heading5">
    <w:name w:val="heading 5"/>
    <w:basedOn w:val="Normal"/>
    <w:link w:val="Heading5Char"/>
    <w:qFormat/>
    <w:rsid w:val="00DC50D3"/>
    <w:pPr>
      <w:spacing w:before="240" w:after="60"/>
      <w:outlineLvl w:val="4"/>
    </w:pPr>
    <w:rPr>
      <w:rFonts w:ascii="Arial" w:hAnsi="Arial"/>
      <w:bCs/>
      <w:i/>
      <w:iCs/>
      <w:sz w:val="22"/>
      <w:szCs w:val="28"/>
      <w:lang w:val="nb-NO"/>
    </w:rPr>
  </w:style>
  <w:style w:type="paragraph" w:styleId="Heading6">
    <w:name w:val="heading 6"/>
    <w:basedOn w:val="Normal"/>
    <w:link w:val="Heading6Char"/>
    <w:qFormat/>
    <w:rsid w:val="00DC50D3"/>
    <w:pPr>
      <w:spacing w:before="240" w:after="60"/>
      <w:outlineLvl w:val="5"/>
    </w:pPr>
    <w:rPr>
      <w:rFonts w:ascii="Arial" w:hAnsi="Arial"/>
      <w:bCs/>
      <w:sz w:val="20"/>
      <w:lang w:val="nb-NO"/>
    </w:rPr>
  </w:style>
  <w:style w:type="paragraph" w:styleId="Heading7">
    <w:name w:val="heading 7"/>
    <w:basedOn w:val="Normal"/>
    <w:next w:val="Normal"/>
    <w:link w:val="Heading7Char"/>
    <w:qFormat/>
    <w:rsid w:val="00DC50D3"/>
    <w:pPr>
      <w:autoSpaceDE w:val="0"/>
      <w:autoSpaceDN w:val="0"/>
      <w:adjustRightInd w:val="0"/>
      <w:spacing w:before="240"/>
      <w:outlineLvl w:val="6"/>
    </w:pPr>
    <w:rPr>
      <w:rFonts w:ascii="Arial" w:hAnsi="Arial"/>
      <w:i/>
      <w:sz w:val="20"/>
      <w:szCs w:val="20"/>
      <w:lang w:val="nb-NO"/>
    </w:rPr>
  </w:style>
  <w:style w:type="paragraph" w:styleId="Heading8">
    <w:name w:val="heading 8"/>
    <w:basedOn w:val="Normal"/>
    <w:next w:val="Normal"/>
    <w:link w:val="Heading8Char"/>
    <w:uiPriority w:val="9"/>
    <w:qFormat/>
    <w:rsid w:val="00DC50D3"/>
    <w:pPr>
      <w:spacing w:before="240" w:after="60"/>
      <w:outlineLvl w:val="7"/>
    </w:pPr>
    <w:rPr>
      <w:i/>
      <w:iCs/>
      <w:sz w:val="22"/>
    </w:rPr>
  </w:style>
  <w:style w:type="paragraph" w:styleId="Heading9">
    <w:name w:val="heading 9"/>
    <w:basedOn w:val="Normal"/>
    <w:next w:val="Normal"/>
    <w:link w:val="Heading9Char"/>
    <w:uiPriority w:val="9"/>
    <w:qFormat/>
    <w:rsid w:val="00DC50D3"/>
    <w:pPr>
      <w:spacing w:before="240" w:after="60"/>
      <w:outlineLvl w:val="8"/>
    </w:pPr>
    <w:rPr>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DC50D3"/>
    <w:rPr>
      <w:rFonts w:ascii="Arial" w:hAnsi="Arial"/>
      <w:szCs w:val="20"/>
      <w:lang w:val="nb-NO"/>
    </w:rPr>
  </w:style>
  <w:style w:type="character" w:customStyle="1" w:styleId="BodyTextChar">
    <w:name w:val="Body Text Char"/>
    <w:basedOn w:val="DefaultParagraphFont"/>
    <w:link w:val="BodyText"/>
    <w:rsid w:val="00DC50D3"/>
    <w:rPr>
      <w:rFonts w:ascii="Arial" w:eastAsia="Times New Roman" w:hAnsi="Arial" w:cs="Times New Roman"/>
      <w:sz w:val="24"/>
      <w:szCs w:val="20"/>
      <w:lang w:val="nb-NO"/>
    </w:rPr>
  </w:style>
  <w:style w:type="paragraph" w:styleId="BalloonText">
    <w:name w:val="Balloon Text"/>
    <w:basedOn w:val="Normal"/>
    <w:link w:val="BalloonTextChar"/>
    <w:rsid w:val="00DC50D3"/>
    <w:rPr>
      <w:rFonts w:ascii="Tahoma" w:hAnsi="Tahoma" w:cs="Tahoma"/>
      <w:sz w:val="16"/>
      <w:szCs w:val="16"/>
      <w:lang w:val="nb-NO"/>
    </w:rPr>
  </w:style>
  <w:style w:type="character" w:customStyle="1" w:styleId="BalloonTextChar">
    <w:name w:val="Balloon Text Char"/>
    <w:basedOn w:val="DefaultParagraphFont"/>
    <w:link w:val="BalloonText"/>
    <w:rsid w:val="00DC50D3"/>
    <w:rPr>
      <w:rFonts w:ascii="Tahoma" w:eastAsia="Times New Roman" w:hAnsi="Tahoma" w:cs="Tahoma"/>
      <w:sz w:val="16"/>
      <w:szCs w:val="16"/>
      <w:lang w:val="nb-NO"/>
    </w:rPr>
  </w:style>
  <w:style w:type="paragraph" w:styleId="CommentSubject">
    <w:name w:val="annotation subject"/>
    <w:basedOn w:val="CommentText"/>
    <w:next w:val="CommentText"/>
    <w:link w:val="CommentSubjectChar"/>
    <w:semiHidden/>
    <w:unhideWhenUsed/>
    <w:rsid w:val="00940338"/>
    <w:rPr>
      <w:b/>
      <w:bCs/>
    </w:rPr>
  </w:style>
  <w:style w:type="paragraph" w:styleId="CommentText">
    <w:name w:val="annotation text"/>
    <w:basedOn w:val="Normal"/>
    <w:link w:val="CommentTextChar"/>
    <w:rsid w:val="00DC50D3"/>
    <w:rPr>
      <w:sz w:val="20"/>
      <w:szCs w:val="20"/>
      <w:lang w:val="nb-NO"/>
    </w:rPr>
  </w:style>
  <w:style w:type="character" w:customStyle="1" w:styleId="CommentTextChar">
    <w:name w:val="Comment Text Char"/>
    <w:basedOn w:val="DefaultParagraphFont"/>
    <w:link w:val="CommentText"/>
    <w:rsid w:val="00DC50D3"/>
    <w:rPr>
      <w:rFonts w:ascii="Times New Roman" w:eastAsia="Times New Roman" w:hAnsi="Times New Roman" w:cs="Times New Roman"/>
      <w:sz w:val="20"/>
      <w:szCs w:val="20"/>
      <w:lang w:val="nb-NO"/>
    </w:rPr>
  </w:style>
  <w:style w:type="character" w:customStyle="1" w:styleId="CommentSubjectChar">
    <w:name w:val="Comment Subject Char"/>
    <w:basedOn w:val="CommentTextChar"/>
    <w:link w:val="CommentSubject"/>
    <w:semiHidden/>
    <w:rsid w:val="00940338"/>
    <w:rPr>
      <w:rFonts w:ascii="Times New Roman" w:eastAsia="Times New Roman" w:hAnsi="Times New Roman" w:cs="Times New Roman"/>
      <w:b/>
      <w:bCs/>
      <w:sz w:val="20"/>
      <w:szCs w:val="20"/>
      <w:lang w:val="nb-NO"/>
    </w:rPr>
  </w:style>
  <w:style w:type="character" w:customStyle="1" w:styleId="UnresolvedMention1">
    <w:name w:val="Unresolved Mention1"/>
    <w:basedOn w:val="DefaultParagraphFont"/>
    <w:uiPriority w:val="99"/>
    <w:semiHidden/>
    <w:unhideWhenUsed/>
    <w:rsid w:val="00940338"/>
    <w:rPr>
      <w:color w:val="605E5C"/>
      <w:shd w:val="clear" w:color="auto" w:fill="E1DFDD"/>
    </w:rPr>
  </w:style>
  <w:style w:type="paragraph" w:styleId="FootnoteText">
    <w:name w:val="footnote text"/>
    <w:basedOn w:val="Normal"/>
    <w:link w:val="FootnoteTextChar"/>
    <w:rsid w:val="00DC50D3"/>
    <w:pPr>
      <w:spacing w:line="300" w:lineRule="atLeast"/>
      <w:ind w:left="340" w:hanging="340"/>
    </w:pPr>
    <w:rPr>
      <w:sz w:val="20"/>
      <w:szCs w:val="20"/>
      <w:lang w:val="nb-NO"/>
    </w:rPr>
  </w:style>
  <w:style w:type="table" w:customStyle="1" w:styleId="Table">
    <w:name w:val="Table"/>
    <w:unhideWhenUsed/>
    <w:qFormat/>
    <w:tblPr>
      <w:tblInd w:w="0" w:type="dxa"/>
      <w:tblCellMar>
        <w:top w:w="0" w:type="dxa"/>
        <w:left w:w="108" w:type="dxa"/>
        <w:bottom w:w="0" w:type="dxa"/>
        <w:right w:w="108" w:type="dxa"/>
      </w:tblCellMar>
    </w:tblPr>
  </w:style>
  <w:style w:type="character" w:styleId="FootnoteReference">
    <w:name w:val="footnote reference"/>
    <w:rsid w:val="00DC50D3"/>
    <w:rPr>
      <w:vertAlign w:val="superscript"/>
    </w:rPr>
  </w:style>
  <w:style w:type="character" w:styleId="Hyperlink">
    <w:name w:val="Hyperlink"/>
    <w:rsid w:val="00DC50D3"/>
    <w:rPr>
      <w:color w:val="0000FF"/>
      <w:u w:val="none"/>
    </w:rPr>
  </w:style>
  <w:style w:type="character" w:customStyle="1" w:styleId="LS2Tag">
    <w:name w:val="LS2_Tag"/>
    <w:rsid w:val="00F2286B"/>
    <w:rPr>
      <w:rFonts w:ascii="Consolas" w:hAnsi="Consolas"/>
      <w:b w:val="0"/>
      <w:i w:val="0"/>
      <w:color w:val="000080"/>
    </w:rPr>
  </w:style>
  <w:style w:type="character" w:customStyle="1" w:styleId="LS2NumVal">
    <w:name w:val="LS2_NumVal"/>
    <w:rsid w:val="00122C18"/>
    <w:rPr>
      <w:rFonts w:ascii="Consolas" w:hAnsi="Consolas"/>
      <w:color w:val="009999"/>
    </w:rPr>
  </w:style>
  <w:style w:type="character" w:customStyle="1" w:styleId="LS2String">
    <w:name w:val="LS2_String"/>
    <w:rsid w:val="00AC6C79"/>
    <w:rPr>
      <w:rFonts w:ascii="Consolas" w:hAnsi="Consolas"/>
      <w:color w:val="DD1144"/>
    </w:rPr>
  </w:style>
  <w:style w:type="character" w:customStyle="1" w:styleId="LS2Comment">
    <w:name w:val="LS2_Comment"/>
    <w:basedOn w:val="DefaultParagraphFont"/>
    <w:rsid w:val="003D72EF"/>
    <w:rPr>
      <w:rFonts w:ascii="Consolas" w:hAnsi="Consolas"/>
      <w:i/>
      <w:color w:val="99999D"/>
    </w:rPr>
  </w:style>
  <w:style w:type="character" w:customStyle="1" w:styleId="LS2Attribute">
    <w:name w:val="LS2_Attribute"/>
    <w:rsid w:val="00F141F6"/>
    <w:rPr>
      <w:rFonts w:ascii="Consolas" w:hAnsi="Consolas"/>
      <w:color w:val="008080"/>
    </w:rPr>
  </w:style>
  <w:style w:type="character" w:customStyle="1" w:styleId="LS2Selector">
    <w:name w:val="LS2_Selector"/>
    <w:rsid w:val="00496011"/>
    <w:rPr>
      <w:rFonts w:ascii="Consolas" w:hAnsi="Consolas"/>
      <w:b/>
      <w:color w:val="445588"/>
    </w:rPr>
  </w:style>
  <w:style w:type="character" w:customStyle="1" w:styleId="LS2Operator">
    <w:name w:val="LS2_Operator"/>
    <w:rsid w:val="00A07852"/>
    <w:rPr>
      <w:rFonts w:ascii="Consolas" w:hAnsi="Consolas"/>
      <w:b/>
      <w:color w:val="auto"/>
    </w:rPr>
  </w:style>
  <w:style w:type="character" w:customStyle="1" w:styleId="LS2Information">
    <w:name w:val="LS2_Information"/>
    <w:rsid w:val="0009731A"/>
    <w:rPr>
      <w:rFonts w:ascii="Consolas" w:hAnsi="Consolas"/>
      <w:b/>
      <w:color w:val="3C5D5D"/>
    </w:rPr>
  </w:style>
  <w:style w:type="paragraph" w:styleId="Footer">
    <w:name w:val="footer"/>
    <w:basedOn w:val="Normal"/>
    <w:link w:val="FooterChar"/>
    <w:unhideWhenUsed/>
    <w:rsid w:val="00DC50D3"/>
    <w:pPr>
      <w:tabs>
        <w:tab w:val="center" w:pos="4680"/>
        <w:tab w:val="right" w:pos="9360"/>
      </w:tabs>
    </w:pPr>
  </w:style>
  <w:style w:type="character" w:customStyle="1" w:styleId="FooterChar">
    <w:name w:val="Footer Char"/>
    <w:basedOn w:val="DefaultParagraphFont"/>
    <w:link w:val="Footer"/>
    <w:rsid w:val="00DC50D3"/>
    <w:rPr>
      <w:rFonts w:ascii="Times New Roman" w:eastAsia="Times New Roman" w:hAnsi="Times New Roman" w:cs="Times New Roman"/>
      <w:sz w:val="24"/>
      <w:szCs w:val="24"/>
    </w:rPr>
  </w:style>
  <w:style w:type="table" w:styleId="TableSimple1">
    <w:name w:val="Table Simple 1"/>
    <w:basedOn w:val="TableNormal"/>
    <w:unhideWhenUsed/>
    <w:rsid w:val="00902D0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nhideWhenUsed/>
    <w:rsid w:val="00902D0E"/>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nhideWhenUsed/>
    <w:rsid w:val="00902D0E"/>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ColorfulList">
    <w:name w:val="Colorful List"/>
    <w:basedOn w:val="TableNormal"/>
    <w:unhideWhenUsed/>
    <w:rsid w:val="00902D0E"/>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nhideWhenUsed/>
    <w:rsid w:val="00902D0E"/>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nhideWhenUsed/>
    <w:rsid w:val="00902D0E"/>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nhideWhenUsed/>
    <w:rsid w:val="00902D0E"/>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nhideWhenUsed/>
    <w:rsid w:val="00902D0E"/>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nhideWhenUsed/>
    <w:rsid w:val="00902D0E"/>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rsid w:val="00902D0E"/>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nhideWhenUsed/>
    <w:rsid w:val="00902D0E"/>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nhideWhenUsed/>
    <w:rsid w:val="00902D0E"/>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nhideWhenUsed/>
    <w:rsid w:val="00902D0E"/>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nhideWhenUsed/>
    <w:rsid w:val="00902D0E"/>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nhideWhenUsed/>
    <w:rsid w:val="00902D0E"/>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nhideWhenUsed/>
    <w:rsid w:val="00902D0E"/>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rsid w:val="00902D0E"/>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rsid w:val="00902D0E"/>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Index1">
    <w:name w:val="index 1"/>
    <w:basedOn w:val="Normal"/>
    <w:next w:val="Normal"/>
    <w:uiPriority w:val="99"/>
    <w:rsid w:val="00DC50D3"/>
    <w:pPr>
      <w:tabs>
        <w:tab w:val="right" w:leader="dot" w:pos="3608"/>
        <w:tab w:val="right" w:leader="dot" w:pos="3746"/>
      </w:tabs>
      <w:overflowPunct w:val="0"/>
      <w:autoSpaceDE w:val="0"/>
      <w:autoSpaceDN w:val="0"/>
      <w:adjustRightInd w:val="0"/>
      <w:spacing w:before="0" w:after="0"/>
      <w:ind w:left="340" w:hanging="340"/>
      <w:textAlignment w:val="baseline"/>
    </w:pPr>
    <w:rPr>
      <w:noProof/>
      <w:color w:val="000000"/>
      <w:sz w:val="22"/>
      <w:szCs w:val="20"/>
      <w:lang w:val="nb-NO" w:eastAsia="nb-NO"/>
    </w:rPr>
  </w:style>
  <w:style w:type="paragraph" w:styleId="Index2">
    <w:name w:val="index 2"/>
    <w:basedOn w:val="Index1"/>
    <w:next w:val="Normal"/>
    <w:uiPriority w:val="99"/>
    <w:rsid w:val="00DC50D3"/>
    <w:pPr>
      <w:ind w:left="442" w:hanging="221"/>
    </w:pPr>
  </w:style>
  <w:style w:type="paragraph" w:styleId="Index3">
    <w:name w:val="index 3"/>
    <w:basedOn w:val="Index2"/>
    <w:next w:val="Normal"/>
    <w:rsid w:val="00DC50D3"/>
    <w:pPr>
      <w:ind w:left="660" w:hanging="220"/>
    </w:pPr>
  </w:style>
  <w:style w:type="paragraph" w:styleId="Index4">
    <w:name w:val="index 4"/>
    <w:basedOn w:val="Normal"/>
    <w:next w:val="Normal"/>
    <w:rsid w:val="00DC50D3"/>
    <w:pPr>
      <w:overflowPunct w:val="0"/>
      <w:autoSpaceDE w:val="0"/>
      <w:autoSpaceDN w:val="0"/>
      <w:adjustRightInd w:val="0"/>
      <w:spacing w:before="0" w:after="0"/>
      <w:ind w:left="879" w:hanging="221"/>
      <w:textAlignment w:val="baseline"/>
    </w:pPr>
    <w:rPr>
      <w:sz w:val="22"/>
      <w:szCs w:val="20"/>
      <w:lang w:val="nb-NO" w:eastAsia="nb-NO"/>
    </w:rPr>
  </w:style>
  <w:style w:type="paragraph" w:styleId="Index5">
    <w:name w:val="index 5"/>
    <w:basedOn w:val="Normal"/>
    <w:next w:val="Normal"/>
    <w:autoRedefine/>
    <w:rsid w:val="00DC50D3"/>
    <w:pPr>
      <w:overflowPunct w:val="0"/>
      <w:autoSpaceDE w:val="0"/>
      <w:autoSpaceDN w:val="0"/>
      <w:adjustRightInd w:val="0"/>
      <w:spacing w:before="240" w:line="360" w:lineRule="auto"/>
      <w:ind w:left="1100" w:hanging="220"/>
      <w:textAlignment w:val="baseline"/>
    </w:pPr>
    <w:rPr>
      <w:sz w:val="22"/>
      <w:szCs w:val="20"/>
      <w:lang w:val="nb-NO" w:eastAsia="nb-NO"/>
    </w:rPr>
  </w:style>
  <w:style w:type="paragraph" w:styleId="Index6">
    <w:name w:val="index 6"/>
    <w:basedOn w:val="Normal"/>
    <w:next w:val="Normal"/>
    <w:autoRedefine/>
    <w:rsid w:val="00DC50D3"/>
    <w:pPr>
      <w:overflowPunct w:val="0"/>
      <w:autoSpaceDE w:val="0"/>
      <w:autoSpaceDN w:val="0"/>
      <w:adjustRightInd w:val="0"/>
      <w:spacing w:before="240" w:line="360" w:lineRule="auto"/>
      <w:ind w:left="1320" w:hanging="220"/>
      <w:textAlignment w:val="baseline"/>
    </w:pPr>
    <w:rPr>
      <w:sz w:val="22"/>
      <w:szCs w:val="20"/>
      <w:lang w:val="nb-NO" w:eastAsia="nb-NO"/>
    </w:rPr>
  </w:style>
  <w:style w:type="paragraph" w:styleId="Index7">
    <w:name w:val="index 7"/>
    <w:basedOn w:val="Normal"/>
    <w:next w:val="Normal"/>
    <w:autoRedefine/>
    <w:rsid w:val="00DC50D3"/>
    <w:pPr>
      <w:overflowPunct w:val="0"/>
      <w:autoSpaceDE w:val="0"/>
      <w:autoSpaceDN w:val="0"/>
      <w:adjustRightInd w:val="0"/>
      <w:spacing w:before="240" w:line="360" w:lineRule="auto"/>
      <w:ind w:left="1540" w:hanging="220"/>
      <w:textAlignment w:val="baseline"/>
    </w:pPr>
    <w:rPr>
      <w:sz w:val="22"/>
      <w:szCs w:val="20"/>
      <w:lang w:val="nb-NO" w:eastAsia="nb-NO"/>
    </w:rPr>
  </w:style>
  <w:style w:type="paragraph" w:styleId="Index8">
    <w:name w:val="index 8"/>
    <w:basedOn w:val="Normal"/>
    <w:next w:val="Normal"/>
    <w:autoRedefine/>
    <w:rsid w:val="00DC50D3"/>
    <w:pPr>
      <w:overflowPunct w:val="0"/>
      <w:autoSpaceDE w:val="0"/>
      <w:autoSpaceDN w:val="0"/>
      <w:adjustRightInd w:val="0"/>
      <w:spacing w:before="240" w:line="360" w:lineRule="auto"/>
      <w:ind w:left="1760" w:hanging="220"/>
      <w:textAlignment w:val="baseline"/>
    </w:pPr>
    <w:rPr>
      <w:sz w:val="22"/>
      <w:szCs w:val="20"/>
      <w:lang w:val="nb-NO" w:eastAsia="nb-NO"/>
    </w:rPr>
  </w:style>
  <w:style w:type="paragraph" w:styleId="Index9">
    <w:name w:val="index 9"/>
    <w:basedOn w:val="Normal"/>
    <w:next w:val="Normal"/>
    <w:autoRedefine/>
    <w:rsid w:val="00DC50D3"/>
    <w:pPr>
      <w:ind w:left="2160" w:hanging="240"/>
    </w:pPr>
    <w:rPr>
      <w:lang w:val="nb-NO"/>
    </w:rPr>
  </w:style>
  <w:style w:type="paragraph" w:styleId="TOC1">
    <w:name w:val="toc 1"/>
    <w:basedOn w:val="Normal"/>
    <w:next w:val="Normal"/>
    <w:autoRedefine/>
    <w:uiPriority w:val="39"/>
    <w:qFormat/>
    <w:rsid w:val="00DC50D3"/>
    <w:pPr>
      <w:keepNext/>
      <w:keepLines/>
      <w:tabs>
        <w:tab w:val="right" w:leader="dot" w:pos="8222"/>
      </w:tabs>
      <w:spacing w:before="360" w:after="0"/>
      <w:ind w:right="794"/>
    </w:pPr>
    <w:rPr>
      <w:rFonts w:ascii="Verdana" w:hAnsi="Verdana"/>
      <w:noProof/>
      <w:sz w:val="20"/>
      <w:szCs w:val="22"/>
      <w:lang w:val="nb-NO"/>
    </w:rPr>
  </w:style>
  <w:style w:type="paragraph" w:styleId="TOC2">
    <w:name w:val="toc 2"/>
    <w:basedOn w:val="Normal"/>
    <w:next w:val="Normal"/>
    <w:autoRedefine/>
    <w:uiPriority w:val="39"/>
    <w:qFormat/>
    <w:rsid w:val="00DC50D3"/>
    <w:pPr>
      <w:keepNext/>
      <w:keepLines/>
      <w:tabs>
        <w:tab w:val="left" w:pos="340"/>
        <w:tab w:val="left" w:pos="680"/>
        <w:tab w:val="left" w:pos="1021"/>
        <w:tab w:val="left" w:pos="1361"/>
        <w:tab w:val="right" w:leader="dot" w:pos="8222"/>
      </w:tabs>
      <w:spacing w:before="0" w:after="0"/>
      <w:ind w:right="794"/>
    </w:pPr>
    <w:rPr>
      <w:rFonts w:ascii="Verdana" w:hAnsi="Verdana"/>
      <w:noProof/>
      <w:szCs w:val="22"/>
      <w:lang w:val="nb-NO"/>
    </w:rPr>
  </w:style>
  <w:style w:type="paragraph" w:styleId="TOC3">
    <w:name w:val="toc 3"/>
    <w:basedOn w:val="Normal"/>
    <w:next w:val="Normal"/>
    <w:autoRedefine/>
    <w:uiPriority w:val="39"/>
    <w:qFormat/>
    <w:rsid w:val="00DC50D3"/>
    <w:pPr>
      <w:tabs>
        <w:tab w:val="left" w:pos="340"/>
        <w:tab w:val="left" w:pos="680"/>
        <w:tab w:val="left" w:pos="1021"/>
        <w:tab w:val="left" w:pos="1361"/>
        <w:tab w:val="right" w:leader="dot" w:pos="8222"/>
      </w:tabs>
      <w:spacing w:before="0" w:after="0"/>
      <w:ind w:right="794"/>
    </w:pPr>
    <w:rPr>
      <w:rFonts w:ascii="Verdana" w:hAnsi="Verdana"/>
      <w:noProof/>
      <w:sz w:val="18"/>
      <w:szCs w:val="22"/>
      <w:lang w:val="nb-NO"/>
    </w:rPr>
  </w:style>
  <w:style w:type="paragraph" w:styleId="TOC4">
    <w:name w:val="toc 4"/>
    <w:basedOn w:val="Normal"/>
    <w:next w:val="Normal"/>
    <w:autoRedefine/>
    <w:uiPriority w:val="39"/>
    <w:rsid w:val="00DC50D3"/>
    <w:pPr>
      <w:tabs>
        <w:tab w:val="left" w:pos="340"/>
        <w:tab w:val="left" w:pos="680"/>
        <w:tab w:val="left" w:pos="1021"/>
        <w:tab w:val="right" w:leader="dot" w:pos="8222"/>
      </w:tabs>
      <w:spacing w:before="0" w:after="0"/>
      <w:ind w:right="794"/>
      <w:pPrChange w:id="0" w:author="Valgerd Einarsvoll" w:date="2020-01-21T17:12:00Z">
        <w:pPr>
          <w:keepNext/>
          <w:tabs>
            <w:tab w:val="right" w:leader="dot" w:pos="8222"/>
          </w:tabs>
          <w:ind w:right="794"/>
        </w:pPr>
      </w:pPrChange>
    </w:pPr>
    <w:rPr>
      <w:rFonts w:ascii="Verdana" w:hAnsi="Verdana"/>
      <w:i/>
      <w:noProof/>
      <w:sz w:val="18"/>
      <w:lang w:val="nb-NO"/>
      <w:rPrChange w:id="0" w:author="Valgerd Einarsvoll" w:date="2020-01-21T17:12:00Z">
        <w:rPr>
          <w:rFonts w:ascii="Calibri" w:eastAsia="Calibri" w:hAnsi="Calibri"/>
          <w:noProof/>
          <w:sz w:val="28"/>
          <w:szCs w:val="22"/>
          <w:lang w:val="nb-NO" w:eastAsia="nb-NO" w:bidi="ar-SA"/>
        </w:rPr>
      </w:rPrChange>
    </w:rPr>
  </w:style>
  <w:style w:type="paragraph" w:styleId="TOC5">
    <w:name w:val="toc 5"/>
    <w:basedOn w:val="Normal"/>
    <w:next w:val="Normal"/>
    <w:autoRedefine/>
    <w:uiPriority w:val="39"/>
    <w:rsid w:val="00DC50D3"/>
    <w:pPr>
      <w:tabs>
        <w:tab w:val="right" w:leader="dot" w:pos="8222"/>
      </w:tabs>
      <w:spacing w:before="0" w:after="0"/>
      <w:ind w:left="340" w:right="794"/>
    </w:pPr>
    <w:rPr>
      <w:noProof/>
      <w:sz w:val="22"/>
      <w:lang w:val="nb-NO"/>
    </w:rPr>
  </w:style>
  <w:style w:type="paragraph" w:styleId="TOC6">
    <w:name w:val="toc 6"/>
    <w:basedOn w:val="Normal"/>
    <w:next w:val="Normal"/>
    <w:autoRedefine/>
    <w:uiPriority w:val="39"/>
    <w:rsid w:val="00DC50D3"/>
    <w:pPr>
      <w:tabs>
        <w:tab w:val="right" w:leader="dot" w:pos="8222"/>
      </w:tabs>
      <w:spacing w:before="0" w:after="0"/>
      <w:ind w:left="680" w:right="794"/>
    </w:pPr>
    <w:rPr>
      <w:noProof/>
      <w:sz w:val="22"/>
      <w:szCs w:val="22"/>
      <w:lang w:val="nb-NO"/>
    </w:rPr>
  </w:style>
  <w:style w:type="paragraph" w:styleId="TOC7">
    <w:name w:val="toc 7"/>
    <w:basedOn w:val="Normal"/>
    <w:next w:val="Normal"/>
    <w:autoRedefine/>
    <w:uiPriority w:val="39"/>
    <w:rsid w:val="00DC50D3"/>
    <w:pPr>
      <w:tabs>
        <w:tab w:val="right" w:leader="dot" w:pos="8222"/>
      </w:tabs>
      <w:spacing w:before="0" w:after="0"/>
      <w:ind w:left="1021" w:right="794"/>
    </w:pPr>
    <w:rPr>
      <w:noProof/>
      <w:sz w:val="20"/>
      <w:szCs w:val="22"/>
      <w:lang w:val="nb-NO"/>
    </w:rPr>
  </w:style>
  <w:style w:type="paragraph" w:styleId="TOC8">
    <w:name w:val="toc 8"/>
    <w:basedOn w:val="Normal"/>
    <w:next w:val="Normal"/>
    <w:autoRedefine/>
    <w:uiPriority w:val="39"/>
    <w:rsid w:val="00DC50D3"/>
    <w:pPr>
      <w:tabs>
        <w:tab w:val="right" w:leader="dot" w:pos="8222"/>
      </w:tabs>
      <w:spacing w:before="0" w:after="0"/>
      <w:ind w:left="1361" w:right="794"/>
    </w:pPr>
    <w:rPr>
      <w:noProof/>
      <w:sz w:val="20"/>
      <w:szCs w:val="22"/>
      <w:lang w:val="nb-NO"/>
    </w:rPr>
  </w:style>
  <w:style w:type="paragraph" w:styleId="TOC9">
    <w:name w:val="toc 9"/>
    <w:basedOn w:val="Normal"/>
    <w:next w:val="Normal"/>
    <w:autoRedefine/>
    <w:uiPriority w:val="39"/>
    <w:rsid w:val="00DC50D3"/>
    <w:pPr>
      <w:tabs>
        <w:tab w:val="right" w:leader="dot" w:pos="8222"/>
      </w:tabs>
      <w:spacing w:before="0" w:after="0"/>
      <w:ind w:left="1701" w:right="794"/>
    </w:pPr>
    <w:rPr>
      <w:sz w:val="20"/>
      <w:szCs w:val="22"/>
      <w:lang w:val="nb-NO"/>
    </w:rPr>
  </w:style>
  <w:style w:type="table" w:customStyle="1" w:styleId="ListTable1Light1">
    <w:name w:val="List Table 1 Light1"/>
    <w:basedOn w:val="TableNormal"/>
    <w:uiPriority w:val="46"/>
    <w:rsid w:val="00902D0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902D0E"/>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1Light-Accent21">
    <w:name w:val="List Table 1 Light - Accent 21"/>
    <w:basedOn w:val="TableNormal"/>
    <w:uiPriority w:val="46"/>
    <w:rsid w:val="00902D0E"/>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1Light-Accent31">
    <w:name w:val="List Table 1 Light - Accent 31"/>
    <w:basedOn w:val="TableNormal"/>
    <w:uiPriority w:val="46"/>
    <w:rsid w:val="00902D0E"/>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1Light-Accent41">
    <w:name w:val="List Table 1 Light - Accent 41"/>
    <w:basedOn w:val="TableNormal"/>
    <w:uiPriority w:val="46"/>
    <w:rsid w:val="00902D0E"/>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1Light-Accent51">
    <w:name w:val="List Table 1 Light - Accent 51"/>
    <w:basedOn w:val="TableNormal"/>
    <w:uiPriority w:val="46"/>
    <w:rsid w:val="00902D0E"/>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1Light-Accent61">
    <w:name w:val="List Table 1 Light - Accent 61"/>
    <w:basedOn w:val="TableNormal"/>
    <w:uiPriority w:val="46"/>
    <w:rsid w:val="00902D0E"/>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21">
    <w:name w:val="List Table 21"/>
    <w:basedOn w:val="TableNormal"/>
    <w:uiPriority w:val="47"/>
    <w:rsid w:val="00902D0E"/>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902D0E"/>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2-Accent21">
    <w:name w:val="List Table 2 - Accent 21"/>
    <w:basedOn w:val="TableNormal"/>
    <w:uiPriority w:val="47"/>
    <w:rsid w:val="00902D0E"/>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2-Accent31">
    <w:name w:val="List Table 2 - Accent 31"/>
    <w:basedOn w:val="TableNormal"/>
    <w:uiPriority w:val="47"/>
    <w:rsid w:val="00902D0E"/>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41">
    <w:name w:val="List Table 2 - Accent 41"/>
    <w:basedOn w:val="TableNormal"/>
    <w:uiPriority w:val="47"/>
    <w:rsid w:val="00902D0E"/>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2-Accent51">
    <w:name w:val="List Table 2 - Accent 51"/>
    <w:basedOn w:val="TableNormal"/>
    <w:uiPriority w:val="47"/>
    <w:rsid w:val="00902D0E"/>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2-Accent61">
    <w:name w:val="List Table 2 - Accent 61"/>
    <w:basedOn w:val="TableNormal"/>
    <w:uiPriority w:val="47"/>
    <w:rsid w:val="00902D0E"/>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31">
    <w:name w:val="List Table 31"/>
    <w:basedOn w:val="TableNormal"/>
    <w:uiPriority w:val="48"/>
    <w:rsid w:val="00902D0E"/>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902D0E"/>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ListTable3-Accent21">
    <w:name w:val="List Table 3 - Accent 21"/>
    <w:basedOn w:val="TableNormal"/>
    <w:uiPriority w:val="48"/>
    <w:rsid w:val="00902D0E"/>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ListTable3-Accent31">
    <w:name w:val="List Table 3 - Accent 31"/>
    <w:basedOn w:val="TableNormal"/>
    <w:uiPriority w:val="48"/>
    <w:rsid w:val="00902D0E"/>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ListTable3-Accent41">
    <w:name w:val="List Table 3 - Accent 41"/>
    <w:basedOn w:val="TableNormal"/>
    <w:uiPriority w:val="48"/>
    <w:rsid w:val="00902D0E"/>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ListTable3-Accent51">
    <w:name w:val="List Table 3 - Accent 51"/>
    <w:basedOn w:val="TableNormal"/>
    <w:uiPriority w:val="48"/>
    <w:rsid w:val="00902D0E"/>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customStyle="1" w:styleId="ListTable3-Accent61">
    <w:name w:val="List Table 3 - Accent 61"/>
    <w:basedOn w:val="TableNormal"/>
    <w:uiPriority w:val="48"/>
    <w:rsid w:val="00902D0E"/>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ListTable41">
    <w:name w:val="List Table 41"/>
    <w:basedOn w:val="TableNormal"/>
    <w:uiPriority w:val="49"/>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4-Accent21">
    <w:name w:val="List Table 4 - Accent 21"/>
    <w:basedOn w:val="TableNormal"/>
    <w:uiPriority w:val="49"/>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4-Accent31">
    <w:name w:val="List Table 4 - Accent 31"/>
    <w:basedOn w:val="TableNormal"/>
    <w:uiPriority w:val="49"/>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4-Accent41">
    <w:name w:val="List Table 4 - Accent 41"/>
    <w:basedOn w:val="TableNormal"/>
    <w:uiPriority w:val="49"/>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4-Accent51">
    <w:name w:val="List Table 4 - Accent 51"/>
    <w:basedOn w:val="TableNormal"/>
    <w:uiPriority w:val="49"/>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4-Accent61">
    <w:name w:val="List Table 4 - Accent 61"/>
    <w:basedOn w:val="TableNormal"/>
    <w:uiPriority w:val="49"/>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5Dark1">
    <w:name w:val="List Table 5 Dark1"/>
    <w:basedOn w:val="TableNormal"/>
    <w:uiPriority w:val="50"/>
    <w:rsid w:val="00902D0E"/>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902D0E"/>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902D0E"/>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902D0E"/>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2D0E"/>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902D0E"/>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902D0E"/>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902D0E"/>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902D0E"/>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21">
    <w:name w:val="List Table 6 Colorful - Accent 21"/>
    <w:basedOn w:val="TableNormal"/>
    <w:uiPriority w:val="51"/>
    <w:rsid w:val="00902D0E"/>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6Colorful-Accent31">
    <w:name w:val="List Table 6 Colorful - Accent 31"/>
    <w:basedOn w:val="TableNormal"/>
    <w:uiPriority w:val="51"/>
    <w:rsid w:val="00902D0E"/>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41">
    <w:name w:val="List Table 6 Colorful - Accent 41"/>
    <w:basedOn w:val="TableNormal"/>
    <w:uiPriority w:val="51"/>
    <w:rsid w:val="00902D0E"/>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6Colorful-Accent51">
    <w:name w:val="List Table 6 Colorful - Accent 51"/>
    <w:basedOn w:val="TableNormal"/>
    <w:uiPriority w:val="51"/>
    <w:rsid w:val="00902D0E"/>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6Colorful-Accent61">
    <w:name w:val="List Table 6 Colorful - Accent 61"/>
    <w:basedOn w:val="TableNormal"/>
    <w:uiPriority w:val="51"/>
    <w:rsid w:val="00902D0E"/>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7Colorful1">
    <w:name w:val="List Table 7 Colorful1"/>
    <w:basedOn w:val="TableNormal"/>
    <w:uiPriority w:val="52"/>
    <w:rsid w:val="00902D0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902D0E"/>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902D0E"/>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902D0E"/>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902D0E"/>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902D0E"/>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902D0E"/>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ghtList">
    <w:name w:val="Light List"/>
    <w:basedOn w:val="TableNormal"/>
    <w:unhideWhenUsed/>
    <w:rsid w:val="00902D0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rsid w:val="00902D0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nhideWhenUsed/>
    <w:rsid w:val="00902D0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nhideWhenUsed/>
    <w:rsid w:val="00902D0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nhideWhenUsed/>
    <w:rsid w:val="00902D0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nhideWhenUsed/>
    <w:rsid w:val="00902D0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nhideWhenUsed/>
    <w:rsid w:val="00902D0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nhideWhenUsed/>
    <w:rsid w:val="00902D0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nhideWhenUsed/>
    <w:rsid w:val="00902D0E"/>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nhideWhenUsed/>
    <w:rsid w:val="00902D0E"/>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nhideWhenUsed/>
    <w:rsid w:val="00902D0E"/>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nhideWhenUsed/>
    <w:rsid w:val="00902D0E"/>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nhideWhenUsed/>
    <w:rsid w:val="00902D0E"/>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nhideWhenUsed/>
    <w:rsid w:val="00902D0E"/>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Grid">
    <w:name w:val="Light Grid"/>
    <w:basedOn w:val="TableNormal"/>
    <w:unhideWhenUsed/>
    <w:rsid w:val="00902D0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rsid w:val="00902D0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nhideWhenUsed/>
    <w:rsid w:val="00902D0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nhideWhenUsed/>
    <w:rsid w:val="00902D0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nhideWhenUsed/>
    <w:rsid w:val="00902D0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nhideWhenUsed/>
    <w:rsid w:val="00902D0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nhideWhenUsed/>
    <w:rsid w:val="00902D0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CommentReference">
    <w:name w:val="annotation reference"/>
    <w:rsid w:val="00DC50D3"/>
    <w:rPr>
      <w:sz w:val="16"/>
      <w:szCs w:val="16"/>
    </w:rPr>
  </w:style>
  <w:style w:type="table" w:styleId="MediumList1">
    <w:name w:val="Medium List 1"/>
    <w:basedOn w:val="TableNormal"/>
    <w:unhideWhenUsed/>
    <w:rsid w:val="00902D0E"/>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nhideWhenUsed/>
    <w:rsid w:val="00902D0E"/>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nhideWhenUsed/>
    <w:rsid w:val="00902D0E"/>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nhideWhenUsed/>
    <w:rsid w:val="00902D0E"/>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nhideWhenUsed/>
    <w:rsid w:val="00902D0E"/>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nhideWhenUsed/>
    <w:rsid w:val="00902D0E"/>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nhideWhenUsed/>
    <w:rsid w:val="00902D0E"/>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nhideWhenUsed/>
    <w:rsid w:val="00902D0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nhideWhenUsed/>
    <w:rsid w:val="00902D0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nhideWhenUsed/>
    <w:rsid w:val="00902D0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nhideWhenUsed/>
    <w:rsid w:val="00902D0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nhideWhenUsed/>
    <w:rsid w:val="00902D0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nhideWhenUsed/>
    <w:rsid w:val="00902D0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nhideWhenUsed/>
    <w:rsid w:val="00902D0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Shading1">
    <w:name w:val="Medium Shading 1"/>
    <w:basedOn w:val="TableNormal"/>
    <w:unhideWhenUsed/>
    <w:rsid w:val="00902D0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rsid w:val="00902D0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nhideWhenUsed/>
    <w:rsid w:val="00902D0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nhideWhenUsed/>
    <w:rsid w:val="00902D0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nhideWhenUsed/>
    <w:rsid w:val="00902D0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nhideWhenUsed/>
    <w:rsid w:val="00902D0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nhideWhenUsed/>
    <w:rsid w:val="00902D0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
    <w:name w:val="Dark List"/>
    <w:basedOn w:val="TableNormal"/>
    <w:unhideWhenUsed/>
    <w:rsid w:val="00902D0E"/>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nhideWhenUsed/>
    <w:rsid w:val="00902D0E"/>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nhideWhenUsed/>
    <w:rsid w:val="00902D0E"/>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nhideWhenUsed/>
    <w:rsid w:val="00902D0E"/>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nhideWhenUsed/>
    <w:rsid w:val="00902D0E"/>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nhideWhenUsed/>
    <w:rsid w:val="00902D0E"/>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rsid w:val="00902D0E"/>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GridTable1Light1">
    <w:name w:val="Grid Table 1 Light1"/>
    <w:basedOn w:val="TableNormal"/>
    <w:rsid w:val="00902D0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902D0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902D0E"/>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902D0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902D0E"/>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902D0E"/>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902D0E"/>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rsid w:val="00902D0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902D0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2-Accent21">
    <w:name w:val="Grid Table 2 - Accent 21"/>
    <w:basedOn w:val="TableNormal"/>
    <w:uiPriority w:val="47"/>
    <w:rsid w:val="00902D0E"/>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2-Accent31">
    <w:name w:val="Grid Table 2 - Accent 31"/>
    <w:basedOn w:val="TableNormal"/>
    <w:uiPriority w:val="47"/>
    <w:rsid w:val="00902D0E"/>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41">
    <w:name w:val="Grid Table 2 - Accent 41"/>
    <w:basedOn w:val="TableNormal"/>
    <w:uiPriority w:val="47"/>
    <w:rsid w:val="00902D0E"/>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2-Accent51">
    <w:name w:val="Grid Table 2 - Accent 51"/>
    <w:basedOn w:val="TableNormal"/>
    <w:uiPriority w:val="47"/>
    <w:rsid w:val="00902D0E"/>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2-Accent61">
    <w:name w:val="Grid Table 2 - Accent 61"/>
    <w:basedOn w:val="TableNormal"/>
    <w:uiPriority w:val="47"/>
    <w:rsid w:val="00902D0E"/>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31">
    <w:name w:val="Grid Table 31"/>
    <w:basedOn w:val="TableNormal"/>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3-Accent21">
    <w:name w:val="Grid Table 3 - Accent 21"/>
    <w:basedOn w:val="TableNormal"/>
    <w:uiPriority w:val="48"/>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3-Accent31">
    <w:name w:val="Grid Table 3 - Accent 31"/>
    <w:basedOn w:val="TableNormal"/>
    <w:uiPriority w:val="48"/>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3-Accent41">
    <w:name w:val="Grid Table 3 - Accent 41"/>
    <w:basedOn w:val="TableNormal"/>
    <w:uiPriority w:val="48"/>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3-Accent51">
    <w:name w:val="Grid Table 3 - Accent 51"/>
    <w:basedOn w:val="TableNormal"/>
    <w:uiPriority w:val="48"/>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3-Accent61">
    <w:name w:val="Grid Table 3 - Accent 61"/>
    <w:basedOn w:val="TableNormal"/>
    <w:uiPriority w:val="48"/>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1">
    <w:name w:val="Grid Table 41"/>
    <w:basedOn w:val="TableNormal"/>
    <w:uiPriority w:val="49"/>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21">
    <w:name w:val="Grid Table 4 - Accent 21"/>
    <w:basedOn w:val="TableNormal"/>
    <w:uiPriority w:val="49"/>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4-Accent31">
    <w:name w:val="Grid Table 4 - Accent 31"/>
    <w:basedOn w:val="TableNormal"/>
    <w:uiPriority w:val="49"/>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41">
    <w:name w:val="Grid Table 4 - Accent 41"/>
    <w:basedOn w:val="TableNormal"/>
    <w:uiPriority w:val="49"/>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4-Accent51">
    <w:name w:val="Grid Table 4 - Accent 51"/>
    <w:basedOn w:val="TableNormal"/>
    <w:uiPriority w:val="49"/>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61">
    <w:name w:val="Grid Table 4 - Accent 61"/>
    <w:basedOn w:val="TableNormal"/>
    <w:uiPriority w:val="49"/>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1">
    <w:name w:val="Grid Table 5 Dark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5Dark-Accent21">
    <w:name w:val="Grid Table 5 Dark - Accent 2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GridTable5Dark-Accent41">
    <w:name w:val="Grid Table 5 Dark - Accent 4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GridTable5Dark-Accent51">
    <w:name w:val="Grid Table 5 Dark - Accent 5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61">
    <w:name w:val="Grid Table 5 Dark - Accent 6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1">
    <w:name w:val="Grid Table 6 Colorful1"/>
    <w:basedOn w:val="TableNormal"/>
    <w:uiPriority w:val="51"/>
    <w:rsid w:val="00902D0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902D0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21">
    <w:name w:val="Grid Table 6 Colorful - Accent 21"/>
    <w:basedOn w:val="TableNormal"/>
    <w:uiPriority w:val="51"/>
    <w:rsid w:val="00902D0E"/>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6Colorful-Accent31">
    <w:name w:val="Grid Table 6 Colorful - Accent 31"/>
    <w:basedOn w:val="TableNormal"/>
    <w:uiPriority w:val="51"/>
    <w:rsid w:val="00902D0E"/>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Accent41">
    <w:name w:val="Grid Table 6 Colorful - Accent 41"/>
    <w:basedOn w:val="TableNormal"/>
    <w:uiPriority w:val="51"/>
    <w:rsid w:val="00902D0E"/>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6Colorful-Accent51">
    <w:name w:val="Grid Table 6 Colorful - Accent 51"/>
    <w:basedOn w:val="TableNormal"/>
    <w:uiPriority w:val="51"/>
    <w:rsid w:val="00902D0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6Colorful-Accent61">
    <w:name w:val="Grid Table 6 Colorful - Accent 61"/>
    <w:basedOn w:val="TableNormal"/>
    <w:uiPriority w:val="51"/>
    <w:rsid w:val="00902D0E"/>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1">
    <w:name w:val="Grid Table 7 Colorful1"/>
    <w:basedOn w:val="TableNormal"/>
    <w:uiPriority w:val="52"/>
    <w:rsid w:val="00902D0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902D0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7Colorful-Accent21">
    <w:name w:val="Grid Table 7 Colorful - Accent 21"/>
    <w:basedOn w:val="TableNormal"/>
    <w:uiPriority w:val="52"/>
    <w:rsid w:val="00902D0E"/>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7Colorful-Accent31">
    <w:name w:val="Grid Table 7 Colorful - Accent 31"/>
    <w:basedOn w:val="TableNormal"/>
    <w:uiPriority w:val="52"/>
    <w:rsid w:val="00902D0E"/>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7Colorful-Accent41">
    <w:name w:val="Grid Table 7 Colorful - Accent 41"/>
    <w:basedOn w:val="TableNormal"/>
    <w:uiPriority w:val="52"/>
    <w:rsid w:val="00902D0E"/>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7Colorful-Accent51">
    <w:name w:val="Grid Table 7 Colorful - Accent 51"/>
    <w:basedOn w:val="TableNormal"/>
    <w:uiPriority w:val="52"/>
    <w:rsid w:val="00902D0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7Colorful-Accent61">
    <w:name w:val="Grid Table 7 Colorful - Accent 61"/>
    <w:basedOn w:val="TableNormal"/>
    <w:uiPriority w:val="52"/>
    <w:rsid w:val="00902D0E"/>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TableGridLight1">
    <w:name w:val="Table Grid Light1"/>
    <w:basedOn w:val="TableNormal"/>
    <w:rsid w:val="00902D0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rsid w:val="00DC50D3"/>
    <w:rPr>
      <w:vertAlign w:val="superscript"/>
    </w:rPr>
  </w:style>
  <w:style w:type="paragraph" w:styleId="EndnoteText">
    <w:name w:val="endnote text"/>
    <w:basedOn w:val="Normal"/>
    <w:link w:val="EndnoteTextChar"/>
    <w:rsid w:val="00DC50D3"/>
    <w:pPr>
      <w:spacing w:line="300" w:lineRule="atLeast"/>
      <w:ind w:left="340" w:hanging="340"/>
    </w:pPr>
    <w:rPr>
      <w:sz w:val="20"/>
      <w:szCs w:val="20"/>
      <w:lang w:val="nb-NO"/>
    </w:rPr>
  </w:style>
  <w:style w:type="character" w:customStyle="1" w:styleId="EndnoteTextChar">
    <w:name w:val="Endnote Text Char"/>
    <w:basedOn w:val="DefaultParagraphFont"/>
    <w:link w:val="EndnoteText"/>
    <w:rsid w:val="00DC50D3"/>
    <w:rPr>
      <w:rFonts w:ascii="Times New Roman" w:eastAsia="Times New Roman" w:hAnsi="Times New Roman" w:cs="Times New Roman"/>
      <w:sz w:val="20"/>
      <w:szCs w:val="20"/>
      <w:lang w:val="nb-NO"/>
    </w:rPr>
  </w:style>
  <w:style w:type="paragraph" w:styleId="IndexHeading">
    <w:name w:val="index heading"/>
    <w:basedOn w:val="Normal"/>
    <w:next w:val="Index1"/>
    <w:uiPriority w:val="99"/>
    <w:rsid w:val="00DC50D3"/>
    <w:pPr>
      <w:keepNext/>
      <w:overflowPunct w:val="0"/>
      <w:autoSpaceDE w:val="0"/>
      <w:autoSpaceDN w:val="0"/>
      <w:adjustRightInd w:val="0"/>
      <w:spacing w:before="240" w:after="0"/>
      <w:textAlignment w:val="baseline"/>
    </w:pPr>
    <w:rPr>
      <w:rFonts w:ascii="Arial" w:hAnsi="Arial"/>
      <w:b/>
      <w:sz w:val="22"/>
      <w:szCs w:val="20"/>
      <w:lang w:val="nb-NO" w:eastAsia="nb-NO"/>
    </w:rPr>
  </w:style>
  <w:style w:type="table" w:styleId="Table3Deffects1">
    <w:name w:val="Table 3D effects 1"/>
    <w:basedOn w:val="TableNormal"/>
    <w:unhideWhenUsed/>
    <w:rsid w:val="00902D0E"/>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nhideWhenUsed/>
    <w:rsid w:val="00902D0E"/>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nhideWhenUsed/>
    <w:rsid w:val="00902D0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unhideWhenUsed/>
    <w:rsid w:val="00902D0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unhideWhenUsed/>
    <w:rsid w:val="00902D0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nhideWhenUsed/>
    <w:rsid w:val="00902D0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nhideWhenUsed/>
    <w:rsid w:val="00902D0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unhideWhenUsed/>
    <w:rsid w:val="00902D0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nhideWhenUsed/>
    <w:rsid w:val="00902D0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nhideWhenUsed/>
    <w:rsid w:val="00902D0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nhideWhenUsed/>
    <w:rsid w:val="00902D0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ntemporary">
    <w:name w:val="Table Contemporary"/>
    <w:basedOn w:val="TableNormal"/>
    <w:unhideWhenUsed/>
    <w:rsid w:val="00902D0E"/>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Professional">
    <w:name w:val="Table Professional"/>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02D0E"/>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nhideWhenUsed/>
    <w:rsid w:val="00902D0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unhideWhenUsed/>
    <w:rsid w:val="00902D0E"/>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02D0E"/>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02D0E"/>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List1">
    <w:name w:val="Table List 1"/>
    <w:basedOn w:val="TableNormal"/>
    <w:unhideWhenUsed/>
    <w:rsid w:val="00902D0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nhideWhenUsed/>
    <w:rsid w:val="00902D0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nhideWhenUsed/>
    <w:rsid w:val="00902D0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nhideWhenUsed/>
    <w:rsid w:val="00902D0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nhideWhenUsed/>
    <w:rsid w:val="00902D0E"/>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nhideWhenUsed/>
    <w:rsid w:val="00902D0E"/>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nhideWhenUsed/>
    <w:rsid w:val="00902D0E"/>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Columns1">
    <w:name w:val="Table Columns 1"/>
    <w:basedOn w:val="TableNormal"/>
    <w:unhideWhenUsed/>
    <w:rsid w:val="00902D0E"/>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nhideWhenUsed/>
    <w:rsid w:val="00902D0E"/>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nhideWhenUsed/>
    <w:rsid w:val="00902D0E"/>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nhideWhenUsed/>
    <w:rsid w:val="00902D0E"/>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nhideWhenUsed/>
    <w:rsid w:val="00902D0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DC50D3"/>
    <w:rPr>
      <w:rFonts w:ascii="Times New Roman" w:eastAsia="Times New Roman" w:hAnsi="Times New Roman" w:cs="Times New Roman"/>
      <w:sz w:val="20"/>
      <w:szCs w:val="20"/>
      <w:lang w:val="nb-NO" w:eastAsia="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nhideWhenUsed/>
    <w:rsid w:val="00902D0E"/>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nhideWhenUsed/>
    <w:rsid w:val="00902D0E"/>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nhideWhenUsed/>
    <w:rsid w:val="00902D0E"/>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nhideWhenUsed/>
    <w:rsid w:val="00902D0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nhideWhenUsed/>
    <w:rsid w:val="00902D0E"/>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nhideWhenUsed/>
    <w:rsid w:val="00902D0E"/>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nhideWhenUsed/>
    <w:rsid w:val="00902D0E"/>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unhideWhenUsed/>
    <w:rsid w:val="00902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50D3"/>
    <w:pPr>
      <w:tabs>
        <w:tab w:val="center" w:pos="4680"/>
        <w:tab w:val="right" w:pos="9360"/>
      </w:tabs>
    </w:pPr>
  </w:style>
  <w:style w:type="character" w:customStyle="1" w:styleId="HeaderChar">
    <w:name w:val="Header Char"/>
    <w:basedOn w:val="DefaultParagraphFont"/>
    <w:link w:val="Header"/>
    <w:uiPriority w:val="99"/>
    <w:rsid w:val="00DC50D3"/>
    <w:rPr>
      <w:rFonts w:ascii="Times New Roman" w:eastAsia="Times New Roman" w:hAnsi="Times New Roman" w:cs="Times New Roman"/>
      <w:sz w:val="24"/>
      <w:szCs w:val="24"/>
    </w:rPr>
  </w:style>
  <w:style w:type="table" w:customStyle="1" w:styleId="PlainTable11">
    <w:name w:val="Plain Table 11"/>
    <w:basedOn w:val="TableNormal"/>
    <w:rsid w:val="00902D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rsid w:val="00902D0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rsid w:val="00902D0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rsid w:val="00902D0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rsid w:val="00902D0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fm1tt">
    <w:name w:val="a1_f|m1t_t"/>
    <w:rsid w:val="00DC50D3"/>
    <w:pPr>
      <w:keepNext/>
      <w:keepLines/>
      <w:pBdr>
        <w:right w:val="single" w:sz="36" w:space="12" w:color="C5C5C5"/>
      </w:pBdr>
      <w:spacing w:before="360"/>
      <w:ind w:left="340"/>
    </w:pPr>
    <w:rPr>
      <w:rFonts w:ascii="Verdana" w:eastAsia="Times New Roman" w:hAnsi="Verdana" w:cs="Times New Roman"/>
      <w:b/>
      <w:color w:val="738D75"/>
      <w:szCs w:val="24"/>
    </w:rPr>
  </w:style>
  <w:style w:type="paragraph" w:customStyle="1" w:styleId="b1fm1tt">
    <w:name w:val="b1_f|m1t_t"/>
    <w:rsid w:val="00DC50D3"/>
    <w:pPr>
      <w:keepNext/>
      <w:keepLines/>
      <w:spacing w:before="360"/>
    </w:pPr>
    <w:rPr>
      <w:rFonts w:ascii="Verdana" w:eastAsia="Times New Roman" w:hAnsi="Verdana" w:cs="Times New Roman"/>
      <w:b/>
      <w:color w:val="4B4B4B"/>
      <w:szCs w:val="24"/>
      <w:lang w:val="nb-NO"/>
    </w:rPr>
  </w:style>
  <w:style w:type="paragraph" w:customStyle="1" w:styleId="b1aff">
    <w:name w:val="b1af_f"/>
    <w:next w:val="b1af"/>
    <w:link w:val="b1affTegn"/>
    <w:qFormat/>
    <w:rsid w:val="00DC50D3"/>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before="160" w:line="360" w:lineRule="atLeast"/>
    </w:pPr>
    <w:rPr>
      <w:rFonts w:ascii="Times New Roman" w:eastAsia="Times New Roman" w:hAnsi="Times New Roman" w:cs="Times New Roman"/>
      <w:szCs w:val="24"/>
      <w:lang w:val="nb-NO"/>
    </w:rPr>
  </w:style>
  <w:style w:type="paragraph" w:customStyle="1" w:styleId="b1af">
    <w:name w:val="b1a_f"/>
    <w:basedOn w:val="b1aff"/>
    <w:qFormat/>
    <w:rsid w:val="00DC50D3"/>
    <w:pPr>
      <w:spacing w:before="0"/>
      <w:ind w:firstLine="340"/>
    </w:pPr>
  </w:style>
  <w:style w:type="character" w:customStyle="1" w:styleId="b1affTegn">
    <w:name w:val="b1af_f Tegn"/>
    <w:link w:val="b1aff"/>
    <w:rsid w:val="002F7761"/>
    <w:rPr>
      <w:rFonts w:ascii="Times New Roman" w:eastAsia="Times New Roman" w:hAnsi="Times New Roman" w:cs="Times New Roman"/>
      <w:szCs w:val="24"/>
      <w:lang w:val="nb-NO"/>
    </w:rPr>
  </w:style>
  <w:style w:type="paragraph" w:customStyle="1" w:styleId="bio1fm1tt">
    <w:name w:val="bio1_f|m1t_t"/>
    <w:rsid w:val="00DC50D3"/>
    <w:pPr>
      <w:keepNext/>
      <w:keepLines/>
      <w:pBdr>
        <w:right w:val="single" w:sz="36" w:space="12" w:color="E1ADE0"/>
      </w:pBdr>
      <w:spacing w:before="360"/>
      <w:ind w:left="1700"/>
    </w:pPr>
    <w:rPr>
      <w:rFonts w:ascii="Verdana" w:eastAsia="Times New Roman" w:hAnsi="Verdana" w:cs="Times New Roman"/>
      <w:b/>
      <w:color w:val="7D3773"/>
      <w:szCs w:val="24"/>
      <w:lang w:val="nb-NO"/>
    </w:rPr>
  </w:style>
  <w:style w:type="paragraph" w:customStyle="1" w:styleId="ded1fm1tt">
    <w:name w:val="ded1_f|m1t_t"/>
    <w:rsid w:val="00DC50D3"/>
    <w:pPr>
      <w:keepNext/>
      <w:keepLines/>
      <w:spacing w:before="360"/>
    </w:pPr>
    <w:rPr>
      <w:rFonts w:ascii="Verdana" w:eastAsia="Times New Roman" w:hAnsi="Verdana" w:cs="Times New Roman"/>
      <w:b/>
      <w:szCs w:val="24"/>
      <w:lang w:val="nb-NO"/>
    </w:rPr>
  </w:style>
  <w:style w:type="paragraph" w:customStyle="1" w:styleId="dia1fm1tt">
    <w:name w:val="dia1_f|m1t_t"/>
    <w:rsid w:val="00DC50D3"/>
    <w:pPr>
      <w:keepNext/>
      <w:keepLines/>
      <w:spacing w:before="360"/>
    </w:pPr>
    <w:rPr>
      <w:rFonts w:ascii="Verdana" w:eastAsia="Times New Roman" w:hAnsi="Verdana" w:cs="Times New Roman"/>
      <w:b/>
      <w:color w:val="632361"/>
      <w:szCs w:val="24"/>
    </w:rPr>
  </w:style>
  <w:style w:type="paragraph" w:customStyle="1" w:styleId="dikt1fm1tt">
    <w:name w:val="dikt1_f|m1t_t"/>
    <w:rsid w:val="00DC50D3"/>
    <w:pPr>
      <w:keepNext/>
      <w:keepLines/>
      <w:spacing w:before="360"/>
    </w:pPr>
    <w:rPr>
      <w:rFonts w:ascii="Garamond" w:eastAsia="Times New Roman" w:hAnsi="Garamond" w:cs="Times New Roman"/>
      <w:b/>
      <w:sz w:val="28"/>
      <w:szCs w:val="24"/>
    </w:rPr>
  </w:style>
  <w:style w:type="paragraph" w:customStyle="1" w:styleId="eks1fm1tt">
    <w:name w:val="eks1_f|m1t_t"/>
    <w:link w:val="eks1fm1ttChar"/>
    <w:rsid w:val="00DC50D3"/>
    <w:pPr>
      <w:keepNext/>
      <w:keepLines/>
      <w:pBdr>
        <w:right w:val="dotted" w:sz="18" w:space="12" w:color="6E6E9E"/>
      </w:pBdr>
      <w:spacing w:before="360"/>
      <w:ind w:left="680"/>
    </w:pPr>
    <w:rPr>
      <w:rFonts w:ascii="Verdana" w:eastAsia="Times New Roman" w:hAnsi="Verdana" w:cs="Times New Roman"/>
      <w:b/>
      <w:noProof/>
      <w:color w:val="775F55"/>
      <w:szCs w:val="24"/>
      <w:lang w:val="nb-NO"/>
    </w:rPr>
  </w:style>
  <w:style w:type="character" w:customStyle="1" w:styleId="eks1fm1ttChar">
    <w:name w:val="eks1_f|m1t_t Char"/>
    <w:link w:val="eks1fm1tt"/>
    <w:rsid w:val="00902D0E"/>
    <w:rPr>
      <w:rFonts w:ascii="Verdana" w:eastAsia="Times New Roman" w:hAnsi="Verdana" w:cs="Times New Roman"/>
      <w:b/>
      <w:noProof/>
      <w:color w:val="775F55"/>
      <w:szCs w:val="24"/>
      <w:lang w:val="nb-NO"/>
    </w:rPr>
  </w:style>
  <w:style w:type="paragraph" w:customStyle="1" w:styleId="eksB1fm1tt">
    <w:name w:val="eksB1_f|m1t_t"/>
    <w:next w:val="eksB1af-f"/>
    <w:rsid w:val="00DC50D3"/>
    <w:pPr>
      <w:keepNext/>
      <w:keepLines/>
      <w:pBdr>
        <w:right w:val="dotted" w:sz="18" w:space="12" w:color="78B832"/>
      </w:pBdr>
      <w:spacing w:before="360"/>
      <w:ind w:left="680"/>
    </w:pPr>
    <w:rPr>
      <w:rFonts w:ascii="Verdana" w:eastAsia="Times New Roman" w:hAnsi="Verdana" w:cs="Times New Roman"/>
      <w:b/>
      <w:noProof/>
      <w:color w:val="775F55"/>
      <w:szCs w:val="24"/>
      <w:lang w:val="nb-NO"/>
    </w:rPr>
  </w:style>
  <w:style w:type="paragraph" w:customStyle="1" w:styleId="eksB1af-f">
    <w:name w:val="eksB1af-_f"/>
    <w:basedOn w:val="eksB1aff"/>
    <w:next w:val="eksB1af"/>
    <w:rsid w:val="00DC50D3"/>
    <w:pPr>
      <w:spacing w:before="0"/>
    </w:pPr>
  </w:style>
  <w:style w:type="paragraph" w:customStyle="1" w:styleId="eksB1aff">
    <w:name w:val="eksB1af_f"/>
    <w:basedOn w:val="b1aff"/>
    <w:next w:val="eksB1af"/>
    <w:rsid w:val="00DC50D3"/>
    <w:pPr>
      <w:pBdr>
        <w:right w:val="dotted" w:sz="18" w:space="12" w:color="78B832"/>
      </w:pBdr>
      <w:spacing w:line="320" w:lineRule="atLeast"/>
      <w:ind w:left="680"/>
    </w:pPr>
    <w:rPr>
      <w:rFonts w:ascii="Arial" w:hAnsi="Arial"/>
      <w:sz w:val="20"/>
      <w:lang w:val="en-US"/>
    </w:rPr>
  </w:style>
  <w:style w:type="paragraph" w:customStyle="1" w:styleId="eksB1af">
    <w:name w:val="eksB1a_f"/>
    <w:basedOn w:val="eksB1aff"/>
    <w:rsid w:val="00DC50D3"/>
    <w:pPr>
      <w:spacing w:before="0"/>
      <w:ind w:firstLine="340"/>
    </w:pPr>
  </w:style>
  <w:style w:type="paragraph" w:customStyle="1" w:styleId="eksC1fm1tt">
    <w:name w:val="eksC1_f|m1t_t"/>
    <w:next w:val="eksC1af-f"/>
    <w:qFormat/>
    <w:rsid w:val="00DC50D3"/>
    <w:pPr>
      <w:keepNext/>
      <w:keepLines/>
      <w:pBdr>
        <w:right w:val="dotted" w:sz="18" w:space="12" w:color="E3959E"/>
      </w:pBdr>
      <w:spacing w:before="360"/>
      <w:ind w:left="680"/>
    </w:pPr>
    <w:rPr>
      <w:rFonts w:ascii="Verdana" w:eastAsia="Times New Roman" w:hAnsi="Verdana" w:cs="Times New Roman"/>
      <w:b/>
      <w:noProof/>
      <w:color w:val="775F55"/>
      <w:szCs w:val="24"/>
      <w:lang w:val="nb-NO"/>
    </w:rPr>
  </w:style>
  <w:style w:type="paragraph" w:customStyle="1" w:styleId="eksC1af-f">
    <w:name w:val="eksC1af-_f"/>
    <w:basedOn w:val="eksC1aff"/>
    <w:next w:val="eksC1af"/>
    <w:rsid w:val="00DC50D3"/>
    <w:pPr>
      <w:spacing w:before="0"/>
    </w:pPr>
  </w:style>
  <w:style w:type="paragraph" w:customStyle="1" w:styleId="eksC1aff">
    <w:name w:val="eksC1af_f"/>
    <w:basedOn w:val="b1aff"/>
    <w:next w:val="eksC1af"/>
    <w:rsid w:val="00DC50D3"/>
    <w:pPr>
      <w:pBdr>
        <w:right w:val="dotted" w:sz="18" w:space="12" w:color="E3959E"/>
      </w:pBdr>
      <w:spacing w:line="320" w:lineRule="atLeast"/>
      <w:ind w:left="680"/>
    </w:pPr>
    <w:rPr>
      <w:rFonts w:ascii="Arial" w:hAnsi="Arial"/>
      <w:sz w:val="20"/>
      <w:lang w:val="en-US"/>
    </w:rPr>
  </w:style>
  <w:style w:type="paragraph" w:customStyle="1" w:styleId="eksC1af">
    <w:name w:val="eksC1a_f"/>
    <w:basedOn w:val="eksC1aff"/>
    <w:rsid w:val="00DC50D3"/>
    <w:pPr>
      <w:spacing w:before="0"/>
      <w:ind w:firstLine="340"/>
    </w:pPr>
  </w:style>
  <w:style w:type="paragraph" w:customStyle="1" w:styleId="epi1fm1tt">
    <w:name w:val="epi1_f|m1t_t"/>
    <w:rsid w:val="00DC50D3"/>
    <w:pPr>
      <w:keepNext/>
      <w:keepLines/>
      <w:spacing w:before="360"/>
    </w:pPr>
    <w:rPr>
      <w:rFonts w:ascii="Garamond" w:eastAsia="Times New Roman" w:hAnsi="Garamond" w:cs="Times New Roman"/>
      <w:b/>
      <w:noProof/>
      <w:sz w:val="28"/>
      <w:szCs w:val="24"/>
      <w:lang w:val="nb-NO"/>
    </w:rPr>
  </w:style>
  <w:style w:type="paragraph" w:customStyle="1" w:styleId="fak1fm1tt">
    <w:name w:val="fak1_f|m1t_t"/>
    <w:rsid w:val="00DC50D3"/>
    <w:pPr>
      <w:keepNext/>
      <w:keepLines/>
      <w:pBdr>
        <w:right w:val="single" w:sz="36" w:space="12" w:color="B3D5AB"/>
      </w:pBdr>
      <w:spacing w:before="360"/>
      <w:ind w:left="1700"/>
    </w:pPr>
    <w:rPr>
      <w:rFonts w:ascii="Verdana" w:eastAsia="Times New Roman" w:hAnsi="Verdana" w:cs="Times New Roman"/>
      <w:b/>
      <w:noProof/>
      <w:color w:val="31834A"/>
      <w:szCs w:val="24"/>
      <w:lang w:val="nb-NO"/>
    </w:rPr>
  </w:style>
  <w:style w:type="paragraph" w:customStyle="1" w:styleId="fig1fm1tt">
    <w:name w:val="fig1_f|m1t_t"/>
    <w:next w:val="b1af"/>
    <w:rsid w:val="00DC50D3"/>
    <w:pPr>
      <w:keepLines/>
      <w:spacing w:before="360" w:after="120" w:line="300" w:lineRule="atLeast"/>
    </w:pPr>
    <w:rPr>
      <w:rFonts w:ascii="Verdana" w:eastAsia="Times New Roman" w:hAnsi="Verdana" w:cs="Times New Roman"/>
      <w:noProof/>
      <w:color w:val="006A00"/>
      <w:sz w:val="20"/>
      <w:szCs w:val="24"/>
      <w:lang w:val="nb-NO"/>
    </w:rPr>
  </w:style>
  <w:style w:type="paragraph" w:customStyle="1" w:styleId="fn1fm1tt">
    <w:name w:val="fn1_f|m1t_t"/>
    <w:rsid w:val="00DC50D3"/>
    <w:pPr>
      <w:keepNext/>
      <w:keepLines/>
      <w:spacing w:before="360"/>
    </w:pPr>
    <w:rPr>
      <w:rFonts w:ascii="Verdana" w:eastAsia="Times New Roman" w:hAnsi="Verdana" w:cs="Times New Roman"/>
      <w:b/>
      <w:noProof/>
      <w:sz w:val="18"/>
      <w:szCs w:val="24"/>
      <w:lang w:val="nb-NO"/>
    </w:rPr>
  </w:style>
  <w:style w:type="paragraph" w:customStyle="1" w:styleId="in1fm1tt">
    <w:name w:val="in1_f|m1t_t"/>
    <w:rsid w:val="00DC50D3"/>
    <w:pPr>
      <w:keepNext/>
      <w:keepLines/>
      <w:spacing w:before="360"/>
      <w:ind w:left="340"/>
    </w:pPr>
    <w:rPr>
      <w:rFonts w:ascii="Verdana" w:eastAsia="Times New Roman" w:hAnsi="Verdana" w:cs="Times New Roman"/>
      <w:b/>
      <w:noProof/>
      <w:color w:val="4B4B4B"/>
      <w:szCs w:val="24"/>
      <w:lang w:val="nb-NO"/>
    </w:rPr>
  </w:style>
  <w:style w:type="paragraph" w:customStyle="1" w:styleId="inB1fm1tt">
    <w:name w:val="inB1_f|m1t_t"/>
    <w:next w:val="inB1af-f"/>
    <w:rsid w:val="00DC50D3"/>
    <w:pPr>
      <w:keepNext/>
      <w:keepLines/>
      <w:pBdr>
        <w:right w:val="wave" w:sz="12" w:space="12" w:color="A6A6A6"/>
      </w:pBdr>
      <w:spacing w:before="360"/>
      <w:ind w:left="340"/>
    </w:pPr>
    <w:rPr>
      <w:rFonts w:ascii="Verdana" w:eastAsia="Times New Roman" w:hAnsi="Verdana" w:cs="Times New Roman"/>
      <w:b/>
      <w:noProof/>
      <w:color w:val="4B4B4B"/>
      <w:szCs w:val="24"/>
      <w:lang w:val="nb-NO"/>
    </w:rPr>
  </w:style>
  <w:style w:type="paragraph" w:customStyle="1" w:styleId="inB1af-f">
    <w:name w:val="inB1af-_f"/>
    <w:basedOn w:val="inB1aff"/>
    <w:next w:val="inB1af"/>
    <w:rsid w:val="00DC50D3"/>
    <w:pPr>
      <w:spacing w:before="0"/>
    </w:pPr>
  </w:style>
  <w:style w:type="paragraph" w:customStyle="1" w:styleId="inB1aff">
    <w:name w:val="inB1af_f"/>
    <w:basedOn w:val="b1aff"/>
    <w:next w:val="inB1af"/>
    <w:rsid w:val="00DC50D3"/>
    <w:pPr>
      <w:pBdr>
        <w:right w:val="wave" w:sz="12" w:space="12" w:color="A6A6A6"/>
      </w:pBdr>
      <w:ind w:left="340"/>
    </w:pPr>
    <w:rPr>
      <w:rFonts w:ascii="Verdana" w:hAnsi="Verdana"/>
      <w:sz w:val="19"/>
      <w:lang w:val="en-US"/>
    </w:rPr>
  </w:style>
  <w:style w:type="paragraph" w:customStyle="1" w:styleId="inB1af">
    <w:name w:val="inB1a_f"/>
    <w:basedOn w:val="inB1aff"/>
    <w:rsid w:val="00DC50D3"/>
    <w:pPr>
      <w:spacing w:before="0"/>
      <w:ind w:firstLine="340"/>
    </w:pPr>
  </w:style>
  <w:style w:type="paragraph" w:customStyle="1" w:styleId="inC1fm1tt">
    <w:name w:val="inC1_f|m1t_t"/>
    <w:next w:val="inC1af-f"/>
    <w:rsid w:val="00DC50D3"/>
    <w:pPr>
      <w:keepNext/>
      <w:keepLines/>
      <w:pBdr>
        <w:right w:val="doubleWave" w:sz="6" w:space="12" w:color="808080"/>
      </w:pBdr>
      <w:spacing w:before="360"/>
      <w:ind w:left="340"/>
    </w:pPr>
    <w:rPr>
      <w:rFonts w:ascii="Verdana" w:eastAsia="Times New Roman" w:hAnsi="Verdana" w:cs="Times New Roman"/>
      <w:b/>
      <w:noProof/>
      <w:color w:val="4B4B4B"/>
      <w:szCs w:val="24"/>
      <w:lang w:val="nb-NO"/>
    </w:rPr>
  </w:style>
  <w:style w:type="paragraph" w:customStyle="1" w:styleId="inC1af-f">
    <w:name w:val="inC1af-_f"/>
    <w:basedOn w:val="inC1aff"/>
    <w:next w:val="inC1af"/>
    <w:rsid w:val="00DC50D3"/>
    <w:pPr>
      <w:spacing w:before="0"/>
    </w:pPr>
  </w:style>
  <w:style w:type="paragraph" w:customStyle="1" w:styleId="inC1aff">
    <w:name w:val="inC1af_f"/>
    <w:basedOn w:val="b1aff"/>
    <w:next w:val="inC1af"/>
    <w:rsid w:val="00DC50D3"/>
    <w:pPr>
      <w:pBdr>
        <w:right w:val="doubleWave" w:sz="6" w:space="12" w:color="A6A6A6"/>
      </w:pBdr>
      <w:ind w:left="340"/>
    </w:pPr>
    <w:rPr>
      <w:rFonts w:ascii="Verdana" w:hAnsi="Verdana"/>
      <w:sz w:val="19"/>
      <w:lang w:val="en-US"/>
    </w:rPr>
  </w:style>
  <w:style w:type="paragraph" w:customStyle="1" w:styleId="inC1af">
    <w:name w:val="inC1a_f"/>
    <w:basedOn w:val="inC1aff"/>
    <w:rsid w:val="00DC50D3"/>
    <w:pPr>
      <w:spacing w:before="0"/>
      <w:ind w:firstLine="340"/>
    </w:pPr>
  </w:style>
  <w:style w:type="paragraph" w:customStyle="1" w:styleId="kap1titts">
    <w:name w:val="kap1titt_s"/>
    <w:next w:val="kap1utitts"/>
    <w:rsid w:val="00DC50D3"/>
    <w:pPr>
      <w:keepNext/>
      <w:keepLines/>
      <w:suppressAutoHyphens/>
      <w:spacing w:before="360" w:after="120"/>
      <w:jc w:val="center"/>
      <w:outlineLvl w:val="0"/>
    </w:pPr>
    <w:rPr>
      <w:rFonts w:ascii="Arial" w:eastAsia="Times New Roman" w:hAnsi="Arial" w:cs="Times New Roman"/>
      <w:sz w:val="52"/>
      <w:szCs w:val="24"/>
      <w:lang w:val="nb-NO"/>
    </w:rPr>
  </w:style>
  <w:style w:type="paragraph" w:customStyle="1" w:styleId="kap1utitts">
    <w:name w:val="kap1utitt_s"/>
    <w:basedOn w:val="kap1titts"/>
    <w:next w:val="kap1forfs"/>
    <w:rsid w:val="00DC50D3"/>
    <w:pPr>
      <w:spacing w:before="240"/>
      <w:outlineLvl w:val="9"/>
    </w:pPr>
    <w:rPr>
      <w:sz w:val="32"/>
    </w:rPr>
  </w:style>
  <w:style w:type="paragraph" w:customStyle="1" w:styleId="kap1forfs">
    <w:name w:val="kap1forf_s"/>
    <w:basedOn w:val="kap1titts"/>
    <w:next w:val="kap1ovss"/>
    <w:rsid w:val="00DC50D3"/>
    <w:pPr>
      <w:outlineLvl w:val="9"/>
    </w:pPr>
    <w:rPr>
      <w:i/>
      <w:sz w:val="26"/>
    </w:rPr>
  </w:style>
  <w:style w:type="paragraph" w:customStyle="1" w:styleId="kap1ovss">
    <w:name w:val="kap1ovs_s"/>
    <w:basedOn w:val="kap1titts"/>
    <w:next w:val="kap1forlags"/>
    <w:rsid w:val="00DC50D3"/>
    <w:pPr>
      <w:outlineLvl w:val="9"/>
    </w:pPr>
    <w:rPr>
      <w:i/>
      <w:sz w:val="26"/>
    </w:rPr>
  </w:style>
  <w:style w:type="paragraph" w:customStyle="1" w:styleId="kap1forlags">
    <w:name w:val="kap1forlag_s"/>
    <w:basedOn w:val="kap1titts"/>
    <w:next w:val="kap1xtras"/>
    <w:rsid w:val="00DC50D3"/>
    <w:pPr>
      <w:outlineLvl w:val="9"/>
    </w:pPr>
    <w:rPr>
      <w:sz w:val="26"/>
    </w:rPr>
  </w:style>
  <w:style w:type="paragraph" w:customStyle="1" w:styleId="kap1xtras">
    <w:name w:val="kap1xtra_s"/>
    <w:basedOn w:val="kap1titts"/>
    <w:rsid w:val="00DC50D3"/>
    <w:pPr>
      <w:contextualSpacing/>
      <w:outlineLvl w:val="9"/>
    </w:pPr>
    <w:rPr>
      <w:sz w:val="20"/>
    </w:rPr>
  </w:style>
  <w:style w:type="paragraph" w:customStyle="1" w:styleId="kas1fm1tt">
    <w:name w:val="kas1_f|m1t_t"/>
    <w:rsid w:val="00DC50D3"/>
    <w:pPr>
      <w:keepNext/>
      <w:keepLines/>
      <w:spacing w:before="360"/>
      <w:ind w:left="680"/>
    </w:pPr>
    <w:rPr>
      <w:rFonts w:ascii="Verdana" w:eastAsia="Times New Roman" w:hAnsi="Verdana" w:cs="Times New Roman"/>
      <w:b/>
      <w:noProof/>
      <w:color w:val="DD8047"/>
      <w:szCs w:val="24"/>
      <w:lang w:val="nb-NO"/>
    </w:rPr>
  </w:style>
  <w:style w:type="paragraph" w:customStyle="1" w:styleId="kolofon1fm1tt">
    <w:name w:val="kolofon1_f|m1t_t"/>
    <w:rsid w:val="00DC50D3"/>
    <w:pPr>
      <w:keepNext/>
      <w:keepLines/>
      <w:spacing w:before="360"/>
      <w:ind w:right="2260"/>
    </w:pPr>
    <w:rPr>
      <w:rFonts w:ascii="Verdana" w:eastAsia="Times New Roman" w:hAnsi="Verdana" w:cs="Times New Roman"/>
      <w:b/>
      <w:noProof/>
      <w:sz w:val="18"/>
      <w:szCs w:val="24"/>
      <w:lang w:val="nb-NO"/>
    </w:rPr>
  </w:style>
  <w:style w:type="paragraph" w:customStyle="1" w:styleId="komm1fm1tt">
    <w:name w:val="komm1_f|m1t_t"/>
    <w:rsid w:val="00DC50D3"/>
    <w:pPr>
      <w:keepNext/>
      <w:keepLines/>
      <w:spacing w:before="360"/>
    </w:pPr>
    <w:rPr>
      <w:rFonts w:ascii="Verdana" w:eastAsia="Times New Roman" w:hAnsi="Verdana" w:cs="Times New Roman"/>
      <w:b/>
      <w:color w:val="DA0000"/>
      <w:sz w:val="20"/>
      <w:szCs w:val="24"/>
    </w:rPr>
  </w:style>
  <w:style w:type="paragraph" w:customStyle="1" w:styleId="lign1fm1tt">
    <w:name w:val="lign1_f|m1t_t"/>
    <w:rsid w:val="00DC50D3"/>
    <w:pPr>
      <w:keepNext/>
      <w:keepLines/>
      <w:spacing w:before="360"/>
      <w:ind w:left="340"/>
    </w:pPr>
    <w:rPr>
      <w:rFonts w:ascii="Verdana" w:eastAsia="Times New Roman" w:hAnsi="Verdana" w:cs="Times New Roman"/>
      <w:b/>
      <w:color w:val="4B4B4B"/>
      <w:szCs w:val="24"/>
    </w:rPr>
  </w:style>
  <w:style w:type="character" w:customStyle="1" w:styleId="LS2Fet">
    <w:name w:val="LS2_Fet"/>
    <w:rsid w:val="00DC50D3"/>
    <w:rPr>
      <w:b/>
      <w:color w:val="808080"/>
    </w:rPr>
  </w:style>
  <w:style w:type="character" w:customStyle="1" w:styleId="LS2FetHevet">
    <w:name w:val="LS2_Fet_Hevet"/>
    <w:rsid w:val="00DC50D3"/>
    <w:rPr>
      <w:b/>
      <w:color w:val="808080"/>
      <w:vertAlign w:val="superscript"/>
    </w:rPr>
  </w:style>
  <w:style w:type="character" w:customStyle="1" w:styleId="LS2FetKursiv">
    <w:name w:val="LS2_Fet_Kursiv"/>
    <w:rsid w:val="00DC50D3"/>
    <w:rPr>
      <w:b/>
      <w:i/>
      <w:color w:val="808080"/>
    </w:rPr>
  </w:style>
  <w:style w:type="character" w:customStyle="1" w:styleId="LS2FetKursivHevet">
    <w:name w:val="LS2_Fet_Kursiv_Hevet"/>
    <w:rsid w:val="00DC50D3"/>
    <w:rPr>
      <w:b/>
      <w:i/>
      <w:color w:val="808080"/>
      <w:vertAlign w:val="superscript"/>
    </w:rPr>
  </w:style>
  <w:style w:type="character" w:customStyle="1" w:styleId="LS2FetKursivSenket">
    <w:name w:val="LS2_Fet_Kursiv_Senket"/>
    <w:rsid w:val="00DC50D3"/>
    <w:rPr>
      <w:b/>
      <w:i/>
      <w:color w:val="808080"/>
      <w:vertAlign w:val="subscript"/>
    </w:rPr>
  </w:style>
  <w:style w:type="character" w:customStyle="1" w:styleId="LS2FetKursivUnderstrek">
    <w:name w:val="LS2_Fet_Kursiv_Understrek"/>
    <w:rsid w:val="00DC50D3"/>
    <w:rPr>
      <w:b/>
      <w:i/>
      <w:color w:val="808080"/>
      <w:u w:val="single"/>
    </w:rPr>
  </w:style>
  <w:style w:type="character" w:customStyle="1" w:styleId="LS2FetKursivUnderstrekHevet">
    <w:name w:val="LS2_Fet_Kursiv_Understrek_Hevet"/>
    <w:rsid w:val="00DC50D3"/>
    <w:rPr>
      <w:b/>
      <w:i/>
      <w:color w:val="808080"/>
      <w:u w:val="single"/>
      <w:vertAlign w:val="superscript"/>
    </w:rPr>
  </w:style>
  <w:style w:type="character" w:customStyle="1" w:styleId="LS2FetKursivUnderstrekSenket">
    <w:name w:val="LS2_Fet_Kursiv_Understrek_Senket"/>
    <w:rsid w:val="00DC50D3"/>
    <w:rPr>
      <w:b/>
      <w:i/>
      <w:color w:val="808080"/>
      <w:u w:val="single"/>
      <w:vertAlign w:val="subscript"/>
    </w:rPr>
  </w:style>
  <w:style w:type="character" w:customStyle="1" w:styleId="LS2FetSenket">
    <w:name w:val="LS2_Fet_Senket"/>
    <w:rsid w:val="00DC50D3"/>
    <w:rPr>
      <w:b/>
      <w:color w:val="808080"/>
      <w:vertAlign w:val="subscript"/>
    </w:rPr>
  </w:style>
  <w:style w:type="character" w:customStyle="1" w:styleId="LS2FetUnderstrek">
    <w:name w:val="LS2_Fet_Understrek"/>
    <w:rsid w:val="00DC50D3"/>
    <w:rPr>
      <w:b/>
      <w:color w:val="808080"/>
      <w:u w:val="single"/>
    </w:rPr>
  </w:style>
  <w:style w:type="character" w:customStyle="1" w:styleId="LS2FetUnderstrekHevet">
    <w:name w:val="LS2_Fet_Understrek_Hevet"/>
    <w:rsid w:val="00DC50D3"/>
    <w:rPr>
      <w:b/>
      <w:color w:val="808080"/>
      <w:u w:val="single"/>
      <w:vertAlign w:val="superscript"/>
    </w:rPr>
  </w:style>
  <w:style w:type="character" w:customStyle="1" w:styleId="LS2FetUnderstrekSenket">
    <w:name w:val="LS2_Fet_Understrek_Senket"/>
    <w:rsid w:val="00DC50D3"/>
    <w:rPr>
      <w:b/>
      <w:color w:val="808080"/>
      <w:u w:val="single"/>
      <w:vertAlign w:val="subscript"/>
    </w:rPr>
  </w:style>
  <w:style w:type="character" w:customStyle="1" w:styleId="LS2Hevet">
    <w:name w:val="LS2_Hevet"/>
    <w:rsid w:val="00DC50D3"/>
    <w:rPr>
      <w:color w:val="808080"/>
      <w:vertAlign w:val="superscript"/>
    </w:rPr>
  </w:style>
  <w:style w:type="character" w:customStyle="1" w:styleId="LS2Kommentar">
    <w:name w:val="LS2_Kommentar"/>
    <w:rsid w:val="00DC50D3"/>
    <w:rPr>
      <w:color w:val="FF0000"/>
    </w:rPr>
  </w:style>
  <w:style w:type="character" w:customStyle="1" w:styleId="LS2Kursiv">
    <w:name w:val="LS2_Kursiv"/>
    <w:rsid w:val="00DC50D3"/>
    <w:rPr>
      <w:i/>
      <w:color w:val="808080"/>
    </w:rPr>
  </w:style>
  <w:style w:type="character" w:customStyle="1" w:styleId="LS2KursivHevet">
    <w:name w:val="LS2_Kursiv_Hevet"/>
    <w:rsid w:val="00DC50D3"/>
    <w:rPr>
      <w:i/>
      <w:color w:val="808080"/>
      <w:vertAlign w:val="superscript"/>
    </w:rPr>
  </w:style>
  <w:style w:type="character" w:customStyle="1" w:styleId="LS2KursivSenket">
    <w:name w:val="LS2_Kursiv_Senket"/>
    <w:rsid w:val="00DC50D3"/>
    <w:rPr>
      <w:i/>
      <w:color w:val="808080"/>
      <w:vertAlign w:val="subscript"/>
    </w:rPr>
  </w:style>
  <w:style w:type="character" w:customStyle="1" w:styleId="LS2KursivUnderstrek">
    <w:name w:val="LS2_Kursiv_Understrek"/>
    <w:rsid w:val="00DC50D3"/>
    <w:rPr>
      <w:i/>
      <w:color w:val="808080"/>
      <w:u w:val="single"/>
    </w:rPr>
  </w:style>
  <w:style w:type="character" w:customStyle="1" w:styleId="LS2KursivUnderstrekHevet">
    <w:name w:val="LS2_Kursiv_Understrek_Hevet"/>
    <w:rsid w:val="00DC50D3"/>
    <w:rPr>
      <w:i/>
      <w:color w:val="808080"/>
      <w:u w:val="single"/>
      <w:vertAlign w:val="superscript"/>
    </w:rPr>
  </w:style>
  <w:style w:type="character" w:customStyle="1" w:styleId="LS2KursivUnderstrekSenket">
    <w:name w:val="LS2_Kursiv_Understrek_Senket"/>
    <w:rsid w:val="00DC50D3"/>
    <w:rPr>
      <w:i/>
      <w:color w:val="808080"/>
      <w:u w:val="single"/>
      <w:vertAlign w:val="subscript"/>
    </w:rPr>
  </w:style>
  <w:style w:type="character" w:customStyle="1" w:styleId="LS2Senket">
    <w:name w:val="LS2_Senket"/>
    <w:rsid w:val="00DC50D3"/>
    <w:rPr>
      <w:color w:val="808080"/>
      <w:vertAlign w:val="subscript"/>
    </w:rPr>
  </w:style>
  <w:style w:type="character" w:customStyle="1" w:styleId="LS2Tegn">
    <w:name w:val="LS2_Tegn"/>
    <w:rsid w:val="00DC50D3"/>
    <w:rPr>
      <w:color w:val="808080"/>
      <w:u w:val="double" w:color="4F81BD"/>
    </w:rPr>
  </w:style>
  <w:style w:type="character" w:customStyle="1" w:styleId="LS2TegnB">
    <w:name w:val="LS2_TegnB"/>
    <w:rsid w:val="00DC50D3"/>
    <w:rPr>
      <w:color w:val="808080"/>
      <w:u w:val="double" w:color="C0504D"/>
    </w:rPr>
  </w:style>
  <w:style w:type="character" w:customStyle="1" w:styleId="LS2TegnC">
    <w:name w:val="LS2_TegnC"/>
    <w:rsid w:val="00DC50D3"/>
    <w:rPr>
      <w:color w:val="808080"/>
      <w:u w:val="double" w:color="9BBB59"/>
    </w:rPr>
  </w:style>
  <w:style w:type="character" w:customStyle="1" w:styleId="LS2TegnD">
    <w:name w:val="LS2_TegnD"/>
    <w:rsid w:val="00DC50D3"/>
    <w:rPr>
      <w:color w:val="808080"/>
      <w:u w:val="double" w:color="8064A2"/>
    </w:rPr>
  </w:style>
  <w:style w:type="character" w:customStyle="1" w:styleId="LS2TegnE">
    <w:name w:val="LS2_TegnE"/>
    <w:rsid w:val="00DC50D3"/>
    <w:rPr>
      <w:color w:val="808080"/>
      <w:u w:val="double" w:color="4BACC6"/>
    </w:rPr>
  </w:style>
  <w:style w:type="character" w:customStyle="1" w:styleId="LS2TegnF">
    <w:name w:val="LS2_TegnF"/>
    <w:rsid w:val="00DC50D3"/>
    <w:rPr>
      <w:color w:val="808080"/>
      <w:u w:val="double" w:color="F79646"/>
    </w:rPr>
  </w:style>
  <w:style w:type="character" w:customStyle="1" w:styleId="LS2Understrek">
    <w:name w:val="LS2_Understrek"/>
    <w:rsid w:val="00DC50D3"/>
    <w:rPr>
      <w:color w:val="808080"/>
      <w:u w:val="single"/>
    </w:rPr>
  </w:style>
  <w:style w:type="character" w:customStyle="1" w:styleId="LS2UnderstrekHevet">
    <w:name w:val="LS2_Understrek_Hevet"/>
    <w:rsid w:val="00DC50D3"/>
    <w:rPr>
      <w:color w:val="808080"/>
      <w:u w:val="single"/>
      <w:vertAlign w:val="superscript"/>
    </w:rPr>
  </w:style>
  <w:style w:type="character" w:customStyle="1" w:styleId="LS2UnderstrekSenket">
    <w:name w:val="LS2_Understrek_Senket"/>
    <w:rsid w:val="00DC50D3"/>
    <w:rPr>
      <w:color w:val="808080"/>
      <w:u w:val="single"/>
      <w:vertAlign w:val="subscript"/>
    </w:rPr>
  </w:style>
  <w:style w:type="paragraph" w:customStyle="1" w:styleId="lv1fm1tt">
    <w:name w:val="lv1_f|m1t_t"/>
    <w:rsid w:val="00DC50D3"/>
    <w:pPr>
      <w:keepNext/>
      <w:keepLines/>
      <w:spacing w:before="360"/>
    </w:pPr>
    <w:rPr>
      <w:rFonts w:ascii="Garamond" w:eastAsia="Times New Roman" w:hAnsi="Garamond" w:cs="Times New Roman"/>
      <w:b/>
      <w:color w:val="003399"/>
      <w:sz w:val="28"/>
      <w:szCs w:val="24"/>
    </w:rPr>
  </w:style>
  <w:style w:type="paragraph" w:customStyle="1" w:styleId="lvB1fm1tt">
    <w:name w:val="lvB1_f|m1t_t"/>
    <w:next w:val="lvB1af-f"/>
    <w:rsid w:val="00DC50D3"/>
    <w:pPr>
      <w:keepNext/>
      <w:keepLines/>
      <w:spacing w:before="360"/>
    </w:pPr>
    <w:rPr>
      <w:rFonts w:ascii="Garamond" w:eastAsia="Times New Roman" w:hAnsi="Garamond" w:cs="Times New Roman"/>
      <w:b/>
      <w:color w:val="002060"/>
      <w:sz w:val="24"/>
      <w:szCs w:val="24"/>
    </w:rPr>
  </w:style>
  <w:style w:type="paragraph" w:customStyle="1" w:styleId="lvB1af-f">
    <w:name w:val="lvB1af-_f"/>
    <w:basedOn w:val="lvB1aff"/>
    <w:next w:val="lvB1af"/>
    <w:rsid w:val="00DC50D3"/>
    <w:pPr>
      <w:spacing w:before="0"/>
    </w:pPr>
  </w:style>
  <w:style w:type="paragraph" w:customStyle="1" w:styleId="lvB1aff">
    <w:name w:val="lvB1af_f"/>
    <w:basedOn w:val="b1aff"/>
    <w:next w:val="lvB1af"/>
    <w:rsid w:val="00DC50D3"/>
    <w:pPr>
      <w:spacing w:line="300" w:lineRule="atLeast"/>
    </w:pPr>
    <w:rPr>
      <w:color w:val="002060"/>
      <w:sz w:val="18"/>
    </w:rPr>
  </w:style>
  <w:style w:type="paragraph" w:customStyle="1" w:styleId="lvB1af">
    <w:name w:val="lvB1a_f"/>
    <w:basedOn w:val="lvB1aff"/>
    <w:rsid w:val="00DC50D3"/>
    <w:pPr>
      <w:spacing w:before="0"/>
      <w:ind w:firstLine="340"/>
    </w:pPr>
  </w:style>
  <w:style w:type="paragraph" w:customStyle="1" w:styleId="m1tt">
    <w:name w:val="m1t_t"/>
    <w:next w:val="b1aff"/>
    <w:qFormat/>
    <w:rsid w:val="00DC50D3"/>
    <w:pPr>
      <w:keepNext/>
      <w:keepLines/>
      <w:spacing w:before="480"/>
      <w:outlineLvl w:val="1"/>
    </w:pPr>
    <w:rPr>
      <w:rFonts w:ascii="Times New Roman" w:eastAsia="Times New Roman" w:hAnsi="Times New Roman" w:cs="Times New Roman"/>
      <w:sz w:val="44"/>
      <w:szCs w:val="24"/>
      <w:lang w:val="nb-NO"/>
    </w:rPr>
  </w:style>
  <w:style w:type="paragraph" w:customStyle="1" w:styleId="maal1fm1tt">
    <w:name w:val="maal1_f|m1t_t"/>
    <w:rsid w:val="00DC50D3"/>
    <w:pPr>
      <w:keepNext/>
      <w:keepLines/>
      <w:spacing w:before="360"/>
      <w:ind w:left="340"/>
    </w:pPr>
    <w:rPr>
      <w:rFonts w:ascii="Verdana" w:eastAsia="Times New Roman" w:hAnsi="Verdana" w:cs="Times New Roman"/>
      <w:b/>
      <w:color w:val="5C2E5C"/>
      <w:szCs w:val="24"/>
    </w:rPr>
  </w:style>
  <w:style w:type="paragraph" w:customStyle="1" w:styleId="marg1fm1tt">
    <w:name w:val="marg1_f|m1t_t"/>
    <w:rsid w:val="00DC50D3"/>
    <w:pPr>
      <w:keepNext/>
      <w:keepLines/>
      <w:spacing w:before="360"/>
      <w:ind w:left="680" w:right="4540"/>
    </w:pPr>
    <w:rPr>
      <w:rFonts w:ascii="Verdana" w:eastAsia="Times New Roman" w:hAnsi="Verdana" w:cs="Times New Roman"/>
      <w:b/>
      <w:color w:val="256138"/>
      <w:sz w:val="18"/>
      <w:szCs w:val="24"/>
    </w:rPr>
  </w:style>
  <w:style w:type="paragraph" w:customStyle="1" w:styleId="og1fm1tt">
    <w:name w:val="og1_f|m1t_t"/>
    <w:rsid w:val="00DC50D3"/>
    <w:pPr>
      <w:keepNext/>
      <w:keepLines/>
      <w:pBdr>
        <w:right w:val="single" w:sz="36" w:space="12" w:color="BFAFCF"/>
      </w:pBdr>
      <w:spacing w:before="360"/>
      <w:ind w:left="340"/>
    </w:pPr>
    <w:rPr>
      <w:rFonts w:ascii="Verdana" w:eastAsia="Times New Roman" w:hAnsi="Verdana" w:cs="Times New Roman"/>
      <w:b/>
      <w:color w:val="73578F"/>
      <w:szCs w:val="24"/>
    </w:rPr>
  </w:style>
  <w:style w:type="paragraph" w:customStyle="1" w:styleId="ogB1fm1tt">
    <w:name w:val="ogB1_f|m1t_t"/>
    <w:next w:val="ogB1af-f"/>
    <w:qFormat/>
    <w:rsid w:val="00DC50D3"/>
    <w:pPr>
      <w:keepNext/>
      <w:keepLines/>
      <w:pBdr>
        <w:right w:val="dashSmallGap" w:sz="36" w:space="12" w:color="BFAFCF"/>
      </w:pBdr>
      <w:spacing w:before="360"/>
      <w:ind w:left="340"/>
    </w:pPr>
    <w:rPr>
      <w:rFonts w:ascii="Verdana" w:eastAsia="Times New Roman" w:hAnsi="Verdana" w:cs="Times New Roman"/>
      <w:b/>
      <w:color w:val="73578F"/>
      <w:szCs w:val="24"/>
    </w:rPr>
  </w:style>
  <w:style w:type="paragraph" w:customStyle="1" w:styleId="ogB1af-f">
    <w:name w:val="ogB1af-_f"/>
    <w:basedOn w:val="ogB1aff"/>
    <w:next w:val="ogB1af"/>
    <w:rsid w:val="00DC50D3"/>
    <w:pPr>
      <w:spacing w:before="0"/>
    </w:pPr>
  </w:style>
  <w:style w:type="paragraph" w:customStyle="1" w:styleId="ogB1aff">
    <w:name w:val="ogB1af_f"/>
    <w:basedOn w:val="b1aff"/>
    <w:next w:val="ogB1af"/>
    <w:rsid w:val="00DC50D3"/>
    <w:pPr>
      <w:pBdr>
        <w:right w:val="dashSmallGap" w:sz="36" w:space="12" w:color="BFAFCF"/>
      </w:pBdr>
      <w:ind w:left="340"/>
    </w:pPr>
  </w:style>
  <w:style w:type="paragraph" w:customStyle="1" w:styleId="ogB1af">
    <w:name w:val="ogB1a_f"/>
    <w:basedOn w:val="ogB1aff"/>
    <w:rsid w:val="00DC50D3"/>
    <w:pPr>
      <w:spacing w:before="0"/>
      <w:ind w:firstLine="340"/>
    </w:pPr>
  </w:style>
  <w:style w:type="paragraph" w:customStyle="1" w:styleId="ogC1fm1tt">
    <w:name w:val="ogC1_f|m1t_t"/>
    <w:next w:val="ogC1af-f"/>
    <w:rsid w:val="00DC50D3"/>
    <w:pPr>
      <w:keepNext/>
      <w:keepLines/>
      <w:pBdr>
        <w:right w:val="dotted" w:sz="36" w:space="12" w:color="BFAFCF"/>
      </w:pBdr>
      <w:spacing w:before="360"/>
      <w:ind w:left="340"/>
    </w:pPr>
    <w:rPr>
      <w:rFonts w:ascii="Verdana" w:eastAsia="Times New Roman" w:hAnsi="Verdana" w:cs="Times New Roman"/>
      <w:b/>
      <w:color w:val="73578F"/>
      <w:szCs w:val="24"/>
    </w:rPr>
  </w:style>
  <w:style w:type="paragraph" w:customStyle="1" w:styleId="ogC1af-f">
    <w:name w:val="ogC1af-_f"/>
    <w:basedOn w:val="ogC1aff"/>
    <w:next w:val="ogC1af"/>
    <w:rsid w:val="00DC50D3"/>
    <w:pPr>
      <w:spacing w:before="0"/>
    </w:pPr>
  </w:style>
  <w:style w:type="paragraph" w:customStyle="1" w:styleId="ogC1aff">
    <w:name w:val="ogC1af_f"/>
    <w:basedOn w:val="b1aff"/>
    <w:next w:val="ogC1af"/>
    <w:rsid w:val="00DC50D3"/>
    <w:pPr>
      <w:pBdr>
        <w:right w:val="dotted" w:sz="36" w:space="12" w:color="BFAFCF"/>
      </w:pBdr>
      <w:ind w:left="340"/>
    </w:pPr>
    <w:rPr>
      <w:lang w:val="en-US"/>
    </w:rPr>
  </w:style>
  <w:style w:type="paragraph" w:customStyle="1" w:styleId="ogC1af">
    <w:name w:val="ogC1a_f"/>
    <w:basedOn w:val="ogC1aff"/>
    <w:rsid w:val="00DC50D3"/>
    <w:pPr>
      <w:spacing w:before="0"/>
      <w:ind w:firstLine="340"/>
    </w:pPr>
  </w:style>
  <w:style w:type="paragraph" w:customStyle="1" w:styleId="ord1fm1tt">
    <w:name w:val="ord1_f|m1t_t"/>
    <w:rsid w:val="00DC50D3"/>
    <w:pPr>
      <w:keepNext/>
      <w:keepLines/>
      <w:pBdr>
        <w:right w:val="single" w:sz="36" w:space="12" w:color="E08D5A"/>
      </w:pBdr>
      <w:spacing w:before="360"/>
      <w:ind w:left="680" w:right="1020"/>
    </w:pPr>
    <w:rPr>
      <w:rFonts w:ascii="Verdana" w:eastAsia="Times New Roman" w:hAnsi="Verdana" w:cs="Times New Roman"/>
      <w:b/>
      <w:color w:val="74655C"/>
      <w:szCs w:val="24"/>
    </w:rPr>
  </w:style>
  <w:style w:type="paragraph" w:customStyle="1" w:styleId="os1fm1tt">
    <w:name w:val="os1_f|m1t_t"/>
    <w:rsid w:val="00DC50D3"/>
    <w:pPr>
      <w:keepNext/>
      <w:keepLines/>
      <w:pBdr>
        <w:right w:val="single" w:sz="36" w:space="12" w:color="9E8F86"/>
      </w:pBdr>
      <w:spacing w:before="360"/>
      <w:ind w:left="340"/>
    </w:pPr>
    <w:rPr>
      <w:rFonts w:ascii="Verdana" w:eastAsia="Times New Roman" w:hAnsi="Verdana" w:cs="Times New Roman"/>
      <w:b/>
      <w:color w:val="6D9BC1"/>
      <w:szCs w:val="24"/>
    </w:rPr>
  </w:style>
  <w:style w:type="paragraph" w:customStyle="1" w:styleId="pt1fm1tt">
    <w:name w:val="pt1_f|m1t_t"/>
    <w:rsid w:val="00DC50D3"/>
    <w:pPr>
      <w:keepNext/>
      <w:keepLines/>
      <w:spacing w:before="360"/>
    </w:pPr>
    <w:rPr>
      <w:rFonts w:ascii="Verdana" w:eastAsia="Times New Roman" w:hAnsi="Verdana" w:cs="Times New Roman"/>
      <w:b/>
      <w:sz w:val="18"/>
      <w:szCs w:val="24"/>
    </w:rPr>
  </w:style>
  <w:style w:type="paragraph" w:customStyle="1" w:styleId="r1fm1tt">
    <w:name w:val="r1_f|m1t_t"/>
    <w:rsid w:val="00DC50D3"/>
    <w:pPr>
      <w:keepNext/>
      <w:keepLines/>
      <w:pBdr>
        <w:right w:val="single" w:sz="36" w:space="12" w:color="7575A3"/>
      </w:pBdr>
      <w:spacing w:before="360"/>
      <w:ind w:left="340"/>
    </w:pPr>
    <w:rPr>
      <w:rFonts w:ascii="Verdana" w:eastAsia="Times New Roman" w:hAnsi="Verdana" w:cs="Times New Roman"/>
      <w:b/>
      <w:color w:val="49496F"/>
      <w:szCs w:val="24"/>
    </w:rPr>
  </w:style>
  <w:style w:type="paragraph" w:customStyle="1" w:styleId="rf1fm1tt">
    <w:name w:val="rf1_f|m1t_t"/>
    <w:rsid w:val="00DC50D3"/>
    <w:pPr>
      <w:keepNext/>
      <w:keepLines/>
      <w:spacing w:before="360"/>
    </w:pPr>
    <w:rPr>
      <w:rFonts w:ascii="Verdana" w:eastAsia="Times New Roman" w:hAnsi="Verdana" w:cs="Times New Roman"/>
      <w:b/>
      <w:szCs w:val="24"/>
    </w:rPr>
  </w:style>
  <w:style w:type="paragraph" w:customStyle="1" w:styleId="s1fm1tt">
    <w:name w:val="s1_f|m1t_t"/>
    <w:rsid w:val="00DC50D3"/>
    <w:pPr>
      <w:keepNext/>
      <w:keepLines/>
      <w:spacing w:before="360"/>
      <w:ind w:left="340"/>
    </w:pPr>
    <w:rPr>
      <w:rFonts w:ascii="Verdana" w:eastAsia="Times New Roman" w:hAnsi="Verdana" w:cs="Times New Roman"/>
      <w:b/>
      <w:sz w:val="20"/>
      <w:szCs w:val="24"/>
    </w:rPr>
  </w:style>
  <w:style w:type="paragraph" w:customStyle="1" w:styleId="sn1fm1tt">
    <w:name w:val="sn1_f|m1t_t"/>
    <w:rsid w:val="00DC50D3"/>
    <w:pPr>
      <w:keepNext/>
      <w:keepLines/>
      <w:spacing w:before="360"/>
    </w:pPr>
    <w:rPr>
      <w:rFonts w:ascii="Verdana" w:eastAsia="Times New Roman" w:hAnsi="Verdana" w:cs="Times New Roman"/>
      <w:b/>
      <w:sz w:val="18"/>
      <w:szCs w:val="24"/>
    </w:rPr>
  </w:style>
  <w:style w:type="paragraph" w:customStyle="1" w:styleId="th1fm1tt">
    <w:name w:val="th1_f|m1t_t"/>
    <w:rsid w:val="00DC50D3"/>
    <w:pPr>
      <w:keepNext/>
      <w:keepLines/>
      <w:spacing w:before="360" w:after="120" w:line="300" w:lineRule="atLeast"/>
    </w:pPr>
    <w:rPr>
      <w:rFonts w:ascii="Verdana" w:eastAsia="Times New Roman" w:hAnsi="Verdana" w:cs="Times New Roman"/>
      <w:color w:val="592057"/>
      <w:sz w:val="19"/>
      <w:szCs w:val="24"/>
    </w:rPr>
  </w:style>
  <w:style w:type="paragraph" w:customStyle="1" w:styleId="tk1fm1tt">
    <w:name w:val="tk1_f|m1t_t"/>
    <w:link w:val="tk1fm1ttChar"/>
    <w:rsid w:val="00DC50D3"/>
    <w:pPr>
      <w:keepNext/>
      <w:keepLines/>
      <w:spacing w:before="360"/>
    </w:pPr>
    <w:rPr>
      <w:rFonts w:ascii="Verdana" w:eastAsia="Times New Roman" w:hAnsi="Verdana" w:cs="Times New Roman"/>
      <w:b/>
      <w:color w:val="003192"/>
      <w:sz w:val="16"/>
      <w:szCs w:val="24"/>
    </w:rPr>
  </w:style>
  <w:style w:type="character" w:customStyle="1" w:styleId="tk1fm1ttChar">
    <w:name w:val="tk1_f|m1t_t Char"/>
    <w:link w:val="tk1fm1tt"/>
    <w:rsid w:val="00902D0E"/>
    <w:rPr>
      <w:rFonts w:ascii="Verdana" w:eastAsia="Times New Roman" w:hAnsi="Verdana" w:cs="Times New Roman"/>
      <w:b/>
      <w:color w:val="003192"/>
      <w:sz w:val="16"/>
      <w:szCs w:val="24"/>
    </w:rPr>
  </w:style>
  <w:style w:type="paragraph" w:customStyle="1" w:styleId="tn1fm1tt">
    <w:name w:val="tn1_f|m1t_t"/>
    <w:rsid w:val="00DC50D3"/>
    <w:pPr>
      <w:keepNext/>
      <w:keepLines/>
      <w:spacing w:before="360"/>
    </w:pPr>
    <w:rPr>
      <w:rFonts w:ascii="Verdana" w:eastAsia="Times New Roman" w:hAnsi="Verdana" w:cs="Times New Roman"/>
      <w:b/>
      <w:color w:val="0040C0"/>
      <w:sz w:val="16"/>
      <w:szCs w:val="24"/>
    </w:rPr>
  </w:style>
  <w:style w:type="paragraph" w:customStyle="1" w:styleId="utgitt1fm1tt">
    <w:name w:val="utgitt1_f|m1t_t"/>
    <w:rsid w:val="00DC50D3"/>
    <w:pPr>
      <w:keepNext/>
      <w:keepLines/>
      <w:spacing w:before="360"/>
    </w:pPr>
    <w:rPr>
      <w:rFonts w:ascii="Verdana" w:eastAsia="Times New Roman" w:hAnsi="Verdana" w:cs="Times New Roman"/>
      <w:b/>
      <w:sz w:val="18"/>
      <w:szCs w:val="24"/>
    </w:rPr>
  </w:style>
  <w:style w:type="paragraph" w:customStyle="1" w:styleId="var1fm1tt">
    <w:name w:val="var1_f|m1t_t"/>
    <w:next w:val="var1af-f"/>
    <w:rsid w:val="00DC50D3"/>
    <w:pPr>
      <w:keepNext/>
      <w:keepLines/>
      <w:pBdr>
        <w:right w:val="dashSmallGap" w:sz="12" w:space="12" w:color="8DB3E2"/>
      </w:pBdr>
      <w:spacing w:before="360"/>
    </w:pPr>
    <w:rPr>
      <w:rFonts w:ascii="Verdana" w:eastAsia="Times New Roman" w:hAnsi="Verdana" w:cs="Times New Roman"/>
      <w:b/>
      <w:color w:val="245590"/>
      <w:sz w:val="20"/>
      <w:szCs w:val="24"/>
    </w:rPr>
  </w:style>
  <w:style w:type="paragraph" w:customStyle="1" w:styleId="var1af-f">
    <w:name w:val="var1af-_f"/>
    <w:basedOn w:val="var1aff"/>
    <w:next w:val="var1af"/>
    <w:rsid w:val="00DC50D3"/>
    <w:pPr>
      <w:spacing w:before="0"/>
    </w:pPr>
  </w:style>
  <w:style w:type="paragraph" w:customStyle="1" w:styleId="var1aff">
    <w:name w:val="var1af_f"/>
    <w:basedOn w:val="b1aff"/>
    <w:next w:val="var1af"/>
    <w:rsid w:val="00DC50D3"/>
    <w:pPr>
      <w:pBdr>
        <w:right w:val="dashSmallGap" w:sz="12" w:space="12" w:color="8DB3E2"/>
      </w:pBdr>
    </w:pPr>
  </w:style>
  <w:style w:type="paragraph" w:customStyle="1" w:styleId="var1af">
    <w:name w:val="var1a_f"/>
    <w:basedOn w:val="var1aff"/>
    <w:rsid w:val="00DC50D3"/>
    <w:pPr>
      <w:spacing w:before="0"/>
      <w:ind w:firstLine="340"/>
    </w:pPr>
  </w:style>
  <w:style w:type="paragraph" w:customStyle="1" w:styleId="varB1fm1tt">
    <w:name w:val="varB1_f|m1t_t"/>
    <w:next w:val="varB1af-f"/>
    <w:rsid w:val="00DC50D3"/>
    <w:pPr>
      <w:keepNext/>
      <w:keepLines/>
      <w:pBdr>
        <w:right w:val="dashSmallGap" w:sz="12" w:space="12" w:color="E3959E"/>
      </w:pBdr>
      <w:spacing w:before="360"/>
    </w:pPr>
    <w:rPr>
      <w:rFonts w:ascii="Verdana" w:eastAsia="Times New Roman" w:hAnsi="Verdana" w:cs="Times New Roman"/>
      <w:b/>
      <w:noProof/>
      <w:color w:val="CC4051"/>
      <w:sz w:val="20"/>
      <w:szCs w:val="24"/>
      <w:lang w:val="nb-NO" w:eastAsia="nb-NO"/>
    </w:rPr>
  </w:style>
  <w:style w:type="paragraph" w:customStyle="1" w:styleId="varB1af-f">
    <w:name w:val="varB1af-_f"/>
    <w:basedOn w:val="varB1aff"/>
    <w:next w:val="varB1af"/>
    <w:rsid w:val="00DC50D3"/>
    <w:pPr>
      <w:spacing w:before="0"/>
    </w:pPr>
  </w:style>
  <w:style w:type="paragraph" w:customStyle="1" w:styleId="varB1aff">
    <w:name w:val="varB1af_f"/>
    <w:basedOn w:val="b1aff"/>
    <w:next w:val="varB1af"/>
    <w:rsid w:val="00DC50D3"/>
    <w:pPr>
      <w:pBdr>
        <w:right w:val="dashSmallGap" w:sz="12" w:space="12" w:color="E3959E"/>
      </w:pBdr>
    </w:pPr>
    <w:rPr>
      <w:noProof/>
      <w:lang w:val="en-US"/>
    </w:rPr>
  </w:style>
  <w:style w:type="paragraph" w:customStyle="1" w:styleId="varB1af">
    <w:name w:val="varB1a_f"/>
    <w:basedOn w:val="varB1aff"/>
    <w:rsid w:val="00DC50D3"/>
    <w:pPr>
      <w:spacing w:before="0"/>
      <w:ind w:firstLine="340"/>
    </w:pPr>
  </w:style>
  <w:style w:type="paragraph" w:customStyle="1" w:styleId="varC1fm1tt">
    <w:name w:val="varC1_f|m1t_t"/>
    <w:next w:val="varC1af-f"/>
    <w:rsid w:val="00DC50D3"/>
    <w:pPr>
      <w:keepNext/>
      <w:keepLines/>
      <w:pBdr>
        <w:right w:val="dashSmallGap" w:sz="12" w:space="12" w:color="78B832"/>
      </w:pBdr>
      <w:spacing w:before="360"/>
    </w:pPr>
    <w:rPr>
      <w:rFonts w:ascii="Verdana" w:eastAsia="Times New Roman" w:hAnsi="Verdana" w:cs="Times New Roman"/>
      <w:b/>
      <w:noProof/>
      <w:color w:val="548123"/>
      <w:sz w:val="20"/>
      <w:szCs w:val="24"/>
      <w:lang w:val="nb-NO" w:eastAsia="nb-NO"/>
    </w:rPr>
  </w:style>
  <w:style w:type="paragraph" w:customStyle="1" w:styleId="varC1af-f">
    <w:name w:val="varC1af-_f"/>
    <w:basedOn w:val="varC1aff"/>
    <w:next w:val="varC1af"/>
    <w:rsid w:val="00DC50D3"/>
    <w:pPr>
      <w:spacing w:before="0"/>
    </w:pPr>
  </w:style>
  <w:style w:type="paragraph" w:customStyle="1" w:styleId="varC1aff">
    <w:name w:val="varC1af_f"/>
    <w:basedOn w:val="b1aff"/>
    <w:next w:val="varC1af"/>
    <w:rsid w:val="00DC50D3"/>
    <w:pPr>
      <w:pBdr>
        <w:right w:val="dashSmallGap" w:sz="12" w:space="12" w:color="78B832"/>
      </w:pBdr>
    </w:pPr>
    <w:rPr>
      <w:noProof/>
      <w:lang w:eastAsia="nb-NO"/>
    </w:rPr>
  </w:style>
  <w:style w:type="paragraph" w:customStyle="1" w:styleId="varC1af">
    <w:name w:val="varC1a_f"/>
    <w:basedOn w:val="varC1aff"/>
    <w:rsid w:val="00DC50D3"/>
    <w:pPr>
      <w:spacing w:before="0"/>
      <w:ind w:firstLine="340"/>
    </w:pPr>
  </w:style>
  <w:style w:type="paragraph" w:customStyle="1" w:styleId="varD1fm1tt">
    <w:name w:val="varD1_f|m1t_t"/>
    <w:next w:val="varD1af-f"/>
    <w:rsid w:val="00DC50D3"/>
    <w:pPr>
      <w:keepNext/>
      <w:keepLines/>
      <w:pBdr>
        <w:right w:val="dashSmallGap" w:sz="12" w:space="12" w:color="F79646"/>
      </w:pBdr>
      <w:spacing w:before="360"/>
    </w:pPr>
    <w:rPr>
      <w:rFonts w:ascii="Verdana" w:eastAsia="Times New Roman" w:hAnsi="Verdana" w:cs="Times New Roman"/>
      <w:b/>
      <w:color w:val="D56509"/>
      <w:sz w:val="20"/>
      <w:szCs w:val="24"/>
    </w:rPr>
  </w:style>
  <w:style w:type="paragraph" w:customStyle="1" w:styleId="varD1af-f">
    <w:name w:val="varD1af-_f"/>
    <w:basedOn w:val="varD1aff"/>
    <w:next w:val="varD1af"/>
    <w:rsid w:val="00DC50D3"/>
    <w:pPr>
      <w:spacing w:before="0"/>
    </w:pPr>
  </w:style>
  <w:style w:type="paragraph" w:customStyle="1" w:styleId="varD1aff">
    <w:name w:val="varD1af_f"/>
    <w:basedOn w:val="b1aff"/>
    <w:next w:val="varD1af"/>
    <w:rsid w:val="00DC50D3"/>
    <w:pPr>
      <w:pBdr>
        <w:right w:val="dashSmallGap" w:sz="12" w:space="12" w:color="F79646"/>
      </w:pBdr>
    </w:pPr>
    <w:rPr>
      <w:lang w:val="en-US"/>
    </w:rPr>
  </w:style>
  <w:style w:type="paragraph" w:customStyle="1" w:styleId="varD1af">
    <w:name w:val="varD1a_f"/>
    <w:basedOn w:val="varD1aff"/>
    <w:rsid w:val="00DC50D3"/>
    <w:pPr>
      <w:spacing w:before="0"/>
      <w:ind w:firstLine="340"/>
    </w:pPr>
  </w:style>
  <w:style w:type="paragraph" w:customStyle="1" w:styleId="varE1fm1tt">
    <w:name w:val="varE1_f|m1t_t"/>
    <w:next w:val="varE1af-f"/>
    <w:rsid w:val="00DC50D3"/>
    <w:pPr>
      <w:keepNext/>
      <w:keepLines/>
      <w:pBdr>
        <w:right w:val="dashSmallGap" w:sz="12" w:space="12" w:color="6E6E9E"/>
      </w:pBdr>
      <w:spacing w:before="360"/>
    </w:pPr>
    <w:rPr>
      <w:rFonts w:ascii="Verdana" w:eastAsia="Times New Roman" w:hAnsi="Verdana" w:cs="Times New Roman"/>
      <w:b/>
      <w:color w:val="575783"/>
      <w:sz w:val="20"/>
      <w:szCs w:val="24"/>
    </w:rPr>
  </w:style>
  <w:style w:type="paragraph" w:customStyle="1" w:styleId="varE1af-f">
    <w:name w:val="varE1af-_f"/>
    <w:basedOn w:val="varE1aff"/>
    <w:next w:val="varE1af"/>
    <w:rsid w:val="00DC50D3"/>
    <w:pPr>
      <w:spacing w:before="0"/>
    </w:pPr>
  </w:style>
  <w:style w:type="paragraph" w:customStyle="1" w:styleId="varE1aff">
    <w:name w:val="varE1af_f"/>
    <w:basedOn w:val="b1aff"/>
    <w:next w:val="varE1af"/>
    <w:rsid w:val="00DC50D3"/>
    <w:pPr>
      <w:pBdr>
        <w:right w:val="dashSmallGap" w:sz="12" w:space="12" w:color="6E6E9E"/>
      </w:pBdr>
    </w:pPr>
  </w:style>
  <w:style w:type="paragraph" w:customStyle="1" w:styleId="varE1af">
    <w:name w:val="varE1a_f"/>
    <w:basedOn w:val="varE1aff"/>
    <w:rsid w:val="00DC50D3"/>
    <w:pPr>
      <w:spacing w:before="0"/>
      <w:ind w:firstLine="340"/>
    </w:pPr>
  </w:style>
  <w:style w:type="paragraph" w:customStyle="1" w:styleId="a1aff">
    <w:name w:val="a1af_f"/>
    <w:basedOn w:val="b1aff"/>
    <w:next w:val="a1af"/>
    <w:rsid w:val="00DC50D3"/>
    <w:pPr>
      <w:pBdr>
        <w:right w:val="single" w:sz="36" w:space="12" w:color="C5C5C5"/>
      </w:pBdr>
      <w:tabs>
        <w:tab w:val="clear" w:pos="340"/>
      </w:tabs>
      <w:spacing w:line="320" w:lineRule="atLeast"/>
      <w:ind w:left="340"/>
    </w:pPr>
    <w:rPr>
      <w:rFonts w:ascii="Verdana" w:hAnsi="Verdana"/>
      <w:sz w:val="18"/>
    </w:rPr>
  </w:style>
  <w:style w:type="paragraph" w:customStyle="1" w:styleId="a1af">
    <w:name w:val="a1a_f"/>
    <w:basedOn w:val="a1aff"/>
    <w:rsid w:val="00DC50D3"/>
    <w:pPr>
      <w:spacing w:before="0"/>
      <w:ind w:firstLine="340"/>
    </w:pPr>
  </w:style>
  <w:style w:type="paragraph" w:customStyle="1" w:styleId="b1fm2tt">
    <w:name w:val="b1_f|m2t_t"/>
    <w:basedOn w:val="b1fm1tt"/>
    <w:next w:val="b1af-f"/>
    <w:rsid w:val="00902D0E"/>
    <w:pPr>
      <w:spacing w:before="320"/>
    </w:pPr>
    <w:rPr>
      <w:rFonts w:ascii="Times New Roman Halvfet" w:hAnsi="Times New Roman Halvfet"/>
      <w:sz w:val="24"/>
    </w:rPr>
  </w:style>
  <w:style w:type="paragraph" w:customStyle="1" w:styleId="b1af-f">
    <w:name w:val="b1af-_f"/>
    <w:basedOn w:val="b1aff"/>
    <w:next w:val="b1af"/>
    <w:qFormat/>
    <w:rsid w:val="00DC50D3"/>
    <w:pPr>
      <w:spacing w:before="0"/>
    </w:pPr>
  </w:style>
  <w:style w:type="paragraph" w:customStyle="1" w:styleId="bio1aff">
    <w:name w:val="bio1af_f"/>
    <w:basedOn w:val="b1aff"/>
    <w:next w:val="bio1af"/>
    <w:rsid w:val="00DC50D3"/>
    <w:pPr>
      <w:pBdr>
        <w:right w:val="single" w:sz="36" w:space="12" w:color="E1ADE0"/>
      </w:pBdr>
      <w:tabs>
        <w:tab w:val="clear" w:pos="340"/>
        <w:tab w:val="clear" w:pos="680"/>
        <w:tab w:val="clear" w:pos="1020"/>
        <w:tab w:val="clear" w:pos="1361"/>
        <w:tab w:val="clear" w:pos="1701"/>
      </w:tabs>
      <w:spacing w:line="280" w:lineRule="atLeast"/>
      <w:ind w:left="1701"/>
    </w:pPr>
    <w:rPr>
      <w:rFonts w:ascii="Arial" w:hAnsi="Arial"/>
      <w:sz w:val="19"/>
    </w:rPr>
  </w:style>
  <w:style w:type="paragraph" w:customStyle="1" w:styleId="bio1af">
    <w:name w:val="bio1a_f"/>
    <w:basedOn w:val="bio1aff"/>
    <w:rsid w:val="00DC50D3"/>
    <w:pPr>
      <w:spacing w:before="0"/>
      <w:ind w:firstLine="340"/>
    </w:pPr>
  </w:style>
  <w:style w:type="paragraph" w:customStyle="1" w:styleId="ded1aff">
    <w:name w:val="ded1af_f"/>
    <w:basedOn w:val="b1aff"/>
    <w:next w:val="ded1af"/>
    <w:rsid w:val="00DC50D3"/>
    <w:pPr>
      <w:spacing w:before="200" w:line="320" w:lineRule="atLeast"/>
    </w:pPr>
    <w:rPr>
      <w:rFonts w:ascii="Verdana" w:hAnsi="Verdana"/>
    </w:rPr>
  </w:style>
  <w:style w:type="paragraph" w:customStyle="1" w:styleId="ded1af">
    <w:name w:val="ded1a_f"/>
    <w:basedOn w:val="ded1aff"/>
    <w:rsid w:val="00DC50D3"/>
    <w:pPr>
      <w:spacing w:before="0"/>
      <w:ind w:firstLine="340"/>
    </w:pPr>
  </w:style>
  <w:style w:type="paragraph" w:customStyle="1" w:styleId="dia1aff">
    <w:name w:val="dia1af_f"/>
    <w:basedOn w:val="b1aff"/>
    <w:next w:val="dia1af"/>
    <w:rsid w:val="00DC50D3"/>
    <w:rPr>
      <w:color w:val="632361"/>
    </w:rPr>
  </w:style>
  <w:style w:type="paragraph" w:customStyle="1" w:styleId="dia1af">
    <w:name w:val="dia1a_f"/>
    <w:basedOn w:val="dia1aff"/>
    <w:rsid w:val="00DC50D3"/>
    <w:pPr>
      <w:spacing w:before="0"/>
      <w:ind w:firstLine="340"/>
    </w:pPr>
  </w:style>
  <w:style w:type="paragraph" w:customStyle="1" w:styleId="dikt1aff">
    <w:name w:val="dikt1af_f"/>
    <w:basedOn w:val="b1aff"/>
    <w:next w:val="dikt1af"/>
    <w:rsid w:val="00DC50D3"/>
    <w:pPr>
      <w:spacing w:before="200" w:line="320" w:lineRule="atLeast"/>
    </w:pPr>
    <w:rPr>
      <w:rFonts w:ascii="Garamond" w:hAnsi="Garamond"/>
      <w:noProof/>
      <w:sz w:val="24"/>
    </w:rPr>
  </w:style>
  <w:style w:type="paragraph" w:customStyle="1" w:styleId="dikt1af">
    <w:name w:val="dikt1a_f"/>
    <w:basedOn w:val="dikt1aff"/>
    <w:rsid w:val="00DC50D3"/>
    <w:pPr>
      <w:spacing w:before="0"/>
      <w:ind w:firstLine="340"/>
    </w:pPr>
  </w:style>
  <w:style w:type="paragraph" w:customStyle="1" w:styleId="eks1aff">
    <w:name w:val="eks1af_f"/>
    <w:basedOn w:val="b1aff"/>
    <w:next w:val="eks1af"/>
    <w:rsid w:val="00DC50D3"/>
    <w:pPr>
      <w:pBdr>
        <w:right w:val="dotted" w:sz="18" w:space="12" w:color="6E6E9E"/>
      </w:pBdr>
      <w:spacing w:line="320" w:lineRule="atLeast"/>
      <w:ind w:left="680"/>
    </w:pPr>
    <w:rPr>
      <w:rFonts w:ascii="Arial" w:hAnsi="Arial"/>
      <w:bCs/>
      <w:sz w:val="20"/>
      <w:lang w:val="en-US"/>
    </w:rPr>
  </w:style>
  <w:style w:type="paragraph" w:customStyle="1" w:styleId="eks1af">
    <w:name w:val="eks1a_f"/>
    <w:basedOn w:val="eks1aff"/>
    <w:rsid w:val="00DC50D3"/>
    <w:pPr>
      <w:spacing w:before="0"/>
      <w:ind w:firstLine="340"/>
    </w:pPr>
  </w:style>
  <w:style w:type="paragraph" w:customStyle="1" w:styleId="epi1aff">
    <w:name w:val="epi1af_f"/>
    <w:basedOn w:val="b1aff"/>
    <w:next w:val="epi1af"/>
    <w:rsid w:val="00DC50D3"/>
    <w:pPr>
      <w:tabs>
        <w:tab w:val="clear" w:pos="6463"/>
        <w:tab w:val="clear" w:pos="6803"/>
        <w:tab w:val="clear" w:pos="7143"/>
        <w:tab w:val="clear" w:pos="7483"/>
        <w:tab w:val="clear" w:pos="7824"/>
      </w:tabs>
      <w:spacing w:line="340" w:lineRule="atLeast"/>
      <w:ind w:right="1701"/>
    </w:pPr>
    <w:rPr>
      <w:rFonts w:ascii="Garamond" w:hAnsi="Garamond"/>
    </w:rPr>
  </w:style>
  <w:style w:type="paragraph" w:customStyle="1" w:styleId="epi1af">
    <w:name w:val="epi1a_f"/>
    <w:basedOn w:val="epi1aff"/>
    <w:rsid w:val="00DC50D3"/>
    <w:pPr>
      <w:spacing w:before="0"/>
      <w:ind w:firstLine="340"/>
    </w:pPr>
  </w:style>
  <w:style w:type="paragraph" w:customStyle="1" w:styleId="fak1aff">
    <w:name w:val="fak1af_f"/>
    <w:basedOn w:val="b1aff"/>
    <w:next w:val="fak1af"/>
    <w:rsid w:val="00DC50D3"/>
    <w:pPr>
      <w:pBdr>
        <w:right w:val="single" w:sz="36" w:space="12" w:color="B3D5AB"/>
      </w:pBdr>
      <w:spacing w:line="320" w:lineRule="atLeast"/>
      <w:ind w:left="1701"/>
    </w:pPr>
    <w:rPr>
      <w:rFonts w:ascii="Verdana" w:hAnsi="Verdana"/>
      <w:sz w:val="18"/>
    </w:rPr>
  </w:style>
  <w:style w:type="paragraph" w:customStyle="1" w:styleId="fak1af">
    <w:name w:val="fak1a_f"/>
    <w:basedOn w:val="fak1aff"/>
    <w:rsid w:val="00DC50D3"/>
    <w:pPr>
      <w:spacing w:before="0"/>
      <w:ind w:firstLine="340"/>
    </w:pPr>
  </w:style>
  <w:style w:type="paragraph" w:customStyle="1" w:styleId="fig1aff">
    <w:name w:val="fig1af_f"/>
    <w:basedOn w:val="b1aff"/>
    <w:next w:val="fig1af"/>
    <w:rsid w:val="00DC50D3"/>
    <w:pPr>
      <w:spacing w:before="240" w:line="280" w:lineRule="atLeast"/>
    </w:pPr>
    <w:rPr>
      <w:rFonts w:ascii="Verdana" w:hAnsi="Verdana"/>
      <w:color w:val="006A00"/>
      <w:sz w:val="18"/>
    </w:rPr>
  </w:style>
  <w:style w:type="paragraph" w:customStyle="1" w:styleId="fig1af">
    <w:name w:val="fig1a_f"/>
    <w:basedOn w:val="fig1aff"/>
    <w:rsid w:val="00DC50D3"/>
    <w:pPr>
      <w:spacing w:before="0"/>
      <w:ind w:firstLine="340"/>
    </w:pPr>
  </w:style>
  <w:style w:type="paragraph" w:customStyle="1" w:styleId="fn1aff">
    <w:name w:val="fn1af_f"/>
    <w:basedOn w:val="b1aff"/>
    <w:next w:val="fn1af"/>
    <w:rsid w:val="00DC50D3"/>
    <w:pPr>
      <w:spacing w:line="300" w:lineRule="atLeast"/>
    </w:pPr>
    <w:rPr>
      <w:sz w:val="20"/>
    </w:rPr>
  </w:style>
  <w:style w:type="paragraph" w:customStyle="1" w:styleId="fn1af">
    <w:name w:val="fn1a_f"/>
    <w:basedOn w:val="fn1aff"/>
    <w:rsid w:val="00DC50D3"/>
    <w:pPr>
      <w:spacing w:before="0"/>
      <w:ind w:firstLine="340"/>
    </w:pPr>
  </w:style>
  <w:style w:type="paragraph" w:customStyle="1" w:styleId="in1aff">
    <w:name w:val="in1af_f"/>
    <w:basedOn w:val="b1aff"/>
    <w:next w:val="in1af"/>
    <w:rsid w:val="00DC50D3"/>
    <w:pPr>
      <w:tabs>
        <w:tab w:val="clear" w:pos="340"/>
      </w:tabs>
      <w:spacing w:line="340" w:lineRule="atLeast"/>
      <w:ind w:left="340" w:right="340"/>
    </w:pPr>
    <w:rPr>
      <w:rFonts w:ascii="Verdana" w:hAnsi="Verdana"/>
      <w:sz w:val="20"/>
    </w:rPr>
  </w:style>
  <w:style w:type="paragraph" w:customStyle="1" w:styleId="in1af">
    <w:name w:val="in1a_f"/>
    <w:basedOn w:val="in1aff"/>
    <w:rsid w:val="00DC50D3"/>
    <w:pPr>
      <w:spacing w:before="0"/>
      <w:ind w:firstLine="340"/>
    </w:pPr>
  </w:style>
  <w:style w:type="paragraph" w:customStyle="1" w:styleId="kap1nums">
    <w:name w:val="kap1num_s"/>
    <w:basedOn w:val="kap1titts"/>
    <w:next w:val="kap1titts"/>
    <w:rsid w:val="00DC50D3"/>
    <w:pPr>
      <w:spacing w:before="240"/>
    </w:pPr>
    <w:rPr>
      <w:sz w:val="28"/>
    </w:rPr>
  </w:style>
  <w:style w:type="paragraph" w:customStyle="1" w:styleId="kap1starts">
    <w:name w:val="kap1start_s"/>
    <w:basedOn w:val="kap1titts"/>
    <w:next w:val="kap1nums"/>
    <w:rsid w:val="00DC50D3"/>
    <w:pPr>
      <w:pageBreakBefore/>
    </w:pPr>
    <w:rPr>
      <w:strike/>
      <w:noProof/>
      <w:color w:val="808080"/>
      <w:sz w:val="22"/>
    </w:rPr>
  </w:style>
  <w:style w:type="paragraph" w:customStyle="1" w:styleId="kap1utgs">
    <w:name w:val="kap1utg_s"/>
    <w:basedOn w:val="kap1titts"/>
    <w:next w:val="kap1forlags"/>
    <w:rsid w:val="00DC50D3"/>
    <w:pPr>
      <w:outlineLvl w:val="9"/>
    </w:pPr>
    <w:rPr>
      <w:sz w:val="20"/>
    </w:rPr>
  </w:style>
  <w:style w:type="paragraph" w:customStyle="1" w:styleId="kas1aff">
    <w:name w:val="kas1af_f"/>
    <w:basedOn w:val="b1aff"/>
    <w:next w:val="kas1af"/>
    <w:rsid w:val="00DC50D3"/>
    <w:pPr>
      <w:tabs>
        <w:tab w:val="clear" w:pos="340"/>
        <w:tab w:val="clear" w:pos="680"/>
      </w:tabs>
      <w:spacing w:line="320" w:lineRule="atLeast"/>
      <w:ind w:left="680"/>
    </w:pPr>
    <w:rPr>
      <w:rFonts w:ascii="Arial" w:hAnsi="Arial"/>
      <w:sz w:val="20"/>
    </w:rPr>
  </w:style>
  <w:style w:type="paragraph" w:customStyle="1" w:styleId="kas1af">
    <w:name w:val="kas1a_f"/>
    <w:basedOn w:val="kas1aff"/>
    <w:rsid w:val="00DC50D3"/>
    <w:pPr>
      <w:spacing w:before="0"/>
      <w:ind w:firstLine="340"/>
    </w:pPr>
  </w:style>
  <w:style w:type="paragraph" w:customStyle="1" w:styleId="kolofon1aff">
    <w:name w:val="kolofon1af_f"/>
    <w:basedOn w:val="b1aff"/>
    <w:next w:val="kolofon1af"/>
    <w:rsid w:val="00DC50D3"/>
    <w:pPr>
      <w:suppressAutoHyphens/>
      <w:spacing w:before="240" w:line="280" w:lineRule="atLeast"/>
      <w:ind w:right="2268"/>
    </w:pPr>
    <w:rPr>
      <w:noProof/>
      <w:sz w:val="20"/>
    </w:rPr>
  </w:style>
  <w:style w:type="paragraph" w:customStyle="1" w:styleId="kolofon1af">
    <w:name w:val="kolofon1a_f"/>
    <w:basedOn w:val="kolofon1aff"/>
    <w:rsid w:val="00DC50D3"/>
    <w:pPr>
      <w:spacing w:before="0"/>
      <w:ind w:firstLine="340"/>
    </w:pPr>
  </w:style>
  <w:style w:type="paragraph" w:customStyle="1" w:styleId="komm1aff">
    <w:name w:val="komm1af_f"/>
    <w:basedOn w:val="b1aff"/>
    <w:next w:val="komm1af"/>
    <w:rsid w:val="00DC50D3"/>
    <w:pPr>
      <w:spacing w:line="300" w:lineRule="atLeast"/>
    </w:pPr>
    <w:rPr>
      <w:color w:val="DA0000"/>
    </w:rPr>
  </w:style>
  <w:style w:type="paragraph" w:customStyle="1" w:styleId="komm1af">
    <w:name w:val="komm1a_f"/>
    <w:basedOn w:val="komm1aff"/>
    <w:rsid w:val="00DC50D3"/>
    <w:pPr>
      <w:spacing w:before="0" w:line="320" w:lineRule="atLeast"/>
      <w:ind w:firstLine="340"/>
    </w:pPr>
  </w:style>
  <w:style w:type="paragraph" w:customStyle="1" w:styleId="lign1aff">
    <w:name w:val="lign1af_f"/>
    <w:basedOn w:val="b1aff"/>
    <w:next w:val="lign1af"/>
    <w:rsid w:val="00DC50D3"/>
    <w:pPr>
      <w:tabs>
        <w:tab w:val="clear" w:pos="340"/>
      </w:tabs>
      <w:ind w:left="340"/>
    </w:pPr>
  </w:style>
  <w:style w:type="paragraph" w:customStyle="1" w:styleId="lign1af">
    <w:name w:val="lign1a_f"/>
    <w:basedOn w:val="lign1aff"/>
    <w:rsid w:val="00DC50D3"/>
    <w:pPr>
      <w:spacing w:before="0"/>
      <w:ind w:firstLine="340"/>
    </w:pPr>
  </w:style>
  <w:style w:type="paragraph" w:customStyle="1" w:styleId="lv1fm5tt">
    <w:name w:val="lv1_f|m5t_t"/>
    <w:basedOn w:val="lv1fm1tt"/>
    <w:next w:val="lv1af-f"/>
    <w:rsid w:val="00902D0E"/>
    <w:pPr>
      <w:spacing w:after="20" w:line="360" w:lineRule="atLeast"/>
      <w:outlineLvl w:val="2"/>
    </w:pPr>
    <w:rPr>
      <w:rFonts w:ascii="Times New Roman" w:hAnsi="Times New Roman"/>
      <w:b w:val="0"/>
    </w:rPr>
  </w:style>
  <w:style w:type="paragraph" w:customStyle="1" w:styleId="lv1af-f">
    <w:name w:val="lv1af-_f"/>
    <w:basedOn w:val="lv1aff"/>
    <w:next w:val="lv1af"/>
    <w:rsid w:val="00DC50D3"/>
    <w:pPr>
      <w:spacing w:before="0"/>
    </w:pPr>
  </w:style>
  <w:style w:type="paragraph" w:customStyle="1" w:styleId="lv1aff">
    <w:name w:val="lv1af_f"/>
    <w:basedOn w:val="b1aff"/>
    <w:next w:val="lv1af"/>
    <w:rsid w:val="00DC50D3"/>
    <w:rPr>
      <w:color w:val="003399"/>
    </w:rPr>
  </w:style>
  <w:style w:type="paragraph" w:customStyle="1" w:styleId="lv1af">
    <w:name w:val="lv1a_f"/>
    <w:basedOn w:val="lv1aff"/>
    <w:rsid w:val="00DC50D3"/>
    <w:pPr>
      <w:spacing w:before="0"/>
      <w:ind w:firstLine="340"/>
    </w:pPr>
  </w:style>
  <w:style w:type="paragraph" w:customStyle="1" w:styleId="m2tt">
    <w:name w:val="m2t_t"/>
    <w:next w:val="b1aff"/>
    <w:rsid w:val="00DC50D3"/>
    <w:pPr>
      <w:keepNext/>
      <w:keepLines/>
      <w:spacing w:before="360"/>
      <w:outlineLvl w:val="2"/>
    </w:pPr>
    <w:rPr>
      <w:rFonts w:ascii="Times New Roman" w:eastAsia="Times New Roman" w:hAnsi="Times New Roman" w:cs="Times New Roman"/>
      <w:sz w:val="32"/>
      <w:szCs w:val="24"/>
      <w:lang w:val="nb-NO"/>
    </w:rPr>
  </w:style>
  <w:style w:type="paragraph" w:customStyle="1" w:styleId="m3tt">
    <w:name w:val="m3t_t"/>
    <w:next w:val="b1aff"/>
    <w:rsid w:val="00DC50D3"/>
    <w:pPr>
      <w:keepNext/>
      <w:keepLines/>
      <w:spacing w:before="360"/>
      <w:outlineLvl w:val="3"/>
    </w:pPr>
    <w:rPr>
      <w:rFonts w:ascii="Times New Roman" w:eastAsia="Times New Roman" w:hAnsi="Times New Roman" w:cs="Times New Roman"/>
      <w:i/>
      <w:sz w:val="31"/>
      <w:szCs w:val="24"/>
      <w:lang w:val="nb-NO"/>
    </w:rPr>
  </w:style>
  <w:style w:type="paragraph" w:customStyle="1" w:styleId="m4tt">
    <w:name w:val="m4t_t"/>
    <w:next w:val="b1aff"/>
    <w:qFormat/>
    <w:rsid w:val="00DC50D3"/>
    <w:pPr>
      <w:keepNext/>
      <w:keepLines/>
      <w:spacing w:before="360"/>
      <w:outlineLvl w:val="4"/>
    </w:pPr>
    <w:rPr>
      <w:rFonts w:ascii="Verdana" w:eastAsia="Times New Roman" w:hAnsi="Verdana" w:cs="Times New Roman"/>
      <w:sz w:val="23"/>
      <w:szCs w:val="24"/>
      <w:lang w:val="nb-NO"/>
    </w:rPr>
  </w:style>
  <w:style w:type="paragraph" w:customStyle="1" w:styleId="m5tt">
    <w:name w:val="m5t_t"/>
    <w:next w:val="b1aff"/>
    <w:rsid w:val="00DC50D3"/>
    <w:pPr>
      <w:keepNext/>
      <w:keepLines/>
      <w:spacing w:before="360"/>
      <w:outlineLvl w:val="5"/>
    </w:pPr>
    <w:rPr>
      <w:rFonts w:ascii="Verdana" w:eastAsia="Times New Roman" w:hAnsi="Verdana" w:cs="Times New Roman"/>
      <w:i/>
      <w:sz w:val="23"/>
      <w:szCs w:val="24"/>
      <w:lang w:val="nb-NO"/>
    </w:rPr>
  </w:style>
  <w:style w:type="paragraph" w:customStyle="1" w:styleId="m6tt">
    <w:name w:val="m6t_t"/>
    <w:next w:val="b1aff"/>
    <w:qFormat/>
    <w:rsid w:val="00DC50D3"/>
    <w:pPr>
      <w:keepNext/>
      <w:keepLines/>
      <w:spacing w:before="360"/>
      <w:outlineLvl w:val="6"/>
    </w:pPr>
    <w:rPr>
      <w:rFonts w:ascii="Verdana" w:eastAsia="Times New Roman" w:hAnsi="Verdana" w:cs="Times New Roman"/>
      <w:sz w:val="21"/>
      <w:szCs w:val="24"/>
      <w:lang w:val="nb-NO"/>
    </w:rPr>
  </w:style>
  <w:style w:type="paragraph" w:customStyle="1" w:styleId="m7tt">
    <w:name w:val="m7t_t"/>
    <w:next w:val="b1aff"/>
    <w:qFormat/>
    <w:rsid w:val="00DC50D3"/>
    <w:pPr>
      <w:keepNext/>
      <w:keepLines/>
      <w:suppressAutoHyphens/>
      <w:spacing w:before="360"/>
      <w:outlineLvl w:val="7"/>
    </w:pPr>
    <w:rPr>
      <w:rFonts w:ascii="Verdana" w:eastAsia="Times New Roman" w:hAnsi="Verdana" w:cs="Times New Roman"/>
      <w:i/>
      <w:sz w:val="20"/>
      <w:szCs w:val="24"/>
      <w:lang w:val="nb-NO"/>
    </w:rPr>
  </w:style>
  <w:style w:type="paragraph" w:customStyle="1" w:styleId="maal1aff">
    <w:name w:val="maal1af_f"/>
    <w:basedOn w:val="b1aff"/>
    <w:next w:val="maal1af"/>
    <w:rsid w:val="00DC50D3"/>
    <w:pPr>
      <w:spacing w:before="180" w:line="340" w:lineRule="atLeast"/>
      <w:ind w:left="340"/>
    </w:pPr>
    <w:rPr>
      <w:rFonts w:ascii="Arial" w:hAnsi="Arial"/>
      <w:color w:val="5C2E5C"/>
      <w:sz w:val="20"/>
      <w:lang w:val="en-US"/>
    </w:rPr>
  </w:style>
  <w:style w:type="paragraph" w:customStyle="1" w:styleId="maal1af">
    <w:name w:val="maal1a_f"/>
    <w:basedOn w:val="maal1aff"/>
    <w:rsid w:val="00DC50D3"/>
    <w:pPr>
      <w:spacing w:before="0"/>
      <w:ind w:firstLine="340"/>
    </w:pPr>
    <w:rPr>
      <w:color w:val="673367"/>
    </w:rPr>
  </w:style>
  <w:style w:type="paragraph" w:customStyle="1" w:styleId="marg1aff">
    <w:name w:val="marg1af_f"/>
    <w:basedOn w:val="b1aff"/>
    <w:next w:val="marg1af"/>
    <w:rsid w:val="00DC50D3"/>
    <w:pPr>
      <w:tabs>
        <w:tab w:val="clear" w:pos="340"/>
        <w:tab w:val="clear" w:pos="680"/>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spacing w:before="120" w:line="260" w:lineRule="atLeast"/>
      <w:ind w:left="680" w:right="4536"/>
    </w:pPr>
    <w:rPr>
      <w:rFonts w:ascii="Arial" w:hAnsi="Arial"/>
      <w:color w:val="009900"/>
      <w:sz w:val="18"/>
    </w:rPr>
  </w:style>
  <w:style w:type="paragraph" w:customStyle="1" w:styleId="marg1af">
    <w:name w:val="marg1a_f"/>
    <w:basedOn w:val="marg1aff"/>
    <w:rsid w:val="00DC50D3"/>
    <w:pPr>
      <w:spacing w:before="0"/>
      <w:ind w:firstLine="340"/>
    </w:pPr>
  </w:style>
  <w:style w:type="paragraph" w:customStyle="1" w:styleId="og1aff">
    <w:name w:val="og1af_f"/>
    <w:basedOn w:val="b1aff"/>
    <w:next w:val="og1af"/>
    <w:rsid w:val="00DC50D3"/>
    <w:pPr>
      <w:pBdr>
        <w:right w:val="single" w:sz="36" w:space="12" w:color="BFAFCF"/>
      </w:pBdr>
      <w:ind w:left="340"/>
    </w:pPr>
  </w:style>
  <w:style w:type="paragraph" w:customStyle="1" w:styleId="og1af">
    <w:name w:val="og1a_f"/>
    <w:basedOn w:val="og1aff"/>
    <w:rsid w:val="00DC50D3"/>
    <w:pPr>
      <w:spacing w:before="0"/>
      <w:ind w:firstLine="340"/>
    </w:pPr>
  </w:style>
  <w:style w:type="paragraph" w:customStyle="1" w:styleId="ord1aff">
    <w:name w:val="ord1af_f"/>
    <w:basedOn w:val="b1aff"/>
    <w:next w:val="ord1af"/>
    <w:rsid w:val="00DC50D3"/>
    <w:pPr>
      <w:pBdr>
        <w:right w:val="single" w:sz="36" w:space="12" w:color="E08D5A"/>
      </w:pBdr>
      <w:tabs>
        <w:tab w:val="clear" w:pos="340"/>
        <w:tab w:val="clear" w:pos="680"/>
        <w:tab w:val="clear" w:pos="7143"/>
        <w:tab w:val="clear" w:pos="7483"/>
        <w:tab w:val="clear" w:pos="7824"/>
      </w:tabs>
      <w:spacing w:line="300" w:lineRule="atLeast"/>
      <w:ind w:left="680" w:right="1021"/>
    </w:pPr>
    <w:rPr>
      <w:rFonts w:ascii="Garamond" w:hAnsi="Garamond"/>
    </w:rPr>
  </w:style>
  <w:style w:type="paragraph" w:customStyle="1" w:styleId="ord1af">
    <w:name w:val="ord1a_f"/>
    <w:basedOn w:val="ord1aff"/>
    <w:rsid w:val="00DC50D3"/>
    <w:pPr>
      <w:spacing w:before="0"/>
      <w:ind w:firstLine="340"/>
    </w:pPr>
  </w:style>
  <w:style w:type="paragraph" w:customStyle="1" w:styleId="os1aff">
    <w:name w:val="os1af_f"/>
    <w:basedOn w:val="b1aff"/>
    <w:next w:val="os1af"/>
    <w:rsid w:val="00DC50D3"/>
    <w:pPr>
      <w:pBdr>
        <w:right w:val="single" w:sz="36" w:space="12" w:color="9E8F86"/>
      </w:pBdr>
      <w:tabs>
        <w:tab w:val="clear" w:pos="340"/>
      </w:tabs>
      <w:ind w:left="340"/>
    </w:pPr>
  </w:style>
  <w:style w:type="paragraph" w:customStyle="1" w:styleId="os1af">
    <w:name w:val="os1a_f"/>
    <w:basedOn w:val="os1aff"/>
    <w:rsid w:val="00DC50D3"/>
    <w:pPr>
      <w:spacing w:before="0"/>
      <w:ind w:firstLine="340"/>
    </w:pPr>
  </w:style>
  <w:style w:type="paragraph" w:customStyle="1" w:styleId="pt1aff">
    <w:name w:val="pt1af_f"/>
    <w:basedOn w:val="b1aff"/>
    <w:next w:val="pt1af"/>
    <w:rsid w:val="00DC50D3"/>
    <w:pPr>
      <w:spacing w:line="300" w:lineRule="atLeast"/>
    </w:pPr>
    <w:rPr>
      <w:sz w:val="18"/>
    </w:rPr>
  </w:style>
  <w:style w:type="paragraph" w:customStyle="1" w:styleId="pt1af">
    <w:name w:val="pt1a_f"/>
    <w:basedOn w:val="pt1aff"/>
    <w:rsid w:val="00DC50D3"/>
    <w:pPr>
      <w:spacing w:before="0" w:line="320" w:lineRule="atLeast"/>
      <w:ind w:firstLine="340"/>
    </w:pPr>
    <w:rPr>
      <w:szCs w:val="18"/>
    </w:rPr>
  </w:style>
  <w:style w:type="paragraph" w:customStyle="1" w:styleId="r1fkomm1aff">
    <w:name w:val="r1_f|komm1af_f"/>
    <w:basedOn w:val="r1aff"/>
    <w:next w:val="r1fkomm1af"/>
    <w:rsid w:val="00902D0E"/>
    <w:rPr>
      <w:color w:val="DA0000"/>
    </w:rPr>
  </w:style>
  <w:style w:type="paragraph" w:customStyle="1" w:styleId="r1aff">
    <w:name w:val="r1af_f"/>
    <w:basedOn w:val="b1aff"/>
    <w:next w:val="r1af"/>
    <w:rsid w:val="00DC50D3"/>
    <w:pPr>
      <w:pBdr>
        <w:right w:val="single" w:sz="36" w:space="12" w:color="7575A3"/>
      </w:pBdr>
      <w:tabs>
        <w:tab w:val="clear" w:pos="340"/>
      </w:tabs>
      <w:spacing w:line="320" w:lineRule="atLeast"/>
      <w:ind w:left="340"/>
    </w:pPr>
    <w:rPr>
      <w:rFonts w:ascii="Verdana" w:hAnsi="Verdana"/>
      <w:sz w:val="18"/>
    </w:rPr>
  </w:style>
  <w:style w:type="paragraph" w:customStyle="1" w:styleId="r1af">
    <w:name w:val="r1a_f"/>
    <w:basedOn w:val="r1aff"/>
    <w:rsid w:val="00DC50D3"/>
    <w:pPr>
      <w:spacing w:before="0"/>
      <w:ind w:firstLine="340"/>
    </w:pPr>
  </w:style>
  <w:style w:type="paragraph" w:customStyle="1" w:styleId="r1fkomm1af">
    <w:name w:val="r1_f|komm1a_f"/>
    <w:basedOn w:val="Normal"/>
    <w:rsid w:val="00902D0E"/>
    <w:pPr>
      <w:pBdr>
        <w:right w:val="single" w:sz="36" w:space="12" w:color="7575A3"/>
      </w:pBd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20" w:lineRule="atLeast"/>
      <w:ind w:left="340" w:firstLine="340"/>
    </w:pPr>
    <w:rPr>
      <w:rFonts w:ascii="Calibri" w:hAnsi="Calibri"/>
      <w:color w:val="DA0000"/>
      <w:lang w:val="nb-NO"/>
    </w:rPr>
  </w:style>
  <w:style w:type="paragraph" w:customStyle="1" w:styleId="r1flign1aff">
    <w:name w:val="r1_f|lign1af_f"/>
    <w:basedOn w:val="r1aff"/>
    <w:next w:val="r1flign1af"/>
    <w:rsid w:val="00902D0E"/>
    <w:pPr>
      <w:ind w:left="680"/>
    </w:pPr>
    <w:rPr>
      <w:iCs/>
      <w:lang w:eastAsia="zh-CN" w:bidi="en-US"/>
    </w:rPr>
  </w:style>
  <w:style w:type="paragraph" w:customStyle="1" w:styleId="r1flign1af">
    <w:name w:val="r1_f|lign1a_f"/>
    <w:basedOn w:val="Normal"/>
    <w:rsid w:val="00902D0E"/>
    <w:pPr>
      <w:pBdr>
        <w:right w:val="single" w:sz="36" w:space="12" w:color="7575A3"/>
      </w:pBd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20" w:lineRule="atLeast"/>
      <w:ind w:left="680" w:firstLine="340"/>
    </w:pPr>
    <w:rPr>
      <w:rFonts w:ascii="Cambria Math" w:hAnsi="Cambria Math"/>
      <w:i/>
      <w:iCs/>
      <w:lang w:val="nb-NO" w:eastAsia="zh-CN" w:bidi="en-US"/>
    </w:rPr>
  </w:style>
  <w:style w:type="paragraph" w:customStyle="1" w:styleId="r1fm2tt">
    <w:name w:val="r1_f|m2t_t"/>
    <w:basedOn w:val="r1fm1tt"/>
    <w:next w:val="r1af-f"/>
    <w:rsid w:val="00902D0E"/>
    <w:pPr>
      <w:spacing w:before="320"/>
    </w:pPr>
  </w:style>
  <w:style w:type="paragraph" w:customStyle="1" w:styleId="r1af-f">
    <w:name w:val="r1af-_f"/>
    <w:basedOn w:val="r1aff"/>
    <w:next w:val="r1af"/>
    <w:rsid w:val="00DC50D3"/>
    <w:pPr>
      <w:spacing w:before="0"/>
    </w:pPr>
  </w:style>
  <w:style w:type="paragraph" w:customStyle="1" w:styleId="rf1fm2tt">
    <w:name w:val="rf1_f|m2t_t"/>
    <w:basedOn w:val="rf1fm1tt"/>
    <w:next w:val="rf1af-f"/>
    <w:rsid w:val="00902D0E"/>
    <w:pPr>
      <w:spacing w:before="320"/>
    </w:pPr>
    <w:rPr>
      <w:sz w:val="18"/>
    </w:rPr>
  </w:style>
  <w:style w:type="paragraph" w:customStyle="1" w:styleId="rf1af-f">
    <w:name w:val="rf1af-_f"/>
    <w:basedOn w:val="rf1aff"/>
    <w:next w:val="rf1af"/>
    <w:rsid w:val="00DC50D3"/>
    <w:pPr>
      <w:spacing w:before="0"/>
    </w:pPr>
  </w:style>
  <w:style w:type="paragraph" w:customStyle="1" w:styleId="rf1aff">
    <w:name w:val="rf1af_f"/>
    <w:basedOn w:val="b1aff"/>
    <w:next w:val="rf1af"/>
    <w:rsid w:val="00DC50D3"/>
    <w:rPr>
      <w:noProof/>
      <w:sz w:val="20"/>
    </w:rPr>
  </w:style>
  <w:style w:type="paragraph" w:customStyle="1" w:styleId="rf1af">
    <w:name w:val="rf1a_f"/>
    <w:basedOn w:val="rf1aff"/>
    <w:rsid w:val="00DC50D3"/>
    <w:pPr>
      <w:spacing w:before="0"/>
      <w:ind w:firstLine="340"/>
    </w:pPr>
  </w:style>
  <w:style w:type="paragraph" w:customStyle="1" w:styleId="s1aff">
    <w:name w:val="s1af_f"/>
    <w:basedOn w:val="b1aff"/>
    <w:next w:val="s1af"/>
    <w:rsid w:val="00DC50D3"/>
    <w:pPr>
      <w:tabs>
        <w:tab w:val="clear" w:pos="340"/>
      </w:tabs>
      <w:spacing w:line="320" w:lineRule="atLeast"/>
      <w:ind w:left="340"/>
    </w:pPr>
    <w:rPr>
      <w:sz w:val="19"/>
    </w:rPr>
  </w:style>
  <w:style w:type="paragraph" w:customStyle="1" w:styleId="s1af">
    <w:name w:val="s1a_f"/>
    <w:basedOn w:val="s1aff"/>
    <w:rsid w:val="00DC50D3"/>
    <w:pPr>
      <w:spacing w:before="0" w:line="340" w:lineRule="atLeast"/>
      <w:ind w:firstLine="340"/>
    </w:pPr>
  </w:style>
  <w:style w:type="paragraph" w:customStyle="1" w:styleId="sn1aff">
    <w:name w:val="sn1af_f"/>
    <w:basedOn w:val="b1aff"/>
    <w:next w:val="sn1af"/>
    <w:rsid w:val="00DC50D3"/>
    <w:pPr>
      <w:spacing w:line="300" w:lineRule="atLeast"/>
    </w:pPr>
    <w:rPr>
      <w:sz w:val="20"/>
    </w:rPr>
  </w:style>
  <w:style w:type="paragraph" w:customStyle="1" w:styleId="sn1af">
    <w:name w:val="sn1a_f"/>
    <w:basedOn w:val="sn1aff"/>
    <w:rsid w:val="00DC50D3"/>
    <w:pPr>
      <w:spacing w:before="0"/>
      <w:ind w:firstLine="340"/>
    </w:pPr>
  </w:style>
  <w:style w:type="paragraph" w:customStyle="1" w:styleId="th1aff">
    <w:name w:val="th1af_f"/>
    <w:basedOn w:val="b1aff"/>
    <w:next w:val="th1af"/>
    <w:rsid w:val="00DC50D3"/>
    <w:pPr>
      <w:tabs>
        <w:tab w:val="clear" w:pos="7824"/>
      </w:tabs>
      <w:spacing w:before="100" w:line="220" w:lineRule="atLeast"/>
    </w:pPr>
    <w:rPr>
      <w:b/>
      <w:color w:val="592057"/>
      <w:sz w:val="18"/>
    </w:rPr>
  </w:style>
  <w:style w:type="paragraph" w:customStyle="1" w:styleId="th1af">
    <w:name w:val="th1a_f"/>
    <w:basedOn w:val="th1aff"/>
    <w:rsid w:val="00DC50D3"/>
    <w:pPr>
      <w:spacing w:before="0"/>
      <w:ind w:firstLine="340"/>
    </w:pPr>
  </w:style>
  <w:style w:type="paragraph" w:customStyle="1" w:styleId="tk1aff">
    <w:name w:val="tk1af_f"/>
    <w:basedOn w:val="b1aff"/>
    <w:next w:val="tk1af"/>
    <w:rsid w:val="00DC50D3"/>
    <w:pPr>
      <w:tabs>
        <w:tab w:val="clear" w:pos="7824"/>
      </w:tabs>
      <w:spacing w:before="100" w:line="220" w:lineRule="atLeast"/>
    </w:pPr>
    <w:rPr>
      <w:color w:val="003192"/>
      <w:sz w:val="19"/>
    </w:rPr>
  </w:style>
  <w:style w:type="paragraph" w:customStyle="1" w:styleId="tk1af">
    <w:name w:val="tk1a_f"/>
    <w:basedOn w:val="tk1aff"/>
    <w:rsid w:val="00DC50D3"/>
    <w:pPr>
      <w:spacing w:before="0"/>
      <w:ind w:firstLine="340"/>
    </w:pPr>
  </w:style>
  <w:style w:type="paragraph" w:customStyle="1" w:styleId="tn1aff">
    <w:name w:val="tn1af_f"/>
    <w:basedOn w:val="b1aff"/>
    <w:next w:val="tn1af"/>
    <w:rsid w:val="00DC50D3"/>
    <w:pPr>
      <w:spacing w:before="100" w:line="220" w:lineRule="atLeast"/>
    </w:pPr>
    <w:rPr>
      <w:color w:val="0040C0"/>
      <w:sz w:val="16"/>
    </w:rPr>
  </w:style>
  <w:style w:type="paragraph" w:customStyle="1" w:styleId="tn1af">
    <w:name w:val="tn1a_f"/>
    <w:basedOn w:val="tn1aff"/>
    <w:rsid w:val="00DC50D3"/>
    <w:pPr>
      <w:spacing w:before="0" w:line="280" w:lineRule="atLeast"/>
      <w:ind w:firstLine="340"/>
    </w:pPr>
  </w:style>
  <w:style w:type="paragraph" w:customStyle="1" w:styleId="utgitt1aff">
    <w:name w:val="utgitt1af_f"/>
    <w:basedOn w:val="b1aff"/>
    <w:next w:val="utgitt1af"/>
    <w:rsid w:val="00DC50D3"/>
    <w:pPr>
      <w:spacing w:before="240" w:line="280" w:lineRule="atLeast"/>
    </w:pPr>
    <w:rPr>
      <w:noProof/>
      <w:sz w:val="20"/>
    </w:rPr>
  </w:style>
  <w:style w:type="paragraph" w:customStyle="1" w:styleId="utgitt1af">
    <w:name w:val="utgitt1a_f"/>
    <w:basedOn w:val="utgitt1aff"/>
    <w:rsid w:val="00DC50D3"/>
    <w:pPr>
      <w:spacing w:before="0"/>
      <w:ind w:firstLine="340"/>
    </w:pPr>
  </w:style>
  <w:style w:type="paragraph" w:customStyle="1" w:styleId="var1fm2tt">
    <w:name w:val="var1_f|m2t_t"/>
    <w:basedOn w:val="var1fm1tt"/>
    <w:next w:val="var1af-f"/>
    <w:rsid w:val="00902D0E"/>
    <w:pPr>
      <w:spacing w:before="320"/>
    </w:pPr>
    <w:rPr>
      <w:lang w:eastAsia="nb-NO"/>
    </w:rPr>
  </w:style>
  <w:style w:type="paragraph" w:customStyle="1" w:styleId="b2aff">
    <w:name w:val="b2af_f"/>
    <w:basedOn w:val="b1aff"/>
    <w:next w:val="b2af"/>
    <w:rsid w:val="00902D0E"/>
    <w:pPr>
      <w:ind w:left="340"/>
    </w:pPr>
    <w:rPr>
      <w:lang w:eastAsia="zh-CN"/>
    </w:rPr>
  </w:style>
  <w:style w:type="paragraph" w:customStyle="1" w:styleId="b2af">
    <w:name w:val="b2a_f"/>
    <w:basedOn w:val="b1af"/>
    <w:rsid w:val="00902D0E"/>
    <w:pPr>
      <w:ind w:left="340"/>
    </w:pPr>
    <w:rPr>
      <w:lang w:eastAsia="zh-CN"/>
    </w:rPr>
  </w:style>
  <w:style w:type="paragraph" w:customStyle="1" w:styleId="ded1titts">
    <w:name w:val="ded1titt_s"/>
    <w:basedOn w:val="kap1titts"/>
    <w:next w:val="ded1utitts"/>
    <w:rsid w:val="00DC50D3"/>
    <w:pPr>
      <w:spacing w:before="240"/>
    </w:pPr>
    <w:rPr>
      <w:sz w:val="36"/>
      <w:lang w:val="en-US"/>
    </w:rPr>
  </w:style>
  <w:style w:type="paragraph" w:customStyle="1" w:styleId="del1titts">
    <w:name w:val="del1titt_s"/>
    <w:basedOn w:val="kap1titts"/>
    <w:next w:val="del1utitts"/>
    <w:rsid w:val="00DC50D3"/>
    <w:pPr>
      <w:spacing w:before="720" w:after="480"/>
    </w:pPr>
    <w:rPr>
      <w:sz w:val="64"/>
    </w:rPr>
  </w:style>
  <w:style w:type="paragraph" w:customStyle="1" w:styleId="epi1titts">
    <w:name w:val="epi1titt_s"/>
    <w:basedOn w:val="kap1titts"/>
    <w:rsid w:val="00DC50D3"/>
    <w:rPr>
      <w:sz w:val="36"/>
    </w:rPr>
  </w:style>
  <w:style w:type="paragraph" w:customStyle="1" w:styleId="forord1titts">
    <w:name w:val="forord1titt_s"/>
    <w:basedOn w:val="kap1titts"/>
    <w:next w:val="forord1utitts"/>
    <w:rsid w:val="00DC50D3"/>
  </w:style>
  <w:style w:type="paragraph" w:customStyle="1" w:styleId="innfig1titts">
    <w:name w:val="innfig1titt_s"/>
    <w:basedOn w:val="kap1titts"/>
    <w:next w:val="innfig1utitts"/>
    <w:rsid w:val="00DC50D3"/>
  </w:style>
  <w:style w:type="paragraph" w:customStyle="1" w:styleId="innfort1titts">
    <w:name w:val="innfort1titt_s"/>
    <w:basedOn w:val="kap1titts"/>
    <w:next w:val="innfort1utitts"/>
    <w:rsid w:val="00DC50D3"/>
  </w:style>
  <w:style w:type="paragraph" w:customStyle="1" w:styleId="innledn1titts">
    <w:name w:val="innledn1titt_s"/>
    <w:basedOn w:val="kap1titts"/>
    <w:next w:val="innledn1utitts"/>
    <w:rsid w:val="00DC50D3"/>
  </w:style>
  <w:style w:type="paragraph" w:customStyle="1" w:styleId="innover1titts">
    <w:name w:val="innover1titt_s"/>
    <w:basedOn w:val="kap1titts"/>
    <w:next w:val="innover1utitts"/>
    <w:rsid w:val="00DC50D3"/>
  </w:style>
  <w:style w:type="paragraph" w:customStyle="1" w:styleId="innram1titts">
    <w:name w:val="innram1titt_s"/>
    <w:basedOn w:val="kap1titts"/>
    <w:next w:val="innram1utitts"/>
    <w:rsid w:val="00DC50D3"/>
  </w:style>
  <w:style w:type="paragraph" w:customStyle="1" w:styleId="inntab1titts">
    <w:name w:val="inntab1titt_s"/>
    <w:basedOn w:val="kap1titts"/>
    <w:next w:val="inntab1utitts"/>
    <w:rsid w:val="00DC50D3"/>
  </w:style>
  <w:style w:type="paragraph" w:customStyle="1" w:styleId="kolofon1titts">
    <w:name w:val="kolofon1titt_s"/>
    <w:basedOn w:val="kap1titts"/>
    <w:next w:val="kolofon1utitts"/>
    <w:rsid w:val="00DC50D3"/>
    <w:rPr>
      <w:sz w:val="36"/>
    </w:rPr>
  </w:style>
  <w:style w:type="paragraph" w:customStyle="1" w:styleId="regdom1titts">
    <w:name w:val="regdom1titt_s"/>
    <w:basedOn w:val="kap1titts"/>
    <w:next w:val="regdom1utitts"/>
    <w:rsid w:val="00DC50D3"/>
  </w:style>
  <w:style w:type="paragraph" w:customStyle="1" w:styleId="reglitt1titts">
    <w:name w:val="reglitt1titt_s"/>
    <w:basedOn w:val="kap1titts"/>
    <w:next w:val="reglitt1utitts"/>
    <w:rsid w:val="00DC50D3"/>
  </w:style>
  <w:style w:type="paragraph" w:customStyle="1" w:styleId="reglov1titts">
    <w:name w:val="reglov1titt_s"/>
    <w:basedOn w:val="kap1titts"/>
    <w:next w:val="reglov1utitts"/>
    <w:rsid w:val="00DC50D3"/>
  </w:style>
  <w:style w:type="paragraph" w:customStyle="1" w:styleId="regpers1titts">
    <w:name w:val="regpers1titt_s"/>
    <w:basedOn w:val="kap1titts"/>
    <w:next w:val="regpers1utitts"/>
    <w:rsid w:val="00DC50D3"/>
  </w:style>
  <w:style w:type="paragraph" w:customStyle="1" w:styleId="regsak1titts">
    <w:name w:val="regsak1titt_s"/>
    <w:basedOn w:val="kap1titts"/>
    <w:next w:val="regsak1utitts"/>
    <w:rsid w:val="00DC50D3"/>
  </w:style>
  <w:style w:type="paragraph" w:customStyle="1" w:styleId="regstikk1titts">
    <w:name w:val="regstikk1titt_s"/>
    <w:basedOn w:val="kap1titts"/>
    <w:next w:val="regstikk1utitts"/>
    <w:rsid w:val="00DC50D3"/>
  </w:style>
  <w:style w:type="paragraph" w:customStyle="1" w:styleId="smuss1titts">
    <w:name w:val="smuss1titt_s"/>
    <w:basedOn w:val="kap1titts"/>
    <w:next w:val="smuss1utitts"/>
    <w:rsid w:val="00DC50D3"/>
    <w:pPr>
      <w:spacing w:before="2200"/>
    </w:pPr>
    <w:rPr>
      <w:sz w:val="32"/>
    </w:rPr>
  </w:style>
  <w:style w:type="paragraph" w:customStyle="1" w:styleId="tittel1titts">
    <w:name w:val="tittel1titt_s"/>
    <w:basedOn w:val="kap1titts"/>
    <w:next w:val="tittel1utitts"/>
    <w:rsid w:val="00DC50D3"/>
    <w:pPr>
      <w:spacing w:before="2200"/>
    </w:pPr>
  </w:style>
  <w:style w:type="paragraph" w:customStyle="1" w:styleId="utgitt1titts">
    <w:name w:val="utgitt1titt_s"/>
    <w:basedOn w:val="kap1titts"/>
    <w:next w:val="utgitt1utitts"/>
    <w:rsid w:val="00DC50D3"/>
    <w:rPr>
      <w:sz w:val="36"/>
    </w:rPr>
  </w:style>
  <w:style w:type="paragraph" w:customStyle="1" w:styleId="vedl1titts">
    <w:name w:val="vedl1titt_s"/>
    <w:basedOn w:val="kap1titts"/>
    <w:next w:val="vedl1utitts"/>
    <w:rsid w:val="00DC50D3"/>
  </w:style>
  <w:style w:type="paragraph" w:customStyle="1" w:styleId="a1af-f">
    <w:name w:val="a1af-_f"/>
    <w:basedOn w:val="a1aff"/>
    <w:next w:val="a1af"/>
    <w:rsid w:val="00DC50D3"/>
    <w:pPr>
      <w:spacing w:before="0"/>
    </w:pPr>
  </w:style>
  <w:style w:type="paragraph" w:customStyle="1" w:styleId="a1hff">
    <w:name w:val="a1hf_f"/>
    <w:basedOn w:val="a1aff"/>
    <w:next w:val="a1hf"/>
    <w:rsid w:val="00DC50D3"/>
    <w:pPr>
      <w:jc w:val="right"/>
    </w:pPr>
  </w:style>
  <w:style w:type="paragraph" w:customStyle="1" w:styleId="a1hf">
    <w:name w:val="a1h_f"/>
    <w:basedOn w:val="a1hff"/>
    <w:rsid w:val="00DC50D3"/>
    <w:pPr>
      <w:spacing w:before="0"/>
    </w:pPr>
  </w:style>
  <w:style w:type="paragraph" w:customStyle="1" w:styleId="a1lff">
    <w:name w:val="a1lf_f"/>
    <w:basedOn w:val="a1aff"/>
    <w:next w:val="a1lf"/>
    <w:rsid w:val="00DC50D3"/>
    <w:pPr>
      <w:ind w:left="680" w:hanging="340"/>
    </w:pPr>
  </w:style>
  <w:style w:type="paragraph" w:customStyle="1" w:styleId="a1lf">
    <w:name w:val="a1l_f"/>
    <w:basedOn w:val="a1lff"/>
    <w:rsid w:val="00DC50D3"/>
    <w:pPr>
      <w:tabs>
        <w:tab w:val="left" w:pos="340"/>
      </w:tabs>
      <w:spacing w:before="0"/>
    </w:pPr>
  </w:style>
  <w:style w:type="paragraph" w:customStyle="1" w:styleId="a1sff">
    <w:name w:val="a1sf_f"/>
    <w:basedOn w:val="a1aff"/>
    <w:next w:val="a1sf"/>
    <w:rsid w:val="00DC50D3"/>
    <w:pPr>
      <w:jc w:val="center"/>
    </w:pPr>
  </w:style>
  <w:style w:type="paragraph" w:customStyle="1" w:styleId="a1sf">
    <w:name w:val="a1s_f"/>
    <w:basedOn w:val="a1sff"/>
    <w:rsid w:val="00DC50D3"/>
    <w:pPr>
      <w:spacing w:before="0"/>
    </w:pPr>
  </w:style>
  <w:style w:type="paragraph" w:customStyle="1" w:styleId="b1hff">
    <w:name w:val="b1hf_f"/>
    <w:basedOn w:val="b1aff"/>
    <w:next w:val="b1hf"/>
    <w:rsid w:val="00DC50D3"/>
    <w:pPr>
      <w:jc w:val="right"/>
    </w:pPr>
  </w:style>
  <w:style w:type="paragraph" w:customStyle="1" w:styleId="b1hf">
    <w:name w:val="b1h_f"/>
    <w:basedOn w:val="b1hff"/>
    <w:next w:val="b1af"/>
    <w:rsid w:val="00DC50D3"/>
    <w:pPr>
      <w:spacing w:before="0"/>
    </w:pPr>
  </w:style>
  <w:style w:type="paragraph" w:customStyle="1" w:styleId="b1lff">
    <w:name w:val="b1lf_f"/>
    <w:basedOn w:val="b1aff"/>
    <w:next w:val="b1lf"/>
    <w:rsid w:val="00DC50D3"/>
    <w:pPr>
      <w:ind w:left="340" w:hanging="340"/>
    </w:pPr>
  </w:style>
  <w:style w:type="paragraph" w:customStyle="1" w:styleId="b1lf">
    <w:name w:val="b1l_f"/>
    <w:basedOn w:val="b1lff"/>
    <w:rsid w:val="00DC50D3"/>
    <w:pPr>
      <w:spacing w:before="0"/>
    </w:pPr>
  </w:style>
  <w:style w:type="paragraph" w:customStyle="1" w:styleId="b1sff">
    <w:name w:val="b1sf_f"/>
    <w:basedOn w:val="b1aff"/>
    <w:next w:val="b1sf"/>
    <w:rsid w:val="00DC50D3"/>
    <w:pPr>
      <w:jc w:val="center"/>
    </w:pPr>
  </w:style>
  <w:style w:type="paragraph" w:customStyle="1" w:styleId="b1sf">
    <w:name w:val="b1s_f"/>
    <w:basedOn w:val="b1sff"/>
    <w:rsid w:val="00DC50D3"/>
    <w:pPr>
      <w:spacing w:before="0"/>
    </w:pPr>
  </w:style>
  <w:style w:type="paragraph" w:customStyle="1" w:styleId="b2af-f">
    <w:name w:val="b2af-_f"/>
    <w:basedOn w:val="b1af-f"/>
    <w:next w:val="b2af"/>
    <w:rsid w:val="00902D0E"/>
    <w:pPr>
      <w:ind w:left="340"/>
    </w:pPr>
  </w:style>
  <w:style w:type="paragraph" w:customStyle="1" w:styleId="b2lff">
    <w:name w:val="b2lf_f"/>
    <w:basedOn w:val="b1lff"/>
    <w:link w:val="b2lffTegn"/>
    <w:rsid w:val="00902D0E"/>
    <w:pPr>
      <w:spacing w:line="300" w:lineRule="exact"/>
      <w:ind w:left="680"/>
    </w:pPr>
  </w:style>
  <w:style w:type="character" w:customStyle="1" w:styleId="b2lffTegn">
    <w:name w:val="b2lf_f Tegn"/>
    <w:link w:val="b2lff"/>
    <w:rsid w:val="00902D0E"/>
    <w:rPr>
      <w:rFonts w:ascii="Times New Roman" w:eastAsia="Times New Roman" w:hAnsi="Times New Roman" w:cs="Times New Roman"/>
      <w:sz w:val="22"/>
      <w:lang w:val="nb-NO" w:eastAsia="zh-CN"/>
    </w:rPr>
  </w:style>
  <w:style w:type="paragraph" w:customStyle="1" w:styleId="bio1af-f">
    <w:name w:val="bio1af-_f"/>
    <w:basedOn w:val="bio1aff"/>
    <w:next w:val="bio1af"/>
    <w:rsid w:val="00DC50D3"/>
    <w:pPr>
      <w:spacing w:before="0"/>
    </w:pPr>
  </w:style>
  <w:style w:type="paragraph" w:customStyle="1" w:styleId="bio1hff">
    <w:name w:val="bio1hf_f"/>
    <w:basedOn w:val="bio1aff"/>
    <w:next w:val="bio1hf"/>
    <w:rsid w:val="00DC50D3"/>
    <w:pPr>
      <w:jc w:val="right"/>
    </w:pPr>
  </w:style>
  <w:style w:type="paragraph" w:customStyle="1" w:styleId="bio1hf">
    <w:name w:val="bio1h_f"/>
    <w:basedOn w:val="bio1hff"/>
    <w:rsid w:val="00DC50D3"/>
    <w:pPr>
      <w:spacing w:before="0"/>
    </w:pPr>
  </w:style>
  <w:style w:type="paragraph" w:customStyle="1" w:styleId="bio1lff">
    <w:name w:val="bio1lf_f"/>
    <w:basedOn w:val="bio1aff"/>
    <w:next w:val="bio1lf"/>
    <w:rsid w:val="00DC50D3"/>
    <w:pPr>
      <w:ind w:left="2041" w:hanging="340"/>
    </w:pPr>
  </w:style>
  <w:style w:type="paragraph" w:customStyle="1" w:styleId="bio1lf">
    <w:name w:val="bio1l_f"/>
    <w:basedOn w:val="bio1lff"/>
    <w:rsid w:val="00DC50D3"/>
    <w:pPr>
      <w:spacing w:before="0"/>
    </w:pPr>
  </w:style>
  <w:style w:type="paragraph" w:customStyle="1" w:styleId="bio1sff">
    <w:name w:val="bio1sf_f"/>
    <w:basedOn w:val="bio1aff"/>
    <w:next w:val="bio1sf"/>
    <w:rsid w:val="00DC50D3"/>
    <w:pPr>
      <w:jc w:val="center"/>
    </w:pPr>
  </w:style>
  <w:style w:type="paragraph" w:customStyle="1" w:styleId="bio1sf">
    <w:name w:val="bio1s_f"/>
    <w:basedOn w:val="bio1sff"/>
    <w:rsid w:val="00DC50D3"/>
    <w:pPr>
      <w:spacing w:before="0"/>
    </w:pPr>
  </w:style>
  <w:style w:type="paragraph" w:customStyle="1" w:styleId="ded1af-f">
    <w:name w:val="ded1af-_f"/>
    <w:basedOn w:val="ded1aff"/>
    <w:next w:val="ded1af"/>
    <w:rsid w:val="00DC50D3"/>
    <w:pPr>
      <w:spacing w:before="0"/>
    </w:pPr>
  </w:style>
  <w:style w:type="paragraph" w:customStyle="1" w:styleId="ded1hff">
    <w:name w:val="ded1hf_f"/>
    <w:basedOn w:val="ded1aff"/>
    <w:next w:val="ded1hf"/>
    <w:rsid w:val="00DC50D3"/>
    <w:pPr>
      <w:jc w:val="right"/>
    </w:pPr>
  </w:style>
  <w:style w:type="paragraph" w:customStyle="1" w:styleId="ded1hf">
    <w:name w:val="ded1h_f"/>
    <w:basedOn w:val="ded1hff"/>
    <w:rsid w:val="00DC50D3"/>
    <w:pPr>
      <w:spacing w:before="0"/>
    </w:pPr>
  </w:style>
  <w:style w:type="paragraph" w:customStyle="1" w:styleId="ded1lff">
    <w:name w:val="ded1lf_f"/>
    <w:basedOn w:val="ded1aff"/>
    <w:next w:val="ded1lf"/>
    <w:rsid w:val="00DC50D3"/>
    <w:pPr>
      <w:ind w:left="340" w:hanging="340"/>
    </w:pPr>
  </w:style>
  <w:style w:type="paragraph" w:customStyle="1" w:styleId="ded1lf">
    <w:name w:val="ded1l_f"/>
    <w:basedOn w:val="ded1lff"/>
    <w:rsid w:val="00DC50D3"/>
    <w:pPr>
      <w:spacing w:before="0"/>
    </w:pPr>
  </w:style>
  <w:style w:type="paragraph" w:customStyle="1" w:styleId="ded1sff">
    <w:name w:val="ded1sf_f"/>
    <w:basedOn w:val="ded1aff"/>
    <w:next w:val="ded1sf"/>
    <w:rsid w:val="00DC50D3"/>
    <w:pPr>
      <w:jc w:val="center"/>
    </w:pPr>
  </w:style>
  <w:style w:type="paragraph" w:customStyle="1" w:styleId="ded1sf">
    <w:name w:val="ded1s_f"/>
    <w:basedOn w:val="ded1sff"/>
    <w:rsid w:val="00DC50D3"/>
    <w:pPr>
      <w:spacing w:before="0"/>
    </w:pPr>
  </w:style>
  <w:style w:type="paragraph" w:customStyle="1" w:styleId="dia1af-f">
    <w:name w:val="dia1af-_f"/>
    <w:basedOn w:val="dia1aff"/>
    <w:next w:val="dia1af"/>
    <w:rsid w:val="00DC50D3"/>
    <w:pPr>
      <w:spacing w:before="0"/>
    </w:pPr>
  </w:style>
  <w:style w:type="paragraph" w:customStyle="1" w:styleId="dia1hff">
    <w:name w:val="dia1hf_f"/>
    <w:basedOn w:val="dia1aff"/>
    <w:next w:val="dia1hf"/>
    <w:rsid w:val="00DC50D3"/>
    <w:pPr>
      <w:jc w:val="right"/>
    </w:pPr>
  </w:style>
  <w:style w:type="paragraph" w:customStyle="1" w:styleId="dia1hf">
    <w:name w:val="dia1h_f"/>
    <w:basedOn w:val="dia1hff"/>
    <w:rsid w:val="00DC50D3"/>
    <w:pPr>
      <w:spacing w:before="0"/>
    </w:pPr>
  </w:style>
  <w:style w:type="paragraph" w:customStyle="1" w:styleId="dia1lff">
    <w:name w:val="dia1lf_f"/>
    <w:basedOn w:val="dia1aff"/>
    <w:next w:val="dia1lf"/>
    <w:rsid w:val="00DC50D3"/>
    <w:pPr>
      <w:ind w:left="340" w:hanging="340"/>
    </w:pPr>
  </w:style>
  <w:style w:type="paragraph" w:customStyle="1" w:styleId="dia1lf">
    <w:name w:val="dia1l_f"/>
    <w:basedOn w:val="dia1lff"/>
    <w:rsid w:val="00DC50D3"/>
    <w:pPr>
      <w:spacing w:before="0"/>
    </w:pPr>
  </w:style>
  <w:style w:type="paragraph" w:customStyle="1" w:styleId="dia1sff">
    <w:name w:val="dia1sf_f"/>
    <w:basedOn w:val="dia1aff"/>
    <w:next w:val="dia1sf"/>
    <w:rsid w:val="00DC50D3"/>
    <w:pPr>
      <w:jc w:val="center"/>
    </w:pPr>
  </w:style>
  <w:style w:type="paragraph" w:customStyle="1" w:styleId="dia1sf">
    <w:name w:val="dia1s_f"/>
    <w:basedOn w:val="dia1sff"/>
    <w:rsid w:val="00DC50D3"/>
    <w:pPr>
      <w:spacing w:before="0"/>
    </w:pPr>
  </w:style>
  <w:style w:type="paragraph" w:customStyle="1" w:styleId="dikt1af-f">
    <w:name w:val="dikt1af-_f"/>
    <w:basedOn w:val="dikt1aff"/>
    <w:next w:val="dikt1af"/>
    <w:rsid w:val="00DC50D3"/>
    <w:pPr>
      <w:spacing w:before="0"/>
    </w:pPr>
  </w:style>
  <w:style w:type="paragraph" w:customStyle="1" w:styleId="dikt1hff">
    <w:name w:val="dikt1hf_f"/>
    <w:basedOn w:val="dikt1aff"/>
    <w:next w:val="dikt1hf"/>
    <w:rsid w:val="00DC50D3"/>
    <w:pPr>
      <w:jc w:val="right"/>
    </w:pPr>
  </w:style>
  <w:style w:type="paragraph" w:customStyle="1" w:styleId="dikt1hf">
    <w:name w:val="dikt1h_f"/>
    <w:basedOn w:val="dikt1hff"/>
    <w:rsid w:val="00DC50D3"/>
    <w:pPr>
      <w:spacing w:before="0"/>
    </w:pPr>
  </w:style>
  <w:style w:type="paragraph" w:customStyle="1" w:styleId="dikt1lff">
    <w:name w:val="dikt1lf_f"/>
    <w:basedOn w:val="dikt1aff"/>
    <w:next w:val="dikt1lf"/>
    <w:rsid w:val="00DC50D3"/>
    <w:pPr>
      <w:ind w:left="340" w:hanging="340"/>
    </w:pPr>
  </w:style>
  <w:style w:type="paragraph" w:customStyle="1" w:styleId="dikt1lf">
    <w:name w:val="dikt1l_f"/>
    <w:basedOn w:val="dikt1lff"/>
    <w:rsid w:val="00DC50D3"/>
    <w:pPr>
      <w:spacing w:before="0"/>
    </w:pPr>
  </w:style>
  <w:style w:type="paragraph" w:customStyle="1" w:styleId="dikt1sff">
    <w:name w:val="dikt1sf_f"/>
    <w:basedOn w:val="dikt1aff"/>
    <w:next w:val="dikt1sf"/>
    <w:rsid w:val="00DC50D3"/>
    <w:pPr>
      <w:jc w:val="center"/>
    </w:pPr>
  </w:style>
  <w:style w:type="paragraph" w:customStyle="1" w:styleId="dikt1sf">
    <w:name w:val="dikt1s_f"/>
    <w:basedOn w:val="dikt1sff"/>
    <w:rsid w:val="00DC50D3"/>
    <w:pPr>
      <w:spacing w:before="0"/>
    </w:pPr>
  </w:style>
  <w:style w:type="paragraph" w:customStyle="1" w:styleId="eks1af-f">
    <w:name w:val="eks1af-_f"/>
    <w:basedOn w:val="eks1aff"/>
    <w:next w:val="eks1af"/>
    <w:rsid w:val="00DC50D3"/>
    <w:pPr>
      <w:spacing w:before="0"/>
    </w:pPr>
  </w:style>
  <w:style w:type="paragraph" w:customStyle="1" w:styleId="eks1hff">
    <w:name w:val="eks1hf_f"/>
    <w:basedOn w:val="eks1aff"/>
    <w:next w:val="eks1hf"/>
    <w:rsid w:val="00DC50D3"/>
    <w:pPr>
      <w:jc w:val="right"/>
    </w:pPr>
  </w:style>
  <w:style w:type="paragraph" w:customStyle="1" w:styleId="eks1hf">
    <w:name w:val="eks1h_f"/>
    <w:basedOn w:val="eks1hff"/>
    <w:rsid w:val="00DC50D3"/>
    <w:pPr>
      <w:spacing w:before="0"/>
    </w:pPr>
  </w:style>
  <w:style w:type="paragraph" w:customStyle="1" w:styleId="eks1lff">
    <w:name w:val="eks1lf_f"/>
    <w:basedOn w:val="eks1aff"/>
    <w:next w:val="Normal"/>
    <w:rsid w:val="00DC50D3"/>
    <w:pPr>
      <w:ind w:left="1020" w:hanging="340"/>
    </w:pPr>
  </w:style>
  <w:style w:type="paragraph" w:customStyle="1" w:styleId="eks1sff">
    <w:name w:val="eks1sf_f"/>
    <w:basedOn w:val="eks1aff"/>
    <w:next w:val="eks1sf"/>
    <w:rsid w:val="00DC50D3"/>
    <w:pPr>
      <w:jc w:val="center"/>
    </w:pPr>
  </w:style>
  <w:style w:type="paragraph" w:customStyle="1" w:styleId="eks1sf">
    <w:name w:val="eks1s_f"/>
    <w:basedOn w:val="eks1sff"/>
    <w:rsid w:val="00DC50D3"/>
    <w:pPr>
      <w:spacing w:before="0"/>
    </w:pPr>
  </w:style>
  <w:style w:type="paragraph" w:customStyle="1" w:styleId="eks2af-f">
    <w:name w:val="eks2af-_f"/>
    <w:basedOn w:val="eks1af-f"/>
    <w:next w:val="eks2af"/>
    <w:rsid w:val="00902D0E"/>
    <w:pPr>
      <w:ind w:left="1020"/>
    </w:pPr>
  </w:style>
  <w:style w:type="paragraph" w:customStyle="1" w:styleId="eks2af">
    <w:name w:val="eks2a_f"/>
    <w:basedOn w:val="eks1af"/>
    <w:rsid w:val="00902D0E"/>
    <w:pPr>
      <w:ind w:left="1020"/>
    </w:pPr>
  </w:style>
  <w:style w:type="paragraph" w:customStyle="1" w:styleId="eksB1hff">
    <w:name w:val="eksB1hf_f"/>
    <w:basedOn w:val="eksB1aff"/>
    <w:next w:val="eksB1hf"/>
    <w:rsid w:val="00DC50D3"/>
    <w:pPr>
      <w:jc w:val="right"/>
    </w:pPr>
  </w:style>
  <w:style w:type="paragraph" w:customStyle="1" w:styleId="eksB1hf">
    <w:name w:val="eksB1h_f"/>
    <w:basedOn w:val="eksB1hff"/>
    <w:rsid w:val="00DC50D3"/>
    <w:pPr>
      <w:spacing w:before="0"/>
    </w:pPr>
  </w:style>
  <w:style w:type="paragraph" w:customStyle="1" w:styleId="eksB1lff">
    <w:name w:val="eksB1lf_f"/>
    <w:basedOn w:val="eksB1aff"/>
    <w:rsid w:val="00DC50D3"/>
    <w:pPr>
      <w:ind w:left="1020" w:hanging="340"/>
    </w:pPr>
  </w:style>
  <w:style w:type="paragraph" w:customStyle="1" w:styleId="eksB1sff">
    <w:name w:val="eksB1sf_f"/>
    <w:basedOn w:val="eksB1aff"/>
    <w:next w:val="eksB1sf"/>
    <w:rsid w:val="00DC50D3"/>
    <w:pPr>
      <w:jc w:val="center"/>
    </w:pPr>
  </w:style>
  <w:style w:type="paragraph" w:customStyle="1" w:styleId="eksB1sf">
    <w:name w:val="eksB1s_f"/>
    <w:basedOn w:val="eksB1sff"/>
    <w:rsid w:val="00DC50D3"/>
    <w:pPr>
      <w:spacing w:before="0"/>
    </w:pPr>
  </w:style>
  <w:style w:type="paragraph" w:customStyle="1" w:styleId="eksC1hff">
    <w:name w:val="eksC1hf_f"/>
    <w:basedOn w:val="eksC1aff"/>
    <w:next w:val="eksC1hf"/>
    <w:rsid w:val="00DC50D3"/>
    <w:pPr>
      <w:jc w:val="right"/>
    </w:pPr>
  </w:style>
  <w:style w:type="paragraph" w:customStyle="1" w:styleId="eksC1hf">
    <w:name w:val="eksC1h_f"/>
    <w:basedOn w:val="eksC1hff"/>
    <w:rsid w:val="00DC50D3"/>
    <w:pPr>
      <w:spacing w:before="0"/>
    </w:pPr>
  </w:style>
  <w:style w:type="paragraph" w:customStyle="1" w:styleId="eksC1lff">
    <w:name w:val="eksC1lf_f"/>
    <w:basedOn w:val="eksC1aff"/>
    <w:rsid w:val="00DC50D3"/>
    <w:pPr>
      <w:ind w:left="1020" w:hanging="340"/>
    </w:pPr>
  </w:style>
  <w:style w:type="paragraph" w:customStyle="1" w:styleId="eksC1sff">
    <w:name w:val="eksC1sf_f"/>
    <w:basedOn w:val="eksC1aff"/>
    <w:next w:val="eksC1sf"/>
    <w:rsid w:val="00DC50D3"/>
    <w:pPr>
      <w:jc w:val="center"/>
    </w:pPr>
  </w:style>
  <w:style w:type="paragraph" w:customStyle="1" w:styleId="eksC1sf">
    <w:name w:val="eksC1s_f"/>
    <w:basedOn w:val="eksC1sff"/>
    <w:rsid w:val="00DC50D3"/>
    <w:pPr>
      <w:spacing w:before="0"/>
    </w:pPr>
  </w:style>
  <w:style w:type="paragraph" w:customStyle="1" w:styleId="epi1af-f">
    <w:name w:val="epi1af-_f"/>
    <w:basedOn w:val="epi1aff"/>
    <w:next w:val="epi1af"/>
    <w:rsid w:val="00DC50D3"/>
    <w:pPr>
      <w:spacing w:before="0"/>
    </w:pPr>
  </w:style>
  <w:style w:type="paragraph" w:customStyle="1" w:styleId="epi1hff">
    <w:name w:val="epi1hf_f"/>
    <w:basedOn w:val="epi1aff"/>
    <w:next w:val="epi1hf"/>
    <w:rsid w:val="00DC50D3"/>
    <w:pPr>
      <w:jc w:val="right"/>
    </w:pPr>
  </w:style>
  <w:style w:type="paragraph" w:customStyle="1" w:styleId="epi1hf">
    <w:name w:val="epi1h_f"/>
    <w:basedOn w:val="epi1hff"/>
    <w:rsid w:val="00DC50D3"/>
    <w:pPr>
      <w:spacing w:before="0"/>
    </w:pPr>
  </w:style>
  <w:style w:type="paragraph" w:customStyle="1" w:styleId="epi1lff">
    <w:name w:val="epi1lf_f"/>
    <w:basedOn w:val="epi1aff"/>
    <w:next w:val="epi1lf"/>
    <w:rsid w:val="00DC50D3"/>
    <w:pPr>
      <w:ind w:left="340" w:hanging="340"/>
    </w:pPr>
  </w:style>
  <w:style w:type="paragraph" w:customStyle="1" w:styleId="epi1lf">
    <w:name w:val="epi1l_f"/>
    <w:basedOn w:val="epi1lff"/>
    <w:rsid w:val="00DC50D3"/>
    <w:pPr>
      <w:spacing w:before="0"/>
    </w:pPr>
  </w:style>
  <w:style w:type="paragraph" w:customStyle="1" w:styleId="epi1sff">
    <w:name w:val="epi1sf_f"/>
    <w:basedOn w:val="epi1aff"/>
    <w:next w:val="epi1sf"/>
    <w:rsid w:val="00DC50D3"/>
    <w:pPr>
      <w:jc w:val="center"/>
    </w:pPr>
  </w:style>
  <w:style w:type="paragraph" w:customStyle="1" w:styleId="epi1sf">
    <w:name w:val="epi1s_f"/>
    <w:basedOn w:val="epi1sff"/>
    <w:rsid w:val="00DC50D3"/>
    <w:pPr>
      <w:spacing w:before="0"/>
    </w:pPr>
  </w:style>
  <w:style w:type="paragraph" w:customStyle="1" w:styleId="fak1af-f">
    <w:name w:val="fak1af-_f"/>
    <w:basedOn w:val="fak1aff"/>
    <w:next w:val="fak1af"/>
    <w:rsid w:val="00DC50D3"/>
    <w:pPr>
      <w:spacing w:before="0"/>
    </w:pPr>
  </w:style>
  <w:style w:type="paragraph" w:customStyle="1" w:styleId="fak1hff">
    <w:name w:val="fak1hf_f"/>
    <w:basedOn w:val="fak1aff"/>
    <w:next w:val="fak1hf"/>
    <w:rsid w:val="00DC50D3"/>
    <w:pPr>
      <w:jc w:val="right"/>
    </w:pPr>
  </w:style>
  <w:style w:type="paragraph" w:customStyle="1" w:styleId="fak1hf">
    <w:name w:val="fak1h_f"/>
    <w:basedOn w:val="fak1hff"/>
    <w:rsid w:val="00DC50D3"/>
    <w:pPr>
      <w:spacing w:before="0"/>
    </w:pPr>
  </w:style>
  <w:style w:type="paragraph" w:customStyle="1" w:styleId="fak1lff">
    <w:name w:val="fak1lf_f"/>
    <w:basedOn w:val="fak1aff"/>
    <w:next w:val="fak1lf"/>
    <w:rsid w:val="00DC50D3"/>
    <w:pPr>
      <w:ind w:left="2041" w:hanging="340"/>
    </w:pPr>
  </w:style>
  <w:style w:type="paragraph" w:customStyle="1" w:styleId="fak1lf">
    <w:name w:val="fak1l_f"/>
    <w:basedOn w:val="fak1lff"/>
    <w:rsid w:val="00DC50D3"/>
    <w:pPr>
      <w:spacing w:before="0"/>
    </w:pPr>
  </w:style>
  <w:style w:type="paragraph" w:customStyle="1" w:styleId="fak1sff">
    <w:name w:val="fak1sf_f"/>
    <w:basedOn w:val="fak1aff"/>
    <w:next w:val="fak1sf"/>
    <w:rsid w:val="00DC50D3"/>
    <w:pPr>
      <w:jc w:val="center"/>
    </w:pPr>
  </w:style>
  <w:style w:type="paragraph" w:customStyle="1" w:styleId="fak1sf">
    <w:name w:val="fak1s_f"/>
    <w:basedOn w:val="fak1sff"/>
    <w:rsid w:val="00DC50D3"/>
    <w:pPr>
      <w:spacing w:before="0"/>
    </w:pPr>
  </w:style>
  <w:style w:type="paragraph" w:customStyle="1" w:styleId="fig1af-f">
    <w:name w:val="fig1af-_f"/>
    <w:basedOn w:val="fig1aff"/>
    <w:next w:val="fig1af"/>
    <w:rsid w:val="00DC50D3"/>
    <w:pPr>
      <w:spacing w:before="0"/>
    </w:pPr>
  </w:style>
  <w:style w:type="paragraph" w:customStyle="1" w:styleId="fig1hff">
    <w:name w:val="fig1hf_f"/>
    <w:basedOn w:val="fig1aff"/>
    <w:next w:val="fig1hf"/>
    <w:rsid w:val="00DC50D3"/>
    <w:pPr>
      <w:jc w:val="right"/>
    </w:pPr>
  </w:style>
  <w:style w:type="paragraph" w:customStyle="1" w:styleId="fig1hf">
    <w:name w:val="fig1h_f"/>
    <w:basedOn w:val="fig1hff"/>
    <w:rsid w:val="00DC50D3"/>
    <w:pPr>
      <w:spacing w:before="0"/>
    </w:pPr>
  </w:style>
  <w:style w:type="paragraph" w:customStyle="1" w:styleId="fig1lff">
    <w:name w:val="fig1lf_f"/>
    <w:basedOn w:val="fig1aff"/>
    <w:next w:val="fig1lf"/>
    <w:rsid w:val="00DC50D3"/>
    <w:pPr>
      <w:ind w:left="340" w:hanging="340"/>
    </w:pPr>
  </w:style>
  <w:style w:type="paragraph" w:customStyle="1" w:styleId="fig1lf">
    <w:name w:val="fig1l_f"/>
    <w:basedOn w:val="fig1lff"/>
    <w:rsid w:val="00DC50D3"/>
    <w:pPr>
      <w:spacing w:before="0"/>
    </w:pPr>
  </w:style>
  <w:style w:type="paragraph" w:customStyle="1" w:styleId="fig1sff">
    <w:name w:val="fig1sf_f"/>
    <w:basedOn w:val="fig1aff"/>
    <w:next w:val="fig1sf"/>
    <w:rsid w:val="00DC50D3"/>
    <w:pPr>
      <w:jc w:val="center"/>
    </w:pPr>
  </w:style>
  <w:style w:type="paragraph" w:customStyle="1" w:styleId="fig1sf">
    <w:name w:val="fig1s_f"/>
    <w:basedOn w:val="fig1sff"/>
    <w:rsid w:val="00DC50D3"/>
    <w:pPr>
      <w:spacing w:before="0"/>
    </w:pPr>
  </w:style>
  <w:style w:type="paragraph" w:customStyle="1" w:styleId="fn1af-f">
    <w:name w:val="fn1af-_f"/>
    <w:basedOn w:val="fn1aff"/>
    <w:next w:val="fn1af"/>
    <w:rsid w:val="00DC50D3"/>
    <w:pPr>
      <w:spacing w:before="0"/>
    </w:pPr>
  </w:style>
  <w:style w:type="paragraph" w:customStyle="1" w:styleId="fn1hff">
    <w:name w:val="fn1hf_f"/>
    <w:basedOn w:val="fn1aff"/>
    <w:next w:val="fn1hf"/>
    <w:rsid w:val="00DC50D3"/>
    <w:pPr>
      <w:jc w:val="right"/>
    </w:pPr>
  </w:style>
  <w:style w:type="paragraph" w:customStyle="1" w:styleId="fn1hf">
    <w:name w:val="fn1h_f"/>
    <w:basedOn w:val="fn1hff"/>
    <w:rsid w:val="00DC50D3"/>
    <w:pPr>
      <w:spacing w:before="0"/>
    </w:pPr>
  </w:style>
  <w:style w:type="paragraph" w:customStyle="1" w:styleId="fn1lff">
    <w:name w:val="fn1lf_f"/>
    <w:basedOn w:val="fn1aff"/>
    <w:next w:val="fn1lf"/>
    <w:rsid w:val="00DC50D3"/>
    <w:pPr>
      <w:ind w:left="340" w:hanging="340"/>
    </w:pPr>
  </w:style>
  <w:style w:type="paragraph" w:customStyle="1" w:styleId="fn1lf">
    <w:name w:val="fn1l_f"/>
    <w:basedOn w:val="fn1lff"/>
    <w:rsid w:val="00DC50D3"/>
    <w:pPr>
      <w:spacing w:before="0"/>
    </w:pPr>
  </w:style>
  <w:style w:type="paragraph" w:customStyle="1" w:styleId="fn1sff">
    <w:name w:val="fn1sf_f"/>
    <w:basedOn w:val="fn1aff"/>
    <w:next w:val="fn1sf"/>
    <w:rsid w:val="00DC50D3"/>
    <w:pPr>
      <w:jc w:val="center"/>
    </w:pPr>
  </w:style>
  <w:style w:type="paragraph" w:customStyle="1" w:styleId="fn1sf">
    <w:name w:val="fn1s_f"/>
    <w:basedOn w:val="fn1sff"/>
    <w:rsid w:val="00DC50D3"/>
    <w:pPr>
      <w:spacing w:before="0"/>
    </w:pPr>
  </w:style>
  <w:style w:type="paragraph" w:customStyle="1" w:styleId="fn2af-f">
    <w:name w:val="fn2af-_f"/>
    <w:basedOn w:val="fn1af-f"/>
    <w:next w:val="fn2af"/>
    <w:rsid w:val="00902D0E"/>
    <w:pPr>
      <w:ind w:left="340"/>
    </w:pPr>
  </w:style>
  <w:style w:type="paragraph" w:customStyle="1" w:styleId="fn2af">
    <w:name w:val="fn2a_f"/>
    <w:basedOn w:val="fn1af"/>
    <w:rsid w:val="00902D0E"/>
    <w:pPr>
      <w:ind w:left="340"/>
    </w:pPr>
  </w:style>
  <w:style w:type="paragraph" w:customStyle="1" w:styleId="fn3af-f">
    <w:name w:val="fn3af-_f"/>
    <w:basedOn w:val="fn1af-f"/>
    <w:next w:val="fn3af"/>
    <w:rsid w:val="00902D0E"/>
    <w:pPr>
      <w:ind w:left="680"/>
    </w:pPr>
  </w:style>
  <w:style w:type="paragraph" w:customStyle="1" w:styleId="fn3af">
    <w:name w:val="fn3a_f"/>
    <w:basedOn w:val="fn1af"/>
    <w:rsid w:val="00902D0E"/>
    <w:pPr>
      <w:ind w:left="680"/>
    </w:pPr>
  </w:style>
  <w:style w:type="paragraph" w:customStyle="1" w:styleId="in1af-f">
    <w:name w:val="in1af-_f"/>
    <w:basedOn w:val="in1aff"/>
    <w:next w:val="in1af"/>
    <w:rsid w:val="00DC50D3"/>
    <w:pPr>
      <w:spacing w:before="0"/>
    </w:pPr>
  </w:style>
  <w:style w:type="paragraph" w:customStyle="1" w:styleId="in1hff">
    <w:name w:val="in1hf_f"/>
    <w:basedOn w:val="in1aff"/>
    <w:next w:val="in1hf"/>
    <w:rsid w:val="00DC50D3"/>
    <w:pPr>
      <w:jc w:val="right"/>
    </w:pPr>
  </w:style>
  <w:style w:type="paragraph" w:customStyle="1" w:styleId="in1hf">
    <w:name w:val="in1h_f"/>
    <w:basedOn w:val="in1hff"/>
    <w:rsid w:val="00DC50D3"/>
    <w:pPr>
      <w:spacing w:before="0"/>
    </w:pPr>
  </w:style>
  <w:style w:type="paragraph" w:customStyle="1" w:styleId="in1lff">
    <w:name w:val="in1lf_f"/>
    <w:basedOn w:val="in1aff"/>
    <w:next w:val="in1lf"/>
    <w:rsid w:val="00DC50D3"/>
    <w:pPr>
      <w:ind w:left="680" w:hanging="340"/>
    </w:pPr>
  </w:style>
  <w:style w:type="paragraph" w:customStyle="1" w:styleId="in1lf">
    <w:name w:val="in1l_f"/>
    <w:basedOn w:val="in1lff"/>
    <w:rsid w:val="00DC50D3"/>
    <w:pPr>
      <w:tabs>
        <w:tab w:val="left" w:pos="340"/>
      </w:tabs>
      <w:spacing w:before="0"/>
    </w:pPr>
  </w:style>
  <w:style w:type="paragraph" w:customStyle="1" w:styleId="in1sff">
    <w:name w:val="in1sf_f"/>
    <w:basedOn w:val="in1aff"/>
    <w:next w:val="in1sf"/>
    <w:rsid w:val="00DC50D3"/>
    <w:pPr>
      <w:jc w:val="center"/>
    </w:pPr>
  </w:style>
  <w:style w:type="paragraph" w:customStyle="1" w:styleId="in1sf">
    <w:name w:val="in1s_f"/>
    <w:basedOn w:val="in1sff"/>
    <w:rsid w:val="00DC50D3"/>
    <w:pPr>
      <w:spacing w:before="0"/>
    </w:pPr>
  </w:style>
  <w:style w:type="paragraph" w:customStyle="1" w:styleId="inB1hff">
    <w:name w:val="inB1hf_f"/>
    <w:basedOn w:val="inB1aff"/>
    <w:next w:val="inB1hf"/>
    <w:rsid w:val="00DC50D3"/>
    <w:pPr>
      <w:jc w:val="right"/>
    </w:pPr>
  </w:style>
  <w:style w:type="paragraph" w:customStyle="1" w:styleId="inB1hf">
    <w:name w:val="inB1h_f"/>
    <w:basedOn w:val="inB1hff"/>
    <w:rsid w:val="00DC50D3"/>
    <w:pPr>
      <w:spacing w:before="0"/>
    </w:pPr>
  </w:style>
  <w:style w:type="paragraph" w:customStyle="1" w:styleId="inB1lff">
    <w:name w:val="inB1lf_f"/>
    <w:basedOn w:val="inB1aff"/>
    <w:rsid w:val="00DC50D3"/>
    <w:pPr>
      <w:ind w:left="680" w:hanging="340"/>
    </w:pPr>
  </w:style>
  <w:style w:type="paragraph" w:customStyle="1" w:styleId="inB1sff">
    <w:name w:val="inB1sf_f"/>
    <w:basedOn w:val="inB1aff"/>
    <w:next w:val="inB1sf"/>
    <w:rsid w:val="00DC50D3"/>
    <w:pPr>
      <w:jc w:val="center"/>
    </w:pPr>
  </w:style>
  <w:style w:type="paragraph" w:customStyle="1" w:styleId="inB1sf">
    <w:name w:val="inB1s_f"/>
    <w:basedOn w:val="inB1sff"/>
    <w:rsid w:val="00DC50D3"/>
    <w:pPr>
      <w:spacing w:before="0"/>
    </w:pPr>
  </w:style>
  <w:style w:type="paragraph" w:customStyle="1" w:styleId="inC1hff">
    <w:name w:val="inC1hf_f"/>
    <w:basedOn w:val="inC1aff"/>
    <w:next w:val="inC1hf"/>
    <w:rsid w:val="00DC50D3"/>
    <w:pPr>
      <w:jc w:val="right"/>
    </w:pPr>
  </w:style>
  <w:style w:type="paragraph" w:customStyle="1" w:styleId="inC1hf">
    <w:name w:val="inC1h_f"/>
    <w:basedOn w:val="inC1hff"/>
    <w:rsid w:val="00DC50D3"/>
    <w:pPr>
      <w:spacing w:before="0"/>
    </w:pPr>
  </w:style>
  <w:style w:type="paragraph" w:customStyle="1" w:styleId="inC1lff">
    <w:name w:val="inC1lf_f"/>
    <w:basedOn w:val="inC1aff"/>
    <w:rsid w:val="00DC50D3"/>
    <w:pPr>
      <w:ind w:left="680" w:hanging="340"/>
    </w:pPr>
  </w:style>
  <w:style w:type="paragraph" w:customStyle="1" w:styleId="inC1sff">
    <w:name w:val="inC1sf_f"/>
    <w:basedOn w:val="inC1aff"/>
    <w:next w:val="inC1sf"/>
    <w:rsid w:val="00DC50D3"/>
    <w:pPr>
      <w:jc w:val="center"/>
    </w:pPr>
  </w:style>
  <w:style w:type="paragraph" w:customStyle="1" w:styleId="inC1sf">
    <w:name w:val="inC1s_f"/>
    <w:basedOn w:val="inC1sff"/>
    <w:rsid w:val="00DC50D3"/>
    <w:pPr>
      <w:spacing w:before="0"/>
    </w:pPr>
  </w:style>
  <w:style w:type="paragraph" w:customStyle="1" w:styleId="kas1af-f">
    <w:name w:val="kas1af-_f"/>
    <w:basedOn w:val="kas1aff"/>
    <w:next w:val="kas1af"/>
    <w:rsid w:val="00DC50D3"/>
    <w:pPr>
      <w:spacing w:before="0"/>
    </w:pPr>
  </w:style>
  <w:style w:type="paragraph" w:customStyle="1" w:styleId="kas1hff">
    <w:name w:val="kas1hf_f"/>
    <w:basedOn w:val="kas1aff"/>
    <w:next w:val="kas1hf"/>
    <w:rsid w:val="00DC50D3"/>
    <w:pPr>
      <w:jc w:val="right"/>
    </w:pPr>
  </w:style>
  <w:style w:type="paragraph" w:customStyle="1" w:styleId="kas1hf">
    <w:name w:val="kas1h_f"/>
    <w:basedOn w:val="kas1hff"/>
    <w:rsid w:val="00DC50D3"/>
    <w:pPr>
      <w:spacing w:before="0"/>
    </w:pPr>
  </w:style>
  <w:style w:type="paragraph" w:customStyle="1" w:styleId="kas1lff">
    <w:name w:val="kas1lf_f"/>
    <w:basedOn w:val="kas1aff"/>
    <w:next w:val="kas1lf"/>
    <w:rsid w:val="00DC50D3"/>
    <w:pPr>
      <w:ind w:left="1020" w:hanging="340"/>
    </w:pPr>
  </w:style>
  <w:style w:type="paragraph" w:customStyle="1" w:styleId="kas1lf">
    <w:name w:val="kas1l_f"/>
    <w:basedOn w:val="kas1lff"/>
    <w:rsid w:val="00DC50D3"/>
    <w:pPr>
      <w:tabs>
        <w:tab w:val="left" w:pos="340"/>
      </w:tabs>
      <w:spacing w:before="0"/>
    </w:pPr>
  </w:style>
  <w:style w:type="paragraph" w:customStyle="1" w:styleId="kas1sff">
    <w:name w:val="kas1sf_f"/>
    <w:basedOn w:val="kas1aff"/>
    <w:next w:val="kas1sf"/>
    <w:rsid w:val="00DC50D3"/>
    <w:pPr>
      <w:jc w:val="center"/>
    </w:pPr>
  </w:style>
  <w:style w:type="paragraph" w:customStyle="1" w:styleId="kas1sf">
    <w:name w:val="kas1s_f"/>
    <w:basedOn w:val="kas1sff"/>
    <w:rsid w:val="00DC50D3"/>
    <w:pPr>
      <w:spacing w:before="0"/>
    </w:pPr>
  </w:style>
  <w:style w:type="paragraph" w:customStyle="1" w:styleId="kolofon1af-f">
    <w:name w:val="kolofon1af-_f"/>
    <w:basedOn w:val="kolofon1aff"/>
    <w:next w:val="kolofon1af"/>
    <w:rsid w:val="00DC50D3"/>
    <w:pPr>
      <w:spacing w:before="0"/>
    </w:pPr>
  </w:style>
  <w:style w:type="paragraph" w:customStyle="1" w:styleId="kolofon1hff">
    <w:name w:val="kolofon1hf_f"/>
    <w:basedOn w:val="kolofon1aff"/>
    <w:next w:val="kolofon1hf"/>
    <w:rsid w:val="00DC50D3"/>
    <w:pPr>
      <w:jc w:val="right"/>
    </w:pPr>
  </w:style>
  <w:style w:type="paragraph" w:customStyle="1" w:styleId="kolofon1hf">
    <w:name w:val="kolofon1h_f"/>
    <w:basedOn w:val="kolofon1hff"/>
    <w:rsid w:val="00DC50D3"/>
    <w:pPr>
      <w:spacing w:before="0"/>
    </w:pPr>
  </w:style>
  <w:style w:type="paragraph" w:customStyle="1" w:styleId="kolofon1lff">
    <w:name w:val="kolofon1lf_f"/>
    <w:basedOn w:val="kolofon1aff"/>
    <w:next w:val="kolofon1lf"/>
    <w:rsid w:val="00DC50D3"/>
    <w:pPr>
      <w:ind w:left="340" w:hanging="340"/>
    </w:pPr>
  </w:style>
  <w:style w:type="paragraph" w:customStyle="1" w:styleId="kolofon1lf">
    <w:name w:val="kolofon1l_f"/>
    <w:basedOn w:val="kolofon1lff"/>
    <w:rsid w:val="00DC50D3"/>
    <w:pPr>
      <w:spacing w:before="0"/>
    </w:pPr>
  </w:style>
  <w:style w:type="paragraph" w:customStyle="1" w:styleId="kolofon1sff">
    <w:name w:val="kolofon1sf_f"/>
    <w:basedOn w:val="kolofon1aff"/>
    <w:next w:val="kolofon1sf"/>
    <w:rsid w:val="00DC50D3"/>
    <w:pPr>
      <w:jc w:val="center"/>
    </w:pPr>
  </w:style>
  <w:style w:type="paragraph" w:customStyle="1" w:styleId="kolofon1sf">
    <w:name w:val="kolofon1s_f"/>
    <w:basedOn w:val="kolofon1sff"/>
    <w:rsid w:val="00DC50D3"/>
    <w:pPr>
      <w:spacing w:before="0"/>
    </w:pPr>
  </w:style>
  <w:style w:type="paragraph" w:customStyle="1" w:styleId="komm1af-f">
    <w:name w:val="komm1af-_f"/>
    <w:basedOn w:val="komm1aff"/>
    <w:next w:val="komm1af"/>
    <w:rsid w:val="00DC50D3"/>
    <w:pPr>
      <w:spacing w:before="0"/>
    </w:pPr>
  </w:style>
  <w:style w:type="paragraph" w:customStyle="1" w:styleId="komm1hff">
    <w:name w:val="komm1hf_f"/>
    <w:basedOn w:val="komm1aff"/>
    <w:next w:val="komm1hf"/>
    <w:rsid w:val="00DC50D3"/>
    <w:pPr>
      <w:jc w:val="right"/>
    </w:pPr>
  </w:style>
  <w:style w:type="paragraph" w:customStyle="1" w:styleId="komm1hf">
    <w:name w:val="komm1h_f"/>
    <w:basedOn w:val="komm1hff"/>
    <w:rsid w:val="00DC50D3"/>
    <w:pPr>
      <w:spacing w:before="0"/>
    </w:pPr>
  </w:style>
  <w:style w:type="paragraph" w:customStyle="1" w:styleId="komm1lff">
    <w:name w:val="komm1lf_f"/>
    <w:basedOn w:val="komm1aff"/>
    <w:next w:val="komm1lf"/>
    <w:rsid w:val="00DC50D3"/>
    <w:pPr>
      <w:ind w:left="340" w:hanging="340"/>
    </w:pPr>
  </w:style>
  <w:style w:type="paragraph" w:customStyle="1" w:styleId="komm1lf">
    <w:name w:val="komm1l_f"/>
    <w:basedOn w:val="komm1lff"/>
    <w:rsid w:val="00DC50D3"/>
    <w:pPr>
      <w:spacing w:before="0"/>
    </w:pPr>
  </w:style>
  <w:style w:type="paragraph" w:customStyle="1" w:styleId="komm1sff">
    <w:name w:val="komm1sf_f"/>
    <w:basedOn w:val="komm1aff"/>
    <w:next w:val="komm1sf"/>
    <w:rsid w:val="00DC50D3"/>
    <w:pPr>
      <w:jc w:val="center"/>
    </w:pPr>
  </w:style>
  <w:style w:type="paragraph" w:customStyle="1" w:styleId="komm1sf">
    <w:name w:val="komm1s_f"/>
    <w:basedOn w:val="komm1sff"/>
    <w:rsid w:val="00DC50D3"/>
    <w:pPr>
      <w:spacing w:before="0"/>
    </w:pPr>
  </w:style>
  <w:style w:type="paragraph" w:customStyle="1" w:styleId="lign1af-f">
    <w:name w:val="lign1af-_f"/>
    <w:basedOn w:val="lign1aff"/>
    <w:next w:val="lign1af"/>
    <w:rsid w:val="00DC50D3"/>
    <w:pPr>
      <w:spacing w:before="0"/>
    </w:pPr>
  </w:style>
  <w:style w:type="paragraph" w:customStyle="1" w:styleId="lign1hff">
    <w:name w:val="lign1hf_f"/>
    <w:basedOn w:val="lign1aff"/>
    <w:next w:val="lign1hf"/>
    <w:rsid w:val="00DC50D3"/>
    <w:pPr>
      <w:jc w:val="right"/>
    </w:pPr>
  </w:style>
  <w:style w:type="paragraph" w:customStyle="1" w:styleId="lign1hf">
    <w:name w:val="lign1h_f"/>
    <w:basedOn w:val="lign1hff"/>
    <w:rsid w:val="00DC50D3"/>
    <w:pPr>
      <w:spacing w:before="0"/>
    </w:pPr>
  </w:style>
  <w:style w:type="paragraph" w:customStyle="1" w:styleId="lign1lff">
    <w:name w:val="lign1lf_f"/>
    <w:basedOn w:val="lign1aff"/>
    <w:next w:val="lign1lf"/>
    <w:rsid w:val="00DC50D3"/>
    <w:pPr>
      <w:ind w:left="680" w:hanging="340"/>
    </w:pPr>
  </w:style>
  <w:style w:type="paragraph" w:customStyle="1" w:styleId="lign1lf">
    <w:name w:val="lign1l_f"/>
    <w:basedOn w:val="lign1lff"/>
    <w:rsid w:val="00DC50D3"/>
    <w:pPr>
      <w:tabs>
        <w:tab w:val="left" w:pos="340"/>
      </w:tabs>
      <w:spacing w:before="0"/>
    </w:pPr>
  </w:style>
  <w:style w:type="paragraph" w:customStyle="1" w:styleId="lign1sff">
    <w:name w:val="lign1sf_f"/>
    <w:basedOn w:val="lign1aff"/>
    <w:next w:val="lign1sf"/>
    <w:rsid w:val="00DC50D3"/>
    <w:pPr>
      <w:jc w:val="center"/>
    </w:pPr>
  </w:style>
  <w:style w:type="paragraph" w:customStyle="1" w:styleId="lign1sf">
    <w:name w:val="lign1s_f"/>
    <w:basedOn w:val="lign1sff"/>
    <w:rsid w:val="00DC50D3"/>
    <w:pPr>
      <w:spacing w:before="0"/>
    </w:pPr>
  </w:style>
  <w:style w:type="paragraph" w:customStyle="1" w:styleId="lv1hff">
    <w:name w:val="lv1hf_f"/>
    <w:basedOn w:val="lv1aff"/>
    <w:next w:val="lv1hf"/>
    <w:rsid w:val="00DC50D3"/>
    <w:pPr>
      <w:jc w:val="right"/>
    </w:pPr>
  </w:style>
  <w:style w:type="paragraph" w:customStyle="1" w:styleId="lv1hf">
    <w:name w:val="lv1h_f"/>
    <w:basedOn w:val="lv1hff"/>
    <w:rsid w:val="00DC50D3"/>
    <w:pPr>
      <w:spacing w:before="0"/>
    </w:pPr>
  </w:style>
  <w:style w:type="paragraph" w:customStyle="1" w:styleId="lv1lff">
    <w:name w:val="lv1lf_f"/>
    <w:basedOn w:val="lv1aff"/>
    <w:next w:val="lv1lf"/>
    <w:rsid w:val="00DC50D3"/>
    <w:pPr>
      <w:ind w:left="340" w:hanging="340"/>
    </w:pPr>
  </w:style>
  <w:style w:type="paragraph" w:customStyle="1" w:styleId="lv1lf">
    <w:name w:val="lv1l_f"/>
    <w:basedOn w:val="lv1lff"/>
    <w:rsid w:val="00DC50D3"/>
    <w:pPr>
      <w:spacing w:before="0"/>
    </w:pPr>
  </w:style>
  <w:style w:type="paragraph" w:customStyle="1" w:styleId="lv1sff">
    <w:name w:val="lv1sf_f"/>
    <w:basedOn w:val="lv1aff"/>
    <w:next w:val="lv1sf"/>
    <w:rsid w:val="00DC50D3"/>
    <w:pPr>
      <w:jc w:val="center"/>
    </w:pPr>
  </w:style>
  <w:style w:type="paragraph" w:customStyle="1" w:styleId="lv1sf">
    <w:name w:val="lv1s_f"/>
    <w:basedOn w:val="lv1sff"/>
    <w:rsid w:val="00DC50D3"/>
    <w:pPr>
      <w:spacing w:before="0"/>
    </w:pPr>
  </w:style>
  <w:style w:type="paragraph" w:customStyle="1" w:styleId="lvB1hff">
    <w:name w:val="lvB1hf_f"/>
    <w:basedOn w:val="lvB1aff"/>
    <w:next w:val="lvB1hf"/>
    <w:rsid w:val="00DC50D3"/>
    <w:pPr>
      <w:jc w:val="right"/>
    </w:pPr>
  </w:style>
  <w:style w:type="paragraph" w:customStyle="1" w:styleId="lvB1hf">
    <w:name w:val="lvB1h_f"/>
    <w:basedOn w:val="lvB1hff"/>
    <w:rsid w:val="00DC50D3"/>
    <w:pPr>
      <w:spacing w:before="0"/>
    </w:pPr>
  </w:style>
  <w:style w:type="paragraph" w:customStyle="1" w:styleId="lvB1lff">
    <w:name w:val="lvB1lf_f"/>
    <w:basedOn w:val="lvB1aff"/>
    <w:rsid w:val="00DC50D3"/>
    <w:pPr>
      <w:ind w:left="340" w:hanging="340"/>
    </w:pPr>
  </w:style>
  <w:style w:type="paragraph" w:customStyle="1" w:styleId="lvB1sff">
    <w:name w:val="lvB1sf_f"/>
    <w:basedOn w:val="lvB1aff"/>
    <w:next w:val="lvB1sf"/>
    <w:rsid w:val="00DC50D3"/>
    <w:pPr>
      <w:jc w:val="center"/>
    </w:pPr>
  </w:style>
  <w:style w:type="paragraph" w:customStyle="1" w:styleId="lvB1sf">
    <w:name w:val="lvB1s_f"/>
    <w:basedOn w:val="lvB1sff"/>
    <w:rsid w:val="00DC50D3"/>
    <w:pPr>
      <w:spacing w:before="0"/>
    </w:pPr>
  </w:style>
  <w:style w:type="paragraph" w:customStyle="1" w:styleId="maal1af-f">
    <w:name w:val="maal1af-_f"/>
    <w:basedOn w:val="maal1aff"/>
    <w:next w:val="maal1af"/>
    <w:rsid w:val="00DC50D3"/>
    <w:pPr>
      <w:spacing w:before="0"/>
    </w:pPr>
  </w:style>
  <w:style w:type="paragraph" w:customStyle="1" w:styleId="maal1hff">
    <w:name w:val="maal1hf_f"/>
    <w:basedOn w:val="maal1aff"/>
    <w:next w:val="maal1hf"/>
    <w:rsid w:val="00DC50D3"/>
    <w:pPr>
      <w:jc w:val="right"/>
    </w:pPr>
  </w:style>
  <w:style w:type="paragraph" w:customStyle="1" w:styleId="maal1hf">
    <w:name w:val="maal1h_f"/>
    <w:basedOn w:val="maal1hff"/>
    <w:rsid w:val="00DC50D3"/>
    <w:pPr>
      <w:spacing w:before="0"/>
    </w:pPr>
  </w:style>
  <w:style w:type="paragraph" w:customStyle="1" w:styleId="maal1lff">
    <w:name w:val="maal1lf_f"/>
    <w:basedOn w:val="maal1aff"/>
    <w:next w:val="maal1lf"/>
    <w:rsid w:val="00DC50D3"/>
    <w:pPr>
      <w:ind w:left="680" w:hanging="340"/>
    </w:pPr>
  </w:style>
  <w:style w:type="paragraph" w:customStyle="1" w:styleId="maal1lf">
    <w:name w:val="maal1l_f"/>
    <w:basedOn w:val="maal1lff"/>
    <w:rsid w:val="00DC50D3"/>
    <w:pPr>
      <w:spacing w:before="0"/>
    </w:pPr>
  </w:style>
  <w:style w:type="paragraph" w:customStyle="1" w:styleId="maal1sff">
    <w:name w:val="maal1sf_f"/>
    <w:basedOn w:val="maal1aff"/>
    <w:next w:val="maal1sf"/>
    <w:rsid w:val="00DC50D3"/>
    <w:pPr>
      <w:jc w:val="center"/>
    </w:pPr>
  </w:style>
  <w:style w:type="paragraph" w:customStyle="1" w:styleId="maal1sf">
    <w:name w:val="maal1s_f"/>
    <w:basedOn w:val="maal1sff"/>
    <w:rsid w:val="00DC50D3"/>
    <w:pPr>
      <w:spacing w:before="0"/>
    </w:pPr>
  </w:style>
  <w:style w:type="paragraph" w:customStyle="1" w:styleId="marg1af-f">
    <w:name w:val="marg1af-_f"/>
    <w:basedOn w:val="marg1aff"/>
    <w:next w:val="marg1af"/>
    <w:rsid w:val="00DC50D3"/>
    <w:pPr>
      <w:spacing w:before="0"/>
    </w:pPr>
  </w:style>
  <w:style w:type="paragraph" w:customStyle="1" w:styleId="marg1hff">
    <w:name w:val="marg1hf_f"/>
    <w:basedOn w:val="marg1aff"/>
    <w:next w:val="marg1hf"/>
    <w:rsid w:val="00DC50D3"/>
    <w:pPr>
      <w:jc w:val="right"/>
    </w:pPr>
  </w:style>
  <w:style w:type="paragraph" w:customStyle="1" w:styleId="marg1hf">
    <w:name w:val="marg1h_f"/>
    <w:basedOn w:val="marg1hff"/>
    <w:rsid w:val="00DC50D3"/>
    <w:pPr>
      <w:spacing w:before="0"/>
    </w:pPr>
  </w:style>
  <w:style w:type="paragraph" w:customStyle="1" w:styleId="marg1lff">
    <w:name w:val="marg1lf_f"/>
    <w:basedOn w:val="marg1aff"/>
    <w:next w:val="marg1lf"/>
    <w:rsid w:val="00DC50D3"/>
    <w:pPr>
      <w:ind w:left="1020" w:hanging="340"/>
    </w:pPr>
  </w:style>
  <w:style w:type="paragraph" w:customStyle="1" w:styleId="marg1lf">
    <w:name w:val="marg1l_f"/>
    <w:basedOn w:val="marg1lff"/>
    <w:rsid w:val="00DC50D3"/>
    <w:pPr>
      <w:tabs>
        <w:tab w:val="left" w:pos="340"/>
      </w:tabs>
      <w:spacing w:before="0"/>
    </w:pPr>
  </w:style>
  <w:style w:type="paragraph" w:customStyle="1" w:styleId="marg1sff">
    <w:name w:val="marg1sf_f"/>
    <w:basedOn w:val="marg1aff"/>
    <w:next w:val="marg1sf"/>
    <w:rsid w:val="00DC50D3"/>
    <w:pPr>
      <w:jc w:val="center"/>
    </w:pPr>
  </w:style>
  <w:style w:type="paragraph" w:customStyle="1" w:styleId="marg1sf">
    <w:name w:val="marg1s_f"/>
    <w:basedOn w:val="marg1sff"/>
    <w:rsid w:val="00DC50D3"/>
    <w:pPr>
      <w:spacing w:before="0"/>
    </w:pPr>
  </w:style>
  <w:style w:type="paragraph" w:customStyle="1" w:styleId="og1af-f">
    <w:name w:val="og1af-_f"/>
    <w:basedOn w:val="og1aff"/>
    <w:next w:val="og1af"/>
    <w:rsid w:val="00DC50D3"/>
    <w:pPr>
      <w:shd w:val="clear" w:color="0000FF" w:fill="auto"/>
      <w:spacing w:before="0"/>
    </w:pPr>
  </w:style>
  <w:style w:type="paragraph" w:customStyle="1" w:styleId="og1hff">
    <w:name w:val="og1hf_f"/>
    <w:basedOn w:val="og1aff"/>
    <w:next w:val="og1hf"/>
    <w:rsid w:val="00DC50D3"/>
    <w:pPr>
      <w:jc w:val="right"/>
    </w:pPr>
  </w:style>
  <w:style w:type="paragraph" w:customStyle="1" w:styleId="og1hf">
    <w:name w:val="og1h_f"/>
    <w:basedOn w:val="og1hff"/>
    <w:rsid w:val="00DC50D3"/>
    <w:pPr>
      <w:spacing w:before="0"/>
    </w:pPr>
  </w:style>
  <w:style w:type="paragraph" w:customStyle="1" w:styleId="og1lff">
    <w:name w:val="og1lf_f"/>
    <w:basedOn w:val="og1aff"/>
    <w:next w:val="og1lf"/>
    <w:rsid w:val="00DC50D3"/>
    <w:pPr>
      <w:ind w:left="680" w:hanging="340"/>
    </w:pPr>
  </w:style>
  <w:style w:type="paragraph" w:customStyle="1" w:styleId="og1lf">
    <w:name w:val="og1l_f"/>
    <w:basedOn w:val="og1lff"/>
    <w:rsid w:val="00DC50D3"/>
    <w:pPr>
      <w:spacing w:before="0"/>
    </w:pPr>
  </w:style>
  <w:style w:type="paragraph" w:customStyle="1" w:styleId="og1sff">
    <w:name w:val="og1sf_f"/>
    <w:basedOn w:val="og1aff"/>
    <w:next w:val="og1sf"/>
    <w:rsid w:val="00DC50D3"/>
    <w:pPr>
      <w:jc w:val="center"/>
    </w:pPr>
  </w:style>
  <w:style w:type="paragraph" w:customStyle="1" w:styleId="og1sf">
    <w:name w:val="og1s_f"/>
    <w:basedOn w:val="og1sff"/>
    <w:rsid w:val="00DC50D3"/>
    <w:pPr>
      <w:spacing w:before="0"/>
    </w:pPr>
  </w:style>
  <w:style w:type="paragraph" w:customStyle="1" w:styleId="ogB1hff">
    <w:name w:val="ogB1hf_f"/>
    <w:basedOn w:val="ogB1aff"/>
    <w:next w:val="ogB1hf"/>
    <w:rsid w:val="00DC50D3"/>
    <w:pPr>
      <w:jc w:val="right"/>
    </w:pPr>
  </w:style>
  <w:style w:type="paragraph" w:customStyle="1" w:styleId="ogB1hf">
    <w:name w:val="ogB1h_f"/>
    <w:basedOn w:val="ogB1hff"/>
    <w:rsid w:val="00DC50D3"/>
    <w:pPr>
      <w:spacing w:before="0"/>
    </w:pPr>
  </w:style>
  <w:style w:type="paragraph" w:customStyle="1" w:styleId="ogB1lff">
    <w:name w:val="ogB1lf_f"/>
    <w:basedOn w:val="ogB1aff"/>
    <w:rsid w:val="00DC50D3"/>
    <w:pPr>
      <w:ind w:left="680" w:hanging="340"/>
    </w:pPr>
  </w:style>
  <w:style w:type="paragraph" w:customStyle="1" w:styleId="ogB1sff">
    <w:name w:val="ogB1sf_f"/>
    <w:basedOn w:val="ogB1aff"/>
    <w:next w:val="ogB1sf"/>
    <w:rsid w:val="00DC50D3"/>
    <w:pPr>
      <w:jc w:val="center"/>
    </w:pPr>
  </w:style>
  <w:style w:type="paragraph" w:customStyle="1" w:styleId="ogB1sf">
    <w:name w:val="ogB1s_f"/>
    <w:basedOn w:val="ogB1sff"/>
    <w:rsid w:val="00DC50D3"/>
    <w:pPr>
      <w:spacing w:before="0"/>
    </w:pPr>
  </w:style>
  <w:style w:type="paragraph" w:customStyle="1" w:styleId="ogC1hff">
    <w:name w:val="ogC1hf_f"/>
    <w:basedOn w:val="ogC1aff"/>
    <w:next w:val="ogC1hf"/>
    <w:rsid w:val="00DC50D3"/>
    <w:pPr>
      <w:jc w:val="right"/>
    </w:pPr>
  </w:style>
  <w:style w:type="paragraph" w:customStyle="1" w:styleId="ogC1hf">
    <w:name w:val="ogC1h_f"/>
    <w:basedOn w:val="ogC1hff"/>
    <w:rsid w:val="00DC50D3"/>
    <w:pPr>
      <w:spacing w:before="0"/>
    </w:pPr>
  </w:style>
  <w:style w:type="paragraph" w:customStyle="1" w:styleId="ogC1lff">
    <w:name w:val="ogC1lf_f"/>
    <w:basedOn w:val="ogC1aff"/>
    <w:rsid w:val="00DC50D3"/>
    <w:pPr>
      <w:ind w:left="680" w:hanging="340"/>
    </w:pPr>
  </w:style>
  <w:style w:type="paragraph" w:customStyle="1" w:styleId="ogC1sff">
    <w:name w:val="ogC1sf_f"/>
    <w:basedOn w:val="ogC1aff"/>
    <w:next w:val="ogC1sf"/>
    <w:rsid w:val="00DC50D3"/>
    <w:pPr>
      <w:jc w:val="center"/>
    </w:pPr>
  </w:style>
  <w:style w:type="paragraph" w:customStyle="1" w:styleId="ogC1sf">
    <w:name w:val="ogC1s_f"/>
    <w:basedOn w:val="ogC1sff"/>
    <w:rsid w:val="00DC50D3"/>
    <w:pPr>
      <w:spacing w:before="0"/>
    </w:pPr>
  </w:style>
  <w:style w:type="paragraph" w:customStyle="1" w:styleId="ord1af-f">
    <w:name w:val="ord1af-_f"/>
    <w:basedOn w:val="ord1aff"/>
    <w:next w:val="ord1af"/>
    <w:rsid w:val="00DC50D3"/>
    <w:pPr>
      <w:spacing w:before="0" w:line="320" w:lineRule="atLeast"/>
    </w:pPr>
  </w:style>
  <w:style w:type="paragraph" w:customStyle="1" w:styleId="ord1hff">
    <w:name w:val="ord1hf_f"/>
    <w:basedOn w:val="ord1aff"/>
    <w:next w:val="ord1hf"/>
    <w:rsid w:val="00DC50D3"/>
    <w:pPr>
      <w:spacing w:line="320" w:lineRule="atLeast"/>
      <w:jc w:val="right"/>
    </w:pPr>
  </w:style>
  <w:style w:type="paragraph" w:customStyle="1" w:styleId="ord1hf">
    <w:name w:val="ord1h_f"/>
    <w:basedOn w:val="ord1hff"/>
    <w:rsid w:val="00DC50D3"/>
    <w:pPr>
      <w:spacing w:before="0"/>
    </w:pPr>
  </w:style>
  <w:style w:type="paragraph" w:customStyle="1" w:styleId="ord1lff">
    <w:name w:val="ord1lf_f"/>
    <w:basedOn w:val="ord1aff"/>
    <w:next w:val="ord1lf"/>
    <w:rsid w:val="00DC50D3"/>
    <w:pPr>
      <w:spacing w:line="320" w:lineRule="atLeast"/>
      <w:ind w:left="1020" w:hanging="340"/>
    </w:pPr>
  </w:style>
  <w:style w:type="paragraph" w:customStyle="1" w:styleId="ord1lf">
    <w:name w:val="ord1l_f"/>
    <w:basedOn w:val="ord1lff"/>
    <w:rsid w:val="00DC50D3"/>
    <w:pPr>
      <w:spacing w:before="0"/>
    </w:pPr>
  </w:style>
  <w:style w:type="paragraph" w:customStyle="1" w:styleId="ord1sff">
    <w:name w:val="ord1sf_f"/>
    <w:basedOn w:val="ord1aff"/>
    <w:next w:val="ord1sf"/>
    <w:rsid w:val="00DC50D3"/>
    <w:pPr>
      <w:spacing w:line="320" w:lineRule="atLeast"/>
      <w:jc w:val="center"/>
    </w:pPr>
  </w:style>
  <w:style w:type="paragraph" w:customStyle="1" w:styleId="ord1sf">
    <w:name w:val="ord1s_f"/>
    <w:basedOn w:val="ord1sff"/>
    <w:rsid w:val="00DC50D3"/>
    <w:pPr>
      <w:spacing w:before="0"/>
    </w:pPr>
  </w:style>
  <w:style w:type="paragraph" w:customStyle="1" w:styleId="os1af-f">
    <w:name w:val="os1af-_f"/>
    <w:basedOn w:val="os1aff"/>
    <w:next w:val="os1af"/>
    <w:rsid w:val="00DC50D3"/>
    <w:pPr>
      <w:spacing w:before="0"/>
    </w:pPr>
  </w:style>
  <w:style w:type="paragraph" w:customStyle="1" w:styleId="os1hff">
    <w:name w:val="os1hf_f"/>
    <w:basedOn w:val="os1aff"/>
    <w:next w:val="os1hf"/>
    <w:rsid w:val="00DC50D3"/>
    <w:pPr>
      <w:jc w:val="right"/>
    </w:pPr>
  </w:style>
  <w:style w:type="paragraph" w:customStyle="1" w:styleId="os1hf">
    <w:name w:val="os1h_f"/>
    <w:basedOn w:val="os1hff"/>
    <w:rsid w:val="00DC50D3"/>
    <w:pPr>
      <w:spacing w:before="0"/>
    </w:pPr>
  </w:style>
  <w:style w:type="paragraph" w:customStyle="1" w:styleId="os1lff">
    <w:name w:val="os1lf_f"/>
    <w:basedOn w:val="os1aff"/>
    <w:next w:val="os1lf"/>
    <w:rsid w:val="00DC50D3"/>
    <w:pPr>
      <w:ind w:left="680" w:hanging="340"/>
    </w:pPr>
  </w:style>
  <w:style w:type="paragraph" w:customStyle="1" w:styleId="os1lf">
    <w:name w:val="os1l_f"/>
    <w:basedOn w:val="os1lff"/>
    <w:rsid w:val="00DC50D3"/>
    <w:pPr>
      <w:tabs>
        <w:tab w:val="left" w:pos="340"/>
      </w:tabs>
      <w:spacing w:before="0"/>
    </w:pPr>
  </w:style>
  <w:style w:type="paragraph" w:customStyle="1" w:styleId="os1sff">
    <w:name w:val="os1sf_f"/>
    <w:basedOn w:val="os1aff"/>
    <w:next w:val="os1sf"/>
    <w:rsid w:val="00DC50D3"/>
    <w:pPr>
      <w:jc w:val="center"/>
    </w:pPr>
  </w:style>
  <w:style w:type="paragraph" w:customStyle="1" w:styleId="os1sf">
    <w:name w:val="os1s_f"/>
    <w:basedOn w:val="os1sff"/>
    <w:rsid w:val="00DC50D3"/>
    <w:pPr>
      <w:spacing w:before="0"/>
    </w:pPr>
  </w:style>
  <w:style w:type="paragraph" w:customStyle="1" w:styleId="pt1af-f">
    <w:name w:val="pt1af-_f"/>
    <w:basedOn w:val="pt1aff"/>
    <w:next w:val="pt1af"/>
    <w:rsid w:val="00DC50D3"/>
    <w:pPr>
      <w:spacing w:before="0"/>
    </w:pPr>
  </w:style>
  <w:style w:type="paragraph" w:customStyle="1" w:styleId="pt1hff">
    <w:name w:val="pt1hf_f"/>
    <w:basedOn w:val="pt1aff"/>
    <w:next w:val="pt1hf"/>
    <w:rsid w:val="00DC50D3"/>
    <w:pPr>
      <w:jc w:val="right"/>
    </w:pPr>
  </w:style>
  <w:style w:type="paragraph" w:customStyle="1" w:styleId="pt1hf">
    <w:name w:val="pt1h_f"/>
    <w:basedOn w:val="pt1hff"/>
    <w:rsid w:val="00DC50D3"/>
    <w:pPr>
      <w:spacing w:before="0"/>
    </w:pPr>
  </w:style>
  <w:style w:type="paragraph" w:customStyle="1" w:styleId="pt1lff">
    <w:name w:val="pt1lf_f"/>
    <w:basedOn w:val="pt1aff"/>
    <w:next w:val="pt1lf"/>
    <w:rsid w:val="00DC50D3"/>
    <w:pPr>
      <w:ind w:left="340" w:hanging="340"/>
    </w:pPr>
  </w:style>
  <w:style w:type="paragraph" w:customStyle="1" w:styleId="pt1lf">
    <w:name w:val="pt1l_f"/>
    <w:basedOn w:val="pt1lff"/>
    <w:rsid w:val="00DC50D3"/>
    <w:pPr>
      <w:spacing w:before="0"/>
    </w:pPr>
  </w:style>
  <w:style w:type="paragraph" w:customStyle="1" w:styleId="pt1sff">
    <w:name w:val="pt1sf_f"/>
    <w:basedOn w:val="pt1aff"/>
    <w:next w:val="pt1sf"/>
    <w:rsid w:val="00DC50D3"/>
    <w:pPr>
      <w:jc w:val="center"/>
    </w:pPr>
  </w:style>
  <w:style w:type="paragraph" w:customStyle="1" w:styleId="pt1sf">
    <w:name w:val="pt1s_f"/>
    <w:basedOn w:val="pt1sff"/>
    <w:rsid w:val="00DC50D3"/>
    <w:pPr>
      <w:spacing w:before="0"/>
    </w:pPr>
  </w:style>
  <w:style w:type="paragraph" w:customStyle="1" w:styleId="r1flign1af-f">
    <w:name w:val="r1_f|lign1af-_f"/>
    <w:basedOn w:val="r1af-f"/>
    <w:next w:val="r1flign1af"/>
    <w:rsid w:val="00902D0E"/>
    <w:pPr>
      <w:ind w:left="680"/>
    </w:pPr>
    <w:rPr>
      <w:rFonts w:ascii="Cambria Math" w:hAnsi="Cambria Math"/>
      <w:i/>
    </w:rPr>
  </w:style>
  <w:style w:type="paragraph" w:customStyle="1" w:styleId="r1hff">
    <w:name w:val="r1hf_f"/>
    <w:basedOn w:val="r1aff"/>
    <w:next w:val="r1hf"/>
    <w:rsid w:val="00DC50D3"/>
    <w:pPr>
      <w:jc w:val="right"/>
    </w:pPr>
  </w:style>
  <w:style w:type="paragraph" w:customStyle="1" w:styleId="r1hf">
    <w:name w:val="r1h_f"/>
    <w:basedOn w:val="r1hff"/>
    <w:rsid w:val="00DC50D3"/>
    <w:pPr>
      <w:spacing w:before="0"/>
    </w:pPr>
  </w:style>
  <w:style w:type="paragraph" w:customStyle="1" w:styleId="r1lff">
    <w:name w:val="r1lf_f"/>
    <w:basedOn w:val="r1aff"/>
    <w:next w:val="r1lf"/>
    <w:rsid w:val="00DC50D3"/>
    <w:pPr>
      <w:ind w:left="680" w:hanging="340"/>
    </w:pPr>
  </w:style>
  <w:style w:type="paragraph" w:customStyle="1" w:styleId="r1lf">
    <w:name w:val="r1l_f"/>
    <w:basedOn w:val="r1lff"/>
    <w:rsid w:val="00DC50D3"/>
    <w:pPr>
      <w:tabs>
        <w:tab w:val="left" w:pos="340"/>
      </w:tabs>
      <w:spacing w:before="0"/>
    </w:pPr>
  </w:style>
  <w:style w:type="paragraph" w:customStyle="1" w:styleId="r1sff">
    <w:name w:val="r1sf_f"/>
    <w:basedOn w:val="r1aff"/>
    <w:next w:val="r1sf"/>
    <w:rsid w:val="00DC50D3"/>
    <w:pPr>
      <w:jc w:val="center"/>
    </w:pPr>
  </w:style>
  <w:style w:type="paragraph" w:customStyle="1" w:styleId="r1sf">
    <w:name w:val="r1s_f"/>
    <w:basedOn w:val="r1sff"/>
    <w:rsid w:val="00DC50D3"/>
    <w:pPr>
      <w:spacing w:before="0"/>
    </w:pPr>
  </w:style>
  <w:style w:type="paragraph" w:customStyle="1" w:styleId="rf1hff">
    <w:name w:val="rf1hf_f"/>
    <w:basedOn w:val="rf1aff"/>
    <w:next w:val="rf1hf"/>
    <w:rsid w:val="00DC50D3"/>
    <w:pPr>
      <w:jc w:val="right"/>
    </w:pPr>
  </w:style>
  <w:style w:type="paragraph" w:customStyle="1" w:styleId="rf1hf">
    <w:name w:val="rf1h_f"/>
    <w:basedOn w:val="rf1hff"/>
    <w:rsid w:val="00DC50D3"/>
    <w:pPr>
      <w:spacing w:before="0"/>
    </w:pPr>
  </w:style>
  <w:style w:type="paragraph" w:customStyle="1" w:styleId="rf1lff">
    <w:name w:val="rf1lf_f"/>
    <w:basedOn w:val="rf1aff"/>
    <w:next w:val="rf1lf"/>
    <w:rsid w:val="00DC50D3"/>
    <w:pPr>
      <w:ind w:left="340" w:hanging="340"/>
    </w:pPr>
  </w:style>
  <w:style w:type="paragraph" w:customStyle="1" w:styleId="rf1lf">
    <w:name w:val="rf1l_f"/>
    <w:basedOn w:val="rf1lff"/>
    <w:rsid w:val="00DC50D3"/>
    <w:pPr>
      <w:spacing w:before="0"/>
    </w:pPr>
    <w:rPr>
      <w:szCs w:val="22"/>
    </w:rPr>
  </w:style>
  <w:style w:type="paragraph" w:customStyle="1" w:styleId="rf1sff">
    <w:name w:val="rf1sf_f"/>
    <w:basedOn w:val="rf1aff"/>
    <w:next w:val="rf1sf"/>
    <w:rsid w:val="00DC50D3"/>
    <w:pPr>
      <w:jc w:val="center"/>
    </w:pPr>
  </w:style>
  <w:style w:type="paragraph" w:customStyle="1" w:styleId="rf1sf">
    <w:name w:val="rf1s_f"/>
    <w:basedOn w:val="rf1sff"/>
    <w:rsid w:val="00DC50D3"/>
    <w:pPr>
      <w:spacing w:before="0"/>
    </w:pPr>
  </w:style>
  <w:style w:type="paragraph" w:customStyle="1" w:styleId="s1af-f">
    <w:name w:val="s1af-_f"/>
    <w:basedOn w:val="s1aff"/>
    <w:next w:val="s1af"/>
    <w:rsid w:val="00DC50D3"/>
    <w:pPr>
      <w:spacing w:before="0"/>
    </w:pPr>
  </w:style>
  <w:style w:type="paragraph" w:customStyle="1" w:styleId="s1hff">
    <w:name w:val="s1hf_f"/>
    <w:basedOn w:val="s1aff"/>
    <w:next w:val="s1hf"/>
    <w:rsid w:val="00DC50D3"/>
    <w:pPr>
      <w:jc w:val="right"/>
    </w:pPr>
  </w:style>
  <w:style w:type="paragraph" w:customStyle="1" w:styleId="s1hf">
    <w:name w:val="s1h_f"/>
    <w:basedOn w:val="s1hff"/>
    <w:rsid w:val="00DC50D3"/>
    <w:pPr>
      <w:spacing w:before="0"/>
    </w:pPr>
  </w:style>
  <w:style w:type="paragraph" w:customStyle="1" w:styleId="s1lff">
    <w:name w:val="s1lf_f"/>
    <w:basedOn w:val="s1aff"/>
    <w:next w:val="s1lf"/>
    <w:rsid w:val="00DC50D3"/>
    <w:pPr>
      <w:ind w:left="680" w:hanging="340"/>
    </w:pPr>
  </w:style>
  <w:style w:type="paragraph" w:customStyle="1" w:styleId="s1lf">
    <w:name w:val="s1l_f"/>
    <w:basedOn w:val="s1lff"/>
    <w:rsid w:val="00DC50D3"/>
    <w:pPr>
      <w:spacing w:before="0"/>
    </w:pPr>
  </w:style>
  <w:style w:type="paragraph" w:customStyle="1" w:styleId="s1sff">
    <w:name w:val="s1sf_f"/>
    <w:basedOn w:val="s1aff"/>
    <w:next w:val="s1sf"/>
    <w:rsid w:val="00DC50D3"/>
    <w:pPr>
      <w:jc w:val="center"/>
    </w:pPr>
  </w:style>
  <w:style w:type="paragraph" w:customStyle="1" w:styleId="s1sf">
    <w:name w:val="s1s_f"/>
    <w:basedOn w:val="s1sff"/>
    <w:rsid w:val="00DC50D3"/>
    <w:pPr>
      <w:spacing w:before="0"/>
    </w:pPr>
  </w:style>
  <w:style w:type="paragraph" w:customStyle="1" w:styleId="sn1af-f">
    <w:name w:val="sn1af-_f"/>
    <w:basedOn w:val="sn1aff"/>
    <w:next w:val="sn1af"/>
    <w:rsid w:val="00DC50D3"/>
    <w:pPr>
      <w:spacing w:before="0"/>
    </w:pPr>
  </w:style>
  <w:style w:type="paragraph" w:customStyle="1" w:styleId="sn1hff">
    <w:name w:val="sn1hf_f"/>
    <w:basedOn w:val="sn1aff"/>
    <w:next w:val="sn1hf"/>
    <w:rsid w:val="00DC50D3"/>
    <w:pPr>
      <w:jc w:val="right"/>
    </w:pPr>
  </w:style>
  <w:style w:type="paragraph" w:customStyle="1" w:styleId="sn1hf">
    <w:name w:val="sn1h_f"/>
    <w:basedOn w:val="sn1hff"/>
    <w:rsid w:val="00DC50D3"/>
    <w:pPr>
      <w:spacing w:before="0"/>
    </w:pPr>
  </w:style>
  <w:style w:type="paragraph" w:customStyle="1" w:styleId="sn1lff">
    <w:name w:val="sn1lf_f"/>
    <w:basedOn w:val="sn1aff"/>
    <w:next w:val="sn1lf"/>
    <w:rsid w:val="00DC50D3"/>
    <w:pPr>
      <w:ind w:left="340" w:hanging="340"/>
    </w:pPr>
  </w:style>
  <w:style w:type="paragraph" w:customStyle="1" w:styleId="sn1lf">
    <w:name w:val="sn1l_f"/>
    <w:basedOn w:val="sn1lff"/>
    <w:rsid w:val="00DC50D3"/>
    <w:pPr>
      <w:spacing w:before="0"/>
    </w:pPr>
  </w:style>
  <w:style w:type="paragraph" w:customStyle="1" w:styleId="sn1sff">
    <w:name w:val="sn1sf_f"/>
    <w:basedOn w:val="sn1aff"/>
    <w:next w:val="sn1sf"/>
    <w:rsid w:val="00DC50D3"/>
    <w:pPr>
      <w:jc w:val="center"/>
    </w:pPr>
  </w:style>
  <w:style w:type="paragraph" w:customStyle="1" w:styleId="sn1sf">
    <w:name w:val="sn1s_f"/>
    <w:basedOn w:val="sn1sff"/>
    <w:rsid w:val="00DC50D3"/>
    <w:pPr>
      <w:spacing w:before="0"/>
    </w:pPr>
  </w:style>
  <w:style w:type="paragraph" w:customStyle="1" w:styleId="th1af-f">
    <w:name w:val="th1af-_f"/>
    <w:basedOn w:val="th1aff"/>
    <w:next w:val="th1af"/>
    <w:rsid w:val="00DC50D3"/>
    <w:pPr>
      <w:spacing w:before="0"/>
    </w:pPr>
  </w:style>
  <w:style w:type="paragraph" w:customStyle="1" w:styleId="th1hff">
    <w:name w:val="th1hf_f"/>
    <w:basedOn w:val="th1aff"/>
    <w:next w:val="th1hf"/>
    <w:rsid w:val="00DC50D3"/>
    <w:pPr>
      <w:jc w:val="right"/>
    </w:pPr>
  </w:style>
  <w:style w:type="paragraph" w:customStyle="1" w:styleId="th1hf">
    <w:name w:val="th1h_f"/>
    <w:basedOn w:val="th1hff"/>
    <w:rsid w:val="00DC50D3"/>
    <w:pPr>
      <w:spacing w:before="0"/>
    </w:pPr>
  </w:style>
  <w:style w:type="paragraph" w:customStyle="1" w:styleId="th1lff">
    <w:name w:val="th1lf_f"/>
    <w:basedOn w:val="th1aff"/>
    <w:next w:val="th1lf"/>
    <w:rsid w:val="00DC50D3"/>
    <w:pPr>
      <w:ind w:left="340" w:hanging="340"/>
    </w:pPr>
  </w:style>
  <w:style w:type="paragraph" w:customStyle="1" w:styleId="th1lf">
    <w:name w:val="th1l_f"/>
    <w:basedOn w:val="th1lff"/>
    <w:rsid w:val="00DC50D3"/>
    <w:pPr>
      <w:spacing w:before="0"/>
    </w:pPr>
  </w:style>
  <w:style w:type="paragraph" w:customStyle="1" w:styleId="th1sff">
    <w:name w:val="th1sf_f"/>
    <w:basedOn w:val="th1aff"/>
    <w:next w:val="th1sf"/>
    <w:rsid w:val="00DC50D3"/>
    <w:pPr>
      <w:jc w:val="center"/>
    </w:pPr>
  </w:style>
  <w:style w:type="paragraph" w:customStyle="1" w:styleId="th1sf">
    <w:name w:val="th1s_f"/>
    <w:basedOn w:val="th1sff"/>
    <w:rsid w:val="00DC50D3"/>
    <w:pPr>
      <w:spacing w:before="0"/>
    </w:pPr>
  </w:style>
  <w:style w:type="paragraph" w:customStyle="1" w:styleId="tk1af-f">
    <w:name w:val="tk1af-_f"/>
    <w:basedOn w:val="tk1aff"/>
    <w:next w:val="tk1af"/>
    <w:rsid w:val="00DC50D3"/>
    <w:pPr>
      <w:spacing w:before="0"/>
    </w:pPr>
  </w:style>
  <w:style w:type="paragraph" w:customStyle="1" w:styleId="tk1hff">
    <w:name w:val="tk1hf_f"/>
    <w:basedOn w:val="tk1aff"/>
    <w:next w:val="tk1hf"/>
    <w:rsid w:val="00DC50D3"/>
    <w:pPr>
      <w:jc w:val="right"/>
    </w:pPr>
  </w:style>
  <w:style w:type="paragraph" w:customStyle="1" w:styleId="tk1hf">
    <w:name w:val="tk1h_f"/>
    <w:basedOn w:val="tk1hff"/>
    <w:rsid w:val="00DC50D3"/>
    <w:pPr>
      <w:spacing w:before="0"/>
    </w:pPr>
  </w:style>
  <w:style w:type="paragraph" w:customStyle="1" w:styleId="tk1lff">
    <w:name w:val="tk1lf_f"/>
    <w:basedOn w:val="tk1aff"/>
    <w:next w:val="tk1lf"/>
    <w:rsid w:val="00DC50D3"/>
    <w:pPr>
      <w:ind w:left="340" w:hanging="340"/>
    </w:pPr>
  </w:style>
  <w:style w:type="paragraph" w:customStyle="1" w:styleId="tk1lf">
    <w:name w:val="tk1l_f"/>
    <w:basedOn w:val="tk1lff"/>
    <w:rsid w:val="00DC50D3"/>
    <w:pPr>
      <w:spacing w:before="0"/>
    </w:pPr>
  </w:style>
  <w:style w:type="paragraph" w:customStyle="1" w:styleId="tk1sff">
    <w:name w:val="tk1sf_f"/>
    <w:basedOn w:val="tk1aff"/>
    <w:next w:val="tk1sf"/>
    <w:rsid w:val="00DC50D3"/>
    <w:pPr>
      <w:jc w:val="center"/>
    </w:pPr>
  </w:style>
  <w:style w:type="paragraph" w:customStyle="1" w:styleId="tk1sf">
    <w:name w:val="tk1s_f"/>
    <w:basedOn w:val="tk1sff"/>
    <w:rsid w:val="00DC50D3"/>
    <w:pPr>
      <w:spacing w:before="0"/>
    </w:pPr>
  </w:style>
  <w:style w:type="paragraph" w:customStyle="1" w:styleId="tn1af-f">
    <w:name w:val="tn1af-_f"/>
    <w:basedOn w:val="tn1aff"/>
    <w:next w:val="tn1af"/>
    <w:rsid w:val="00DC50D3"/>
    <w:pPr>
      <w:spacing w:before="0" w:line="200" w:lineRule="atLeast"/>
    </w:pPr>
  </w:style>
  <w:style w:type="paragraph" w:customStyle="1" w:styleId="tn1hff">
    <w:name w:val="tn1hf_f"/>
    <w:basedOn w:val="tn1aff"/>
    <w:next w:val="tn1hf"/>
    <w:rsid w:val="00DC50D3"/>
    <w:pPr>
      <w:jc w:val="right"/>
    </w:pPr>
  </w:style>
  <w:style w:type="paragraph" w:customStyle="1" w:styleId="tn1hf">
    <w:name w:val="tn1h_f"/>
    <w:basedOn w:val="tn1hff"/>
    <w:rsid w:val="00DC50D3"/>
    <w:pPr>
      <w:spacing w:before="0"/>
    </w:pPr>
  </w:style>
  <w:style w:type="paragraph" w:customStyle="1" w:styleId="tn1lff">
    <w:name w:val="tn1lf_f"/>
    <w:basedOn w:val="tn1aff"/>
    <w:next w:val="tn1lf"/>
    <w:rsid w:val="00DC50D3"/>
    <w:pPr>
      <w:ind w:left="340" w:hanging="340"/>
    </w:pPr>
  </w:style>
  <w:style w:type="paragraph" w:customStyle="1" w:styleId="tn1lf">
    <w:name w:val="tn1l_f"/>
    <w:basedOn w:val="tn1lff"/>
    <w:rsid w:val="00DC50D3"/>
    <w:pPr>
      <w:spacing w:before="0"/>
    </w:pPr>
  </w:style>
  <w:style w:type="paragraph" w:customStyle="1" w:styleId="tn1sff">
    <w:name w:val="tn1sf_f"/>
    <w:basedOn w:val="tn1aff"/>
    <w:next w:val="tn1sf"/>
    <w:rsid w:val="00DC50D3"/>
    <w:pPr>
      <w:jc w:val="center"/>
    </w:pPr>
  </w:style>
  <w:style w:type="paragraph" w:customStyle="1" w:styleId="tn1sf">
    <w:name w:val="tn1s_f"/>
    <w:basedOn w:val="tn1sff"/>
    <w:rsid w:val="00DC50D3"/>
    <w:pPr>
      <w:spacing w:before="0"/>
    </w:pPr>
  </w:style>
  <w:style w:type="paragraph" w:customStyle="1" w:styleId="utgitt1af-f">
    <w:name w:val="utgitt1af-_f"/>
    <w:basedOn w:val="utgitt1aff"/>
    <w:next w:val="utgitt1af"/>
    <w:rsid w:val="00DC50D3"/>
    <w:pPr>
      <w:spacing w:before="0"/>
    </w:pPr>
  </w:style>
  <w:style w:type="paragraph" w:customStyle="1" w:styleId="utgitt1hff">
    <w:name w:val="utgitt1hf_f"/>
    <w:basedOn w:val="utgitt1aff"/>
    <w:next w:val="utgitt1hf"/>
    <w:rsid w:val="00DC50D3"/>
    <w:pPr>
      <w:jc w:val="right"/>
    </w:pPr>
  </w:style>
  <w:style w:type="paragraph" w:customStyle="1" w:styleId="utgitt1hf">
    <w:name w:val="utgitt1h_f"/>
    <w:basedOn w:val="utgitt1hff"/>
    <w:rsid w:val="00DC50D3"/>
    <w:pPr>
      <w:spacing w:before="0"/>
    </w:pPr>
  </w:style>
  <w:style w:type="paragraph" w:customStyle="1" w:styleId="utgitt1lff">
    <w:name w:val="utgitt1lf_f"/>
    <w:basedOn w:val="utgitt1aff"/>
    <w:next w:val="utgitt1lf"/>
    <w:rsid w:val="00DC50D3"/>
    <w:pPr>
      <w:ind w:left="340" w:hanging="340"/>
    </w:pPr>
  </w:style>
  <w:style w:type="paragraph" w:customStyle="1" w:styleId="utgitt1lf">
    <w:name w:val="utgitt1l_f"/>
    <w:basedOn w:val="utgitt1lff"/>
    <w:rsid w:val="00DC50D3"/>
    <w:pPr>
      <w:spacing w:before="0"/>
    </w:pPr>
  </w:style>
  <w:style w:type="paragraph" w:customStyle="1" w:styleId="utgitt1sff">
    <w:name w:val="utgitt1sf_f"/>
    <w:basedOn w:val="utgitt1aff"/>
    <w:next w:val="utgitt1sf"/>
    <w:rsid w:val="00DC50D3"/>
    <w:pPr>
      <w:jc w:val="center"/>
    </w:pPr>
  </w:style>
  <w:style w:type="paragraph" w:customStyle="1" w:styleId="utgitt1sf">
    <w:name w:val="utgitt1s_f"/>
    <w:basedOn w:val="utgitt1sff"/>
    <w:rsid w:val="00DC50D3"/>
    <w:pPr>
      <w:spacing w:before="0"/>
    </w:pPr>
  </w:style>
  <w:style w:type="paragraph" w:customStyle="1" w:styleId="var1hff">
    <w:name w:val="var1hf_f"/>
    <w:basedOn w:val="var1aff"/>
    <w:next w:val="var1hf"/>
    <w:rsid w:val="00DC50D3"/>
    <w:pPr>
      <w:jc w:val="right"/>
    </w:pPr>
  </w:style>
  <w:style w:type="paragraph" w:customStyle="1" w:styleId="var1hf">
    <w:name w:val="var1h_f"/>
    <w:basedOn w:val="var1hff"/>
    <w:rsid w:val="00DC50D3"/>
    <w:pPr>
      <w:spacing w:before="0"/>
    </w:pPr>
  </w:style>
  <w:style w:type="paragraph" w:customStyle="1" w:styleId="var1lff">
    <w:name w:val="var1lf_f"/>
    <w:basedOn w:val="var1aff"/>
    <w:rsid w:val="00DC50D3"/>
    <w:pPr>
      <w:ind w:left="340" w:hanging="340"/>
    </w:pPr>
  </w:style>
  <w:style w:type="paragraph" w:customStyle="1" w:styleId="var1sff">
    <w:name w:val="var1sf_f"/>
    <w:basedOn w:val="var1aff"/>
    <w:next w:val="var1sf"/>
    <w:rsid w:val="00DC50D3"/>
    <w:pPr>
      <w:jc w:val="center"/>
    </w:pPr>
  </w:style>
  <w:style w:type="paragraph" w:customStyle="1" w:styleId="var1sf">
    <w:name w:val="var1s_f"/>
    <w:basedOn w:val="var1sff"/>
    <w:rsid w:val="00DC50D3"/>
    <w:pPr>
      <w:spacing w:before="0"/>
    </w:pPr>
  </w:style>
  <w:style w:type="paragraph" w:customStyle="1" w:styleId="varB1hff">
    <w:name w:val="varB1hf_f"/>
    <w:basedOn w:val="varB1aff"/>
    <w:next w:val="varB1hf"/>
    <w:rsid w:val="00DC50D3"/>
    <w:pPr>
      <w:jc w:val="right"/>
    </w:pPr>
  </w:style>
  <w:style w:type="paragraph" w:customStyle="1" w:styleId="varB1hf">
    <w:name w:val="varB1h_f"/>
    <w:basedOn w:val="varB1hff"/>
    <w:rsid w:val="00DC50D3"/>
    <w:pPr>
      <w:spacing w:before="0"/>
    </w:pPr>
  </w:style>
  <w:style w:type="paragraph" w:customStyle="1" w:styleId="varB1lff">
    <w:name w:val="varB1lf_f"/>
    <w:basedOn w:val="varB1aff"/>
    <w:rsid w:val="00DC50D3"/>
    <w:pPr>
      <w:ind w:left="340" w:hanging="340"/>
    </w:pPr>
  </w:style>
  <w:style w:type="paragraph" w:customStyle="1" w:styleId="varB1sff">
    <w:name w:val="varB1sf_f"/>
    <w:basedOn w:val="varB1aff"/>
    <w:next w:val="varB1sf"/>
    <w:rsid w:val="00DC50D3"/>
    <w:pPr>
      <w:jc w:val="center"/>
    </w:pPr>
  </w:style>
  <w:style w:type="paragraph" w:customStyle="1" w:styleId="varB1sf">
    <w:name w:val="varB1s_f"/>
    <w:basedOn w:val="varB1sff"/>
    <w:rsid w:val="00DC50D3"/>
    <w:pPr>
      <w:spacing w:before="0"/>
    </w:pPr>
  </w:style>
  <w:style w:type="paragraph" w:customStyle="1" w:styleId="varC1hff">
    <w:name w:val="varC1hf_f"/>
    <w:basedOn w:val="varC1aff"/>
    <w:next w:val="varC1hf"/>
    <w:rsid w:val="00DC50D3"/>
    <w:pPr>
      <w:jc w:val="right"/>
    </w:pPr>
  </w:style>
  <w:style w:type="paragraph" w:customStyle="1" w:styleId="varC1hf">
    <w:name w:val="varC1h_f"/>
    <w:basedOn w:val="varC1hff"/>
    <w:rsid w:val="00DC50D3"/>
    <w:pPr>
      <w:spacing w:before="0"/>
    </w:pPr>
  </w:style>
  <w:style w:type="paragraph" w:customStyle="1" w:styleId="varC1lff">
    <w:name w:val="varC1lf_f"/>
    <w:basedOn w:val="varC1aff"/>
    <w:rsid w:val="00DC50D3"/>
    <w:pPr>
      <w:ind w:left="340" w:hanging="340"/>
    </w:pPr>
  </w:style>
  <w:style w:type="paragraph" w:customStyle="1" w:styleId="varC1sff">
    <w:name w:val="varC1sf_f"/>
    <w:basedOn w:val="varC1aff"/>
    <w:next w:val="varC1sf"/>
    <w:rsid w:val="00DC50D3"/>
    <w:pPr>
      <w:jc w:val="center"/>
    </w:pPr>
  </w:style>
  <w:style w:type="paragraph" w:customStyle="1" w:styleId="varC1sf">
    <w:name w:val="varC1s_f"/>
    <w:basedOn w:val="varC1sff"/>
    <w:rsid w:val="00DC50D3"/>
    <w:pPr>
      <w:spacing w:before="0"/>
    </w:pPr>
  </w:style>
  <w:style w:type="paragraph" w:customStyle="1" w:styleId="varD1hff">
    <w:name w:val="varD1hf_f"/>
    <w:basedOn w:val="varD1aff"/>
    <w:next w:val="varD1hf"/>
    <w:rsid w:val="00DC50D3"/>
    <w:pPr>
      <w:jc w:val="right"/>
    </w:pPr>
  </w:style>
  <w:style w:type="paragraph" w:customStyle="1" w:styleId="varD1hf">
    <w:name w:val="varD1h_f"/>
    <w:basedOn w:val="varD1hff"/>
    <w:rsid w:val="00DC50D3"/>
    <w:pPr>
      <w:spacing w:before="0"/>
    </w:pPr>
  </w:style>
  <w:style w:type="paragraph" w:customStyle="1" w:styleId="varD1lff">
    <w:name w:val="varD1lf_f"/>
    <w:basedOn w:val="varD1aff"/>
    <w:rsid w:val="00DC50D3"/>
    <w:pPr>
      <w:ind w:left="340" w:hanging="340"/>
    </w:pPr>
  </w:style>
  <w:style w:type="paragraph" w:customStyle="1" w:styleId="varD1sff">
    <w:name w:val="varD1sf_f"/>
    <w:basedOn w:val="varD1aff"/>
    <w:next w:val="varD1sf"/>
    <w:rsid w:val="00DC50D3"/>
    <w:pPr>
      <w:jc w:val="center"/>
    </w:pPr>
  </w:style>
  <w:style w:type="paragraph" w:customStyle="1" w:styleId="varD1sf">
    <w:name w:val="varD1s_f"/>
    <w:basedOn w:val="varD1sff"/>
    <w:rsid w:val="00DC50D3"/>
    <w:pPr>
      <w:spacing w:before="0"/>
    </w:pPr>
  </w:style>
  <w:style w:type="paragraph" w:customStyle="1" w:styleId="varE1hff">
    <w:name w:val="varE1hf_f"/>
    <w:basedOn w:val="varE1aff"/>
    <w:next w:val="varE1hf"/>
    <w:rsid w:val="00DC50D3"/>
    <w:pPr>
      <w:jc w:val="right"/>
    </w:pPr>
  </w:style>
  <w:style w:type="paragraph" w:customStyle="1" w:styleId="varE1hf">
    <w:name w:val="varE1h_f"/>
    <w:basedOn w:val="varE1hff"/>
    <w:rsid w:val="00DC50D3"/>
    <w:pPr>
      <w:spacing w:before="0"/>
    </w:pPr>
  </w:style>
  <w:style w:type="paragraph" w:customStyle="1" w:styleId="varE1lff">
    <w:name w:val="varE1lf_f"/>
    <w:basedOn w:val="varE1aff"/>
    <w:rsid w:val="00DC50D3"/>
    <w:pPr>
      <w:ind w:left="340" w:hanging="340"/>
    </w:pPr>
  </w:style>
  <w:style w:type="paragraph" w:customStyle="1" w:styleId="varE1sff">
    <w:name w:val="varE1sf_f"/>
    <w:basedOn w:val="varE1aff"/>
    <w:next w:val="varE1sf"/>
    <w:rsid w:val="00DC50D3"/>
    <w:pPr>
      <w:jc w:val="center"/>
    </w:pPr>
  </w:style>
  <w:style w:type="paragraph" w:customStyle="1" w:styleId="varE1sf">
    <w:name w:val="varE1s_f"/>
    <w:basedOn w:val="varE1sff"/>
    <w:rsid w:val="00DC50D3"/>
    <w:pPr>
      <w:spacing w:before="0"/>
    </w:pPr>
  </w:style>
  <w:style w:type="paragraph" w:customStyle="1" w:styleId="a1inf">
    <w:name w:val="a1in_f"/>
    <w:basedOn w:val="a1aff"/>
    <w:next w:val="a1af"/>
    <w:rsid w:val="00DC50D3"/>
  </w:style>
  <w:style w:type="paragraph" w:customStyle="1" w:styleId="a1kf">
    <w:name w:val="a1k_f"/>
    <w:basedOn w:val="a1hff"/>
    <w:next w:val="a1aff"/>
    <w:rsid w:val="00DC50D3"/>
    <w:pPr>
      <w:spacing w:after="240" w:line="180" w:lineRule="atLeast"/>
    </w:pPr>
    <w:rPr>
      <w:sz w:val="14"/>
      <w:lang w:val="en-US"/>
    </w:rPr>
  </w:style>
  <w:style w:type="paragraph" w:customStyle="1" w:styleId="a1nf">
    <w:name w:val="a1n_f"/>
    <w:basedOn w:val="a1aff"/>
    <w:rsid w:val="00DC50D3"/>
    <w:pPr>
      <w:spacing w:before="120" w:line="180" w:lineRule="atLeast"/>
      <w:ind w:left="680" w:hanging="340"/>
    </w:pPr>
    <w:rPr>
      <w:sz w:val="14"/>
      <w:lang w:val="en-US"/>
    </w:rPr>
  </w:style>
  <w:style w:type="paragraph" w:customStyle="1" w:styleId="b1fm1t-t">
    <w:name w:val="b1_f|m1t-_t"/>
    <w:basedOn w:val="b1fm1tt"/>
    <w:rsid w:val="00902D0E"/>
    <w:pPr>
      <w:spacing w:before="120"/>
    </w:pPr>
  </w:style>
  <w:style w:type="paragraph" w:customStyle="1" w:styleId="b1fm1tnt">
    <w:name w:val="b1_f|m1tn_t"/>
    <w:basedOn w:val="b1fm1tt"/>
    <w:next w:val="b1af-f"/>
    <w:rsid w:val="00902D0E"/>
    <w:pPr>
      <w:ind w:left="340" w:hanging="340"/>
    </w:pPr>
  </w:style>
  <w:style w:type="paragraph" w:customStyle="1" w:styleId="b1inf">
    <w:name w:val="b1in_f"/>
    <w:basedOn w:val="b1aff"/>
    <w:next w:val="b1af"/>
    <w:rsid w:val="00DC50D3"/>
  </w:style>
  <w:style w:type="paragraph" w:customStyle="1" w:styleId="b1kf">
    <w:name w:val="b1k_f"/>
    <w:basedOn w:val="b1hff"/>
    <w:next w:val="b1af"/>
    <w:rsid w:val="00DC50D3"/>
    <w:pPr>
      <w:spacing w:after="240" w:line="240" w:lineRule="atLeast"/>
    </w:pPr>
    <w:rPr>
      <w:sz w:val="17"/>
      <w:lang w:val="en-US"/>
    </w:rPr>
  </w:style>
  <w:style w:type="paragraph" w:customStyle="1" w:styleId="b1nf">
    <w:name w:val="b1n_f"/>
    <w:basedOn w:val="b1aff"/>
    <w:rsid w:val="00DC50D3"/>
    <w:pPr>
      <w:spacing w:before="120"/>
    </w:pPr>
    <w:rPr>
      <w:sz w:val="17"/>
    </w:rPr>
  </w:style>
  <w:style w:type="paragraph" w:customStyle="1" w:styleId="b2lf">
    <w:name w:val="b2l_f"/>
    <w:basedOn w:val="Normal"/>
    <w:link w:val="b2lfTegn"/>
    <w:rsid w:val="00902D0E"/>
    <w:pP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00" w:lineRule="exact"/>
      <w:ind w:left="680" w:hanging="340"/>
    </w:pPr>
    <w:rPr>
      <w:lang w:val="nb-NO" w:eastAsia="zh-CN"/>
    </w:rPr>
  </w:style>
  <w:style w:type="character" w:customStyle="1" w:styleId="b2lfTegn">
    <w:name w:val="b2l_f Tegn"/>
    <w:link w:val="b2lf"/>
    <w:rsid w:val="00902D0E"/>
    <w:rPr>
      <w:rFonts w:ascii="Times New Roman" w:eastAsia="Times New Roman" w:hAnsi="Times New Roman" w:cs="Times New Roman"/>
      <w:sz w:val="22"/>
      <w:lang w:val="nb-NO" w:eastAsia="zh-CN"/>
    </w:rPr>
  </w:style>
  <w:style w:type="paragraph" w:customStyle="1" w:styleId="bio1inf">
    <w:name w:val="bio1in_f"/>
    <w:basedOn w:val="bio1aff"/>
    <w:next w:val="bio1af"/>
    <w:rsid w:val="00DC50D3"/>
  </w:style>
  <w:style w:type="paragraph" w:customStyle="1" w:styleId="bio1kf">
    <w:name w:val="bio1k_f"/>
    <w:basedOn w:val="bio1hff"/>
    <w:next w:val="bio1aff"/>
    <w:rsid w:val="00DC50D3"/>
    <w:pPr>
      <w:spacing w:after="240" w:line="200" w:lineRule="atLeast"/>
    </w:pPr>
    <w:rPr>
      <w:sz w:val="15"/>
      <w:lang w:val="en-US"/>
    </w:rPr>
  </w:style>
  <w:style w:type="paragraph" w:customStyle="1" w:styleId="bio1nf">
    <w:name w:val="bio1n_f"/>
    <w:basedOn w:val="bio1aff"/>
    <w:rsid w:val="00DC50D3"/>
    <w:pPr>
      <w:spacing w:before="120" w:line="200" w:lineRule="atLeast"/>
      <w:ind w:left="1871" w:hanging="170"/>
    </w:pPr>
    <w:rPr>
      <w:sz w:val="15"/>
      <w:lang w:val="en-US"/>
    </w:rPr>
  </w:style>
  <w:style w:type="paragraph" w:customStyle="1" w:styleId="ded1forfs">
    <w:name w:val="ded1forf_s"/>
    <w:basedOn w:val="kap1forfs"/>
    <w:next w:val="ded1ovss"/>
    <w:rsid w:val="00DC50D3"/>
    <w:rPr>
      <w:sz w:val="20"/>
      <w:lang w:val="en-US"/>
    </w:rPr>
  </w:style>
  <w:style w:type="paragraph" w:customStyle="1" w:styleId="ded1forlags">
    <w:name w:val="ded1forlag_s"/>
    <w:basedOn w:val="kap1forlags"/>
    <w:next w:val="ded1xtras"/>
    <w:rsid w:val="00DC50D3"/>
    <w:pPr>
      <w:spacing w:before="240"/>
    </w:pPr>
    <w:rPr>
      <w:sz w:val="20"/>
      <w:lang w:val="en-US"/>
    </w:rPr>
  </w:style>
  <w:style w:type="paragraph" w:customStyle="1" w:styleId="ded1inf">
    <w:name w:val="ded1in_f"/>
    <w:basedOn w:val="ded1aff"/>
    <w:next w:val="ded1af"/>
    <w:rsid w:val="00DC50D3"/>
  </w:style>
  <w:style w:type="paragraph" w:customStyle="1" w:styleId="ded1kf">
    <w:name w:val="ded1k_f"/>
    <w:basedOn w:val="ded1hff"/>
    <w:next w:val="ded1aff"/>
    <w:rsid w:val="00DC50D3"/>
    <w:pPr>
      <w:spacing w:before="160" w:after="240" w:line="240" w:lineRule="atLeast"/>
    </w:pPr>
    <w:rPr>
      <w:sz w:val="18"/>
    </w:rPr>
  </w:style>
  <w:style w:type="paragraph" w:customStyle="1" w:styleId="ded1nf">
    <w:name w:val="ded1n_f"/>
    <w:basedOn w:val="ded1aff"/>
    <w:rsid w:val="00DC50D3"/>
    <w:pPr>
      <w:spacing w:before="120" w:line="260" w:lineRule="atLeast"/>
      <w:ind w:left="340" w:hanging="340"/>
    </w:pPr>
    <w:rPr>
      <w:sz w:val="18"/>
    </w:rPr>
  </w:style>
  <w:style w:type="paragraph" w:customStyle="1" w:styleId="ded1nums">
    <w:name w:val="ded1num_s"/>
    <w:basedOn w:val="kap1nums"/>
    <w:next w:val="ded1titts"/>
    <w:rsid w:val="00DC50D3"/>
  </w:style>
  <w:style w:type="paragraph" w:customStyle="1" w:styleId="ded1ovss">
    <w:name w:val="ded1ovs_s"/>
    <w:basedOn w:val="kap1ovss"/>
    <w:next w:val="ded1forlags"/>
    <w:rsid w:val="00DC50D3"/>
    <w:pPr>
      <w:spacing w:before="240"/>
    </w:pPr>
    <w:rPr>
      <w:sz w:val="20"/>
      <w:lang w:val="en-US"/>
    </w:rPr>
  </w:style>
  <w:style w:type="paragraph" w:customStyle="1" w:styleId="ded1starts">
    <w:name w:val="ded1start_s"/>
    <w:basedOn w:val="kap1starts"/>
    <w:next w:val="ded1titts"/>
    <w:rsid w:val="00DC50D3"/>
    <w:rPr>
      <w:lang w:val="en-US"/>
    </w:rPr>
  </w:style>
  <w:style w:type="paragraph" w:customStyle="1" w:styleId="ded1utgs">
    <w:name w:val="ded1utg_s"/>
    <w:basedOn w:val="kap1utgs"/>
    <w:next w:val="ded1forlags"/>
    <w:rsid w:val="00DC50D3"/>
    <w:pPr>
      <w:spacing w:before="240"/>
    </w:pPr>
    <w:rPr>
      <w:lang w:val="en-US"/>
    </w:rPr>
  </w:style>
  <w:style w:type="paragraph" w:customStyle="1" w:styleId="ded1utitts">
    <w:name w:val="ded1utitt_s"/>
    <w:basedOn w:val="kap1utitts"/>
    <w:next w:val="ded1utgs"/>
    <w:rsid w:val="00DC50D3"/>
    <w:rPr>
      <w:sz w:val="28"/>
      <w:lang w:val="en-US"/>
    </w:rPr>
  </w:style>
  <w:style w:type="paragraph" w:customStyle="1" w:styleId="ded1xtras">
    <w:name w:val="ded1xtra_s"/>
    <w:basedOn w:val="kap1xtras"/>
    <w:rsid w:val="00DC50D3"/>
    <w:pPr>
      <w:spacing w:before="240"/>
    </w:pPr>
    <w:rPr>
      <w:lang w:val="en-US"/>
    </w:rPr>
  </w:style>
  <w:style w:type="paragraph" w:customStyle="1" w:styleId="del1forfs">
    <w:name w:val="del1forf_s"/>
    <w:basedOn w:val="kap1forfs"/>
    <w:next w:val="del1ovss"/>
    <w:rsid w:val="00DC50D3"/>
    <w:rPr>
      <w:sz w:val="36"/>
    </w:rPr>
  </w:style>
  <w:style w:type="paragraph" w:customStyle="1" w:styleId="del1forlags">
    <w:name w:val="del1forlag_s"/>
    <w:basedOn w:val="kap1forlags"/>
    <w:next w:val="del1xtras"/>
    <w:rsid w:val="00DC50D3"/>
    <w:rPr>
      <w:sz w:val="30"/>
    </w:rPr>
  </w:style>
  <w:style w:type="paragraph" w:customStyle="1" w:styleId="del1nums">
    <w:name w:val="del1num_s"/>
    <w:basedOn w:val="kap1nums"/>
    <w:next w:val="del1titts"/>
    <w:rsid w:val="00DC50D3"/>
    <w:rPr>
      <w:sz w:val="40"/>
    </w:rPr>
  </w:style>
  <w:style w:type="paragraph" w:customStyle="1" w:styleId="del1ovss">
    <w:name w:val="del1ovs_s"/>
    <w:basedOn w:val="kap1ovss"/>
    <w:next w:val="del1forlags"/>
    <w:rsid w:val="00DC50D3"/>
    <w:rPr>
      <w:sz w:val="36"/>
    </w:rPr>
  </w:style>
  <w:style w:type="paragraph" w:customStyle="1" w:styleId="del1starts">
    <w:name w:val="del1start_s"/>
    <w:basedOn w:val="kap1starts"/>
    <w:next w:val="del1nums"/>
    <w:rsid w:val="00DC50D3"/>
    <w:pPr>
      <w:spacing w:before="1200"/>
    </w:pPr>
  </w:style>
  <w:style w:type="paragraph" w:customStyle="1" w:styleId="del1utgs">
    <w:name w:val="del1utg_s"/>
    <w:basedOn w:val="kap1utgs"/>
    <w:next w:val="del1forlags"/>
    <w:rsid w:val="00DC50D3"/>
    <w:rPr>
      <w:sz w:val="22"/>
    </w:rPr>
  </w:style>
  <w:style w:type="paragraph" w:customStyle="1" w:styleId="del1utitts">
    <w:name w:val="del1utitt_s"/>
    <w:basedOn w:val="kap1utitts"/>
    <w:next w:val="del1forfs"/>
    <w:rsid w:val="00DC50D3"/>
    <w:rPr>
      <w:sz w:val="44"/>
    </w:rPr>
  </w:style>
  <w:style w:type="paragraph" w:customStyle="1" w:styleId="del1xtras">
    <w:name w:val="del1xtra_s"/>
    <w:basedOn w:val="kap1xtras"/>
    <w:rsid w:val="00DC50D3"/>
    <w:rPr>
      <w:sz w:val="22"/>
    </w:rPr>
  </w:style>
  <w:style w:type="paragraph" w:customStyle="1" w:styleId="dia1inf">
    <w:name w:val="dia1in_f"/>
    <w:basedOn w:val="dia1aff"/>
    <w:next w:val="dia1af"/>
    <w:rsid w:val="00DC50D3"/>
  </w:style>
  <w:style w:type="paragraph" w:customStyle="1" w:styleId="dia1kf">
    <w:name w:val="dia1k_f"/>
    <w:basedOn w:val="dia1hff"/>
    <w:next w:val="dia1aff"/>
    <w:rsid w:val="00DC50D3"/>
    <w:pPr>
      <w:spacing w:after="240" w:line="240" w:lineRule="atLeast"/>
    </w:pPr>
    <w:rPr>
      <w:sz w:val="17"/>
    </w:rPr>
  </w:style>
  <w:style w:type="paragraph" w:customStyle="1" w:styleId="dia1nf">
    <w:name w:val="dia1n_f"/>
    <w:basedOn w:val="dia1aff"/>
    <w:rsid w:val="00DC50D3"/>
    <w:pPr>
      <w:spacing w:before="120" w:line="240" w:lineRule="atLeast"/>
      <w:ind w:left="340" w:hanging="340"/>
    </w:pPr>
    <w:rPr>
      <w:sz w:val="17"/>
    </w:rPr>
  </w:style>
  <w:style w:type="paragraph" w:customStyle="1" w:styleId="dikt1inf">
    <w:name w:val="dikt1in_f"/>
    <w:basedOn w:val="dikt1aff"/>
    <w:next w:val="dikt1af"/>
    <w:rsid w:val="00DC50D3"/>
  </w:style>
  <w:style w:type="paragraph" w:customStyle="1" w:styleId="dikt1kf">
    <w:name w:val="dikt1k_f"/>
    <w:basedOn w:val="dikt1hff"/>
    <w:next w:val="dikt1aff"/>
    <w:rsid w:val="00DC50D3"/>
    <w:pPr>
      <w:spacing w:before="160" w:after="240" w:line="240" w:lineRule="atLeast"/>
    </w:pPr>
    <w:rPr>
      <w:sz w:val="20"/>
    </w:rPr>
  </w:style>
  <w:style w:type="paragraph" w:customStyle="1" w:styleId="dikt1nf">
    <w:name w:val="dikt1n_f"/>
    <w:basedOn w:val="dikt1aff"/>
    <w:rsid w:val="00DC50D3"/>
    <w:pPr>
      <w:spacing w:before="120" w:line="240" w:lineRule="atLeast"/>
      <w:ind w:left="340" w:hanging="340"/>
    </w:pPr>
    <w:rPr>
      <w:sz w:val="20"/>
    </w:rPr>
  </w:style>
  <w:style w:type="paragraph" w:customStyle="1" w:styleId="eks1inf">
    <w:name w:val="eks1in_f"/>
    <w:basedOn w:val="eks1aff"/>
    <w:next w:val="eks1af"/>
    <w:rsid w:val="00DC50D3"/>
  </w:style>
  <w:style w:type="paragraph" w:customStyle="1" w:styleId="eks1kf">
    <w:name w:val="eks1k_f"/>
    <w:basedOn w:val="eks1hff"/>
    <w:next w:val="eks1aff"/>
    <w:rsid w:val="00DC50D3"/>
    <w:pPr>
      <w:spacing w:after="240" w:line="220" w:lineRule="atLeast"/>
    </w:pPr>
    <w:rPr>
      <w:sz w:val="16"/>
    </w:rPr>
  </w:style>
  <w:style w:type="paragraph" w:customStyle="1" w:styleId="eks1lf">
    <w:name w:val="eks1l_f"/>
    <w:basedOn w:val="eks1lff"/>
    <w:rsid w:val="00DC50D3"/>
    <w:pPr>
      <w:spacing w:before="0"/>
    </w:pPr>
  </w:style>
  <w:style w:type="paragraph" w:customStyle="1" w:styleId="eks1nf">
    <w:name w:val="eks1n_f"/>
    <w:basedOn w:val="eks1aff"/>
    <w:rsid w:val="00DC50D3"/>
    <w:pPr>
      <w:spacing w:before="120" w:line="220" w:lineRule="atLeast"/>
      <w:ind w:left="1020" w:hanging="340"/>
    </w:pPr>
    <w:rPr>
      <w:sz w:val="16"/>
    </w:rPr>
  </w:style>
  <w:style w:type="paragraph" w:customStyle="1" w:styleId="eksB1inf">
    <w:name w:val="eksB1in_f"/>
    <w:basedOn w:val="eksB1aff"/>
    <w:rsid w:val="00DC50D3"/>
  </w:style>
  <w:style w:type="paragraph" w:customStyle="1" w:styleId="eksB1kf">
    <w:name w:val="eksB1k_f"/>
    <w:basedOn w:val="eksB1hff"/>
    <w:rsid w:val="00DC50D3"/>
    <w:pPr>
      <w:spacing w:after="240" w:line="240" w:lineRule="atLeast"/>
    </w:pPr>
    <w:rPr>
      <w:sz w:val="16"/>
    </w:rPr>
  </w:style>
  <w:style w:type="paragraph" w:customStyle="1" w:styleId="eksB1lf">
    <w:name w:val="eksB1l_f"/>
    <w:basedOn w:val="eksB1lff"/>
    <w:rsid w:val="00DC50D3"/>
    <w:pPr>
      <w:spacing w:before="0"/>
    </w:pPr>
  </w:style>
  <w:style w:type="paragraph" w:customStyle="1" w:styleId="eksB1nf">
    <w:name w:val="eksB1n_f"/>
    <w:basedOn w:val="eksB1aff"/>
    <w:rsid w:val="00DC50D3"/>
    <w:pPr>
      <w:spacing w:before="120" w:line="220" w:lineRule="atLeast"/>
    </w:pPr>
    <w:rPr>
      <w:sz w:val="16"/>
    </w:rPr>
  </w:style>
  <w:style w:type="paragraph" w:customStyle="1" w:styleId="eksC1inf">
    <w:name w:val="eksC1in_f"/>
    <w:basedOn w:val="eksC1aff"/>
    <w:rsid w:val="00DC50D3"/>
  </w:style>
  <w:style w:type="paragraph" w:customStyle="1" w:styleId="eksC1kf">
    <w:name w:val="eksC1k_f"/>
    <w:basedOn w:val="eksC1hff"/>
    <w:rsid w:val="00DC50D3"/>
    <w:pPr>
      <w:spacing w:after="240" w:line="220" w:lineRule="atLeast"/>
    </w:pPr>
    <w:rPr>
      <w:sz w:val="16"/>
    </w:rPr>
  </w:style>
  <w:style w:type="paragraph" w:customStyle="1" w:styleId="eksC1lf">
    <w:name w:val="eksC1l_f"/>
    <w:basedOn w:val="eksC1lff"/>
    <w:rsid w:val="00DC50D3"/>
    <w:pPr>
      <w:spacing w:before="0"/>
    </w:pPr>
  </w:style>
  <w:style w:type="paragraph" w:customStyle="1" w:styleId="eksC1nf">
    <w:name w:val="eksC1n_f"/>
    <w:basedOn w:val="eksC1aff"/>
    <w:rsid w:val="00DC50D3"/>
    <w:pPr>
      <w:spacing w:before="120" w:line="220" w:lineRule="atLeast"/>
    </w:pPr>
    <w:rPr>
      <w:sz w:val="16"/>
    </w:rPr>
  </w:style>
  <w:style w:type="paragraph" w:customStyle="1" w:styleId="epi1forfs">
    <w:name w:val="epi1forf_s"/>
    <w:basedOn w:val="kap1forfs"/>
    <w:rsid w:val="00DC50D3"/>
    <w:rPr>
      <w:sz w:val="20"/>
    </w:rPr>
  </w:style>
  <w:style w:type="paragraph" w:customStyle="1" w:styleId="epi1forlags">
    <w:name w:val="epi1forlag_s"/>
    <w:basedOn w:val="kap1forlags"/>
    <w:rsid w:val="00DC50D3"/>
    <w:rPr>
      <w:sz w:val="20"/>
    </w:rPr>
  </w:style>
  <w:style w:type="paragraph" w:customStyle="1" w:styleId="epi1inf">
    <w:name w:val="epi1in_f"/>
    <w:basedOn w:val="epi1aff"/>
    <w:next w:val="epi1af"/>
    <w:rsid w:val="00DC50D3"/>
  </w:style>
  <w:style w:type="paragraph" w:customStyle="1" w:styleId="epi1kf">
    <w:name w:val="epi1k_f"/>
    <w:basedOn w:val="epi1hff"/>
    <w:next w:val="epi1aff"/>
    <w:rsid w:val="00DC50D3"/>
    <w:pPr>
      <w:spacing w:after="240" w:line="240" w:lineRule="atLeast"/>
    </w:pPr>
    <w:rPr>
      <w:sz w:val="18"/>
    </w:rPr>
  </w:style>
  <w:style w:type="paragraph" w:customStyle="1" w:styleId="epi1nf">
    <w:name w:val="epi1n_f"/>
    <w:basedOn w:val="epi1aff"/>
    <w:rsid w:val="00DC50D3"/>
    <w:pPr>
      <w:spacing w:before="120" w:line="240" w:lineRule="atLeast"/>
      <w:ind w:left="340" w:hanging="340"/>
    </w:pPr>
    <w:rPr>
      <w:sz w:val="18"/>
    </w:rPr>
  </w:style>
  <w:style w:type="paragraph" w:customStyle="1" w:styleId="epi1nums">
    <w:name w:val="epi1num_s"/>
    <w:basedOn w:val="kap1nums"/>
    <w:rsid w:val="00DC50D3"/>
  </w:style>
  <w:style w:type="paragraph" w:customStyle="1" w:styleId="epi1ovss">
    <w:name w:val="epi1ovs_s"/>
    <w:basedOn w:val="kap1ovss"/>
    <w:rsid w:val="00DC50D3"/>
    <w:rPr>
      <w:sz w:val="20"/>
    </w:rPr>
  </w:style>
  <w:style w:type="paragraph" w:customStyle="1" w:styleId="epi1starts">
    <w:name w:val="epi1start_s"/>
    <w:basedOn w:val="kap1starts"/>
    <w:rsid w:val="00DC50D3"/>
  </w:style>
  <w:style w:type="paragraph" w:customStyle="1" w:styleId="epi1utgs">
    <w:name w:val="epi1utg_s"/>
    <w:basedOn w:val="kap1utgs"/>
    <w:rsid w:val="00DC50D3"/>
  </w:style>
  <w:style w:type="paragraph" w:customStyle="1" w:styleId="epi1utitts">
    <w:name w:val="epi1utitt_s"/>
    <w:basedOn w:val="kap1utitts"/>
    <w:rsid w:val="00DC50D3"/>
    <w:rPr>
      <w:sz w:val="28"/>
    </w:rPr>
  </w:style>
  <w:style w:type="paragraph" w:customStyle="1" w:styleId="epi1xtras">
    <w:name w:val="epi1xtra_s"/>
    <w:basedOn w:val="kap1xtras"/>
    <w:rsid w:val="00DC50D3"/>
  </w:style>
  <w:style w:type="paragraph" w:customStyle="1" w:styleId="fak1inf">
    <w:name w:val="fak1in_f"/>
    <w:basedOn w:val="fak1aff"/>
    <w:next w:val="fak1af"/>
    <w:rsid w:val="00DC50D3"/>
  </w:style>
  <w:style w:type="paragraph" w:customStyle="1" w:styleId="fak1kf">
    <w:name w:val="fak1k_f"/>
    <w:basedOn w:val="fak1hff"/>
    <w:next w:val="fak1aff"/>
    <w:rsid w:val="00DC50D3"/>
    <w:pPr>
      <w:spacing w:after="240" w:line="180" w:lineRule="atLeast"/>
    </w:pPr>
    <w:rPr>
      <w:sz w:val="14"/>
    </w:rPr>
  </w:style>
  <w:style w:type="paragraph" w:customStyle="1" w:styleId="fak1nf">
    <w:name w:val="fak1n_f"/>
    <w:basedOn w:val="fak1aff"/>
    <w:rsid w:val="00DC50D3"/>
    <w:pPr>
      <w:spacing w:before="120" w:line="180" w:lineRule="atLeast"/>
      <w:ind w:hanging="340"/>
    </w:pPr>
    <w:rPr>
      <w:sz w:val="14"/>
    </w:rPr>
  </w:style>
  <w:style w:type="paragraph" w:customStyle="1" w:styleId="fig1fm1tnt">
    <w:name w:val="fig1_f|m1tn_t"/>
    <w:basedOn w:val="fig1fm1tt"/>
    <w:next w:val="b1af"/>
    <w:qFormat/>
    <w:rsid w:val="00DC50D3"/>
  </w:style>
  <w:style w:type="paragraph" w:customStyle="1" w:styleId="fig1inf">
    <w:name w:val="fig1in_f"/>
    <w:basedOn w:val="fig1aff"/>
    <w:next w:val="fig1af"/>
    <w:rsid w:val="00DC50D3"/>
  </w:style>
  <w:style w:type="paragraph" w:customStyle="1" w:styleId="fig1kf">
    <w:name w:val="fig1k_f"/>
    <w:basedOn w:val="fig1hff"/>
    <w:next w:val="fig1aff"/>
    <w:rsid w:val="00DC50D3"/>
    <w:pPr>
      <w:spacing w:before="160" w:after="240" w:line="200" w:lineRule="atLeast"/>
    </w:pPr>
    <w:rPr>
      <w:sz w:val="14"/>
      <w:lang w:val="en-US"/>
    </w:rPr>
  </w:style>
  <w:style w:type="paragraph" w:customStyle="1" w:styleId="fig1nf">
    <w:name w:val="fig1n_f"/>
    <w:basedOn w:val="fig1aff"/>
    <w:rsid w:val="00DC50D3"/>
    <w:pPr>
      <w:spacing w:before="120" w:line="200" w:lineRule="atLeast"/>
      <w:ind w:left="340" w:hanging="340"/>
    </w:pPr>
    <w:rPr>
      <w:sz w:val="14"/>
      <w:lang w:val="en-US"/>
    </w:rPr>
  </w:style>
  <w:style w:type="paragraph" w:customStyle="1" w:styleId="fn1inf">
    <w:name w:val="fn1in_f"/>
    <w:basedOn w:val="fn1aff"/>
    <w:next w:val="fn1af"/>
    <w:rsid w:val="00DC50D3"/>
  </w:style>
  <w:style w:type="paragraph" w:customStyle="1" w:styleId="fn1kf">
    <w:name w:val="fn1k_f"/>
    <w:basedOn w:val="fn1hff"/>
    <w:next w:val="fn1aff"/>
    <w:rsid w:val="00DC50D3"/>
    <w:pPr>
      <w:spacing w:after="240" w:line="240" w:lineRule="atLeast"/>
    </w:pPr>
    <w:rPr>
      <w:sz w:val="16"/>
    </w:rPr>
  </w:style>
  <w:style w:type="paragraph" w:customStyle="1" w:styleId="fn1nf">
    <w:name w:val="fn1n_f"/>
    <w:basedOn w:val="fn1aff"/>
    <w:rsid w:val="00DC50D3"/>
    <w:pPr>
      <w:spacing w:before="120" w:line="220" w:lineRule="atLeast"/>
      <w:ind w:left="340" w:hanging="340"/>
    </w:pPr>
    <w:rPr>
      <w:sz w:val="16"/>
    </w:rPr>
  </w:style>
  <w:style w:type="paragraph" w:customStyle="1" w:styleId="forord1forfs">
    <w:name w:val="forord1forf_s"/>
    <w:basedOn w:val="kap1forfs"/>
    <w:next w:val="forord1ovss"/>
    <w:rsid w:val="00DC50D3"/>
  </w:style>
  <w:style w:type="paragraph" w:customStyle="1" w:styleId="forord1forlags">
    <w:name w:val="forord1forlag_s"/>
    <w:basedOn w:val="kap1forlags"/>
    <w:next w:val="forord1xtras"/>
    <w:rsid w:val="00DC50D3"/>
  </w:style>
  <w:style w:type="paragraph" w:customStyle="1" w:styleId="forord1nums">
    <w:name w:val="forord1num_s"/>
    <w:basedOn w:val="kap1nums"/>
    <w:next w:val="forord1titts"/>
    <w:rsid w:val="00DC50D3"/>
  </w:style>
  <w:style w:type="paragraph" w:customStyle="1" w:styleId="forord1ovss">
    <w:name w:val="forord1ovs_s"/>
    <w:basedOn w:val="kap1ovss"/>
    <w:next w:val="forord1forlags"/>
    <w:rsid w:val="00DC50D3"/>
  </w:style>
  <w:style w:type="paragraph" w:customStyle="1" w:styleId="forord1starts">
    <w:name w:val="forord1start_s"/>
    <w:basedOn w:val="kap1starts"/>
    <w:next w:val="forord1titts"/>
    <w:rsid w:val="00DC50D3"/>
  </w:style>
  <w:style w:type="paragraph" w:customStyle="1" w:styleId="forord1utgs">
    <w:name w:val="forord1utg_s"/>
    <w:basedOn w:val="kap1utgs"/>
    <w:next w:val="forord1forlags"/>
    <w:rsid w:val="00DC50D3"/>
  </w:style>
  <w:style w:type="paragraph" w:customStyle="1" w:styleId="forord1utitts">
    <w:name w:val="forord1utitt_s"/>
    <w:basedOn w:val="kap1utitts"/>
    <w:next w:val="forord1utgs"/>
    <w:rsid w:val="00DC50D3"/>
  </w:style>
  <w:style w:type="paragraph" w:customStyle="1" w:styleId="forord1xtras">
    <w:name w:val="forord1xtra_s"/>
    <w:basedOn w:val="kap1xtras"/>
    <w:rsid w:val="00DC50D3"/>
  </w:style>
  <w:style w:type="paragraph" w:customStyle="1" w:styleId="in1inf">
    <w:name w:val="in1in_f"/>
    <w:basedOn w:val="in1aff"/>
    <w:next w:val="in1af"/>
    <w:rsid w:val="00DC50D3"/>
  </w:style>
  <w:style w:type="paragraph" w:customStyle="1" w:styleId="in1kf">
    <w:name w:val="in1k_f"/>
    <w:basedOn w:val="in1hff"/>
    <w:next w:val="in1aff"/>
    <w:rsid w:val="00DC50D3"/>
    <w:pPr>
      <w:spacing w:after="240" w:line="240" w:lineRule="atLeast"/>
    </w:pPr>
    <w:rPr>
      <w:sz w:val="15"/>
      <w:lang w:val="en-US"/>
    </w:rPr>
  </w:style>
  <w:style w:type="paragraph" w:customStyle="1" w:styleId="in1nf">
    <w:name w:val="in1n_f"/>
    <w:basedOn w:val="in1aff"/>
    <w:rsid w:val="00DC50D3"/>
    <w:pPr>
      <w:spacing w:before="120" w:line="240" w:lineRule="atLeast"/>
      <w:ind w:left="680" w:hanging="340"/>
    </w:pPr>
    <w:rPr>
      <w:sz w:val="15"/>
      <w:lang w:val="en-US"/>
    </w:rPr>
  </w:style>
  <w:style w:type="paragraph" w:customStyle="1" w:styleId="inB1inf">
    <w:name w:val="inB1in_f"/>
    <w:basedOn w:val="inB1aff"/>
    <w:rsid w:val="00DC50D3"/>
  </w:style>
  <w:style w:type="paragraph" w:customStyle="1" w:styleId="inB1kf">
    <w:name w:val="inB1k_f"/>
    <w:basedOn w:val="inB1hff"/>
    <w:rsid w:val="00DC50D3"/>
    <w:pPr>
      <w:spacing w:after="240" w:line="240" w:lineRule="atLeast"/>
    </w:pPr>
    <w:rPr>
      <w:sz w:val="15"/>
    </w:rPr>
  </w:style>
  <w:style w:type="paragraph" w:customStyle="1" w:styleId="inB1lf">
    <w:name w:val="inB1l_f"/>
    <w:basedOn w:val="inB1lff"/>
    <w:rsid w:val="00DC50D3"/>
    <w:pPr>
      <w:spacing w:before="0"/>
    </w:pPr>
  </w:style>
  <w:style w:type="paragraph" w:customStyle="1" w:styleId="inB1nf">
    <w:name w:val="inB1n_f"/>
    <w:basedOn w:val="inB1aff"/>
    <w:rsid w:val="00DC50D3"/>
    <w:pPr>
      <w:spacing w:before="120" w:line="240" w:lineRule="atLeast"/>
    </w:pPr>
    <w:rPr>
      <w:sz w:val="15"/>
    </w:rPr>
  </w:style>
  <w:style w:type="paragraph" w:customStyle="1" w:styleId="inC1inf">
    <w:name w:val="inC1in_f"/>
    <w:basedOn w:val="inC1aff"/>
    <w:rsid w:val="00DC50D3"/>
  </w:style>
  <w:style w:type="paragraph" w:customStyle="1" w:styleId="inC1kf">
    <w:name w:val="inC1k_f"/>
    <w:basedOn w:val="inC1hff"/>
    <w:rsid w:val="00DC50D3"/>
    <w:pPr>
      <w:spacing w:after="240" w:line="240" w:lineRule="atLeast"/>
    </w:pPr>
    <w:rPr>
      <w:sz w:val="15"/>
    </w:rPr>
  </w:style>
  <w:style w:type="paragraph" w:customStyle="1" w:styleId="inC1lf">
    <w:name w:val="inC1l_f"/>
    <w:basedOn w:val="inC1lff"/>
    <w:rsid w:val="00DC50D3"/>
    <w:pPr>
      <w:spacing w:before="0"/>
    </w:pPr>
  </w:style>
  <w:style w:type="paragraph" w:customStyle="1" w:styleId="inC1nf">
    <w:name w:val="inC1n_f"/>
    <w:basedOn w:val="inC1aff"/>
    <w:rsid w:val="00DC50D3"/>
    <w:pPr>
      <w:spacing w:before="120" w:line="240" w:lineRule="atLeast"/>
    </w:pPr>
    <w:rPr>
      <w:sz w:val="15"/>
    </w:rPr>
  </w:style>
  <w:style w:type="paragraph" w:customStyle="1" w:styleId="innfig1forfs">
    <w:name w:val="innfig1forf_s"/>
    <w:basedOn w:val="kap1forfs"/>
    <w:next w:val="innfig1ovss"/>
    <w:rsid w:val="00DC50D3"/>
  </w:style>
  <w:style w:type="paragraph" w:customStyle="1" w:styleId="innfig1forlags">
    <w:name w:val="innfig1forlag_s"/>
    <w:basedOn w:val="kap1forlags"/>
    <w:next w:val="innfig1xtras"/>
    <w:rsid w:val="00DC50D3"/>
  </w:style>
  <w:style w:type="paragraph" w:customStyle="1" w:styleId="innfig1nums">
    <w:name w:val="innfig1num_s"/>
    <w:basedOn w:val="kap1nums"/>
    <w:next w:val="innfig1titts"/>
    <w:rsid w:val="00DC50D3"/>
  </w:style>
  <w:style w:type="paragraph" w:customStyle="1" w:styleId="innfig1ovss">
    <w:name w:val="innfig1ovs_s"/>
    <w:basedOn w:val="kap1ovss"/>
    <w:next w:val="innfig1forlags"/>
    <w:rsid w:val="00DC50D3"/>
  </w:style>
  <w:style w:type="paragraph" w:customStyle="1" w:styleId="innfig1starts">
    <w:name w:val="innfig1start_s"/>
    <w:basedOn w:val="kap1starts"/>
    <w:next w:val="innfig1titts"/>
    <w:rsid w:val="00DC50D3"/>
  </w:style>
  <w:style w:type="paragraph" w:customStyle="1" w:styleId="innfig1utgs">
    <w:name w:val="innfig1utg_s"/>
    <w:basedOn w:val="kap1utgs"/>
    <w:next w:val="innfig1forlags"/>
    <w:rsid w:val="00DC50D3"/>
  </w:style>
  <w:style w:type="paragraph" w:customStyle="1" w:styleId="innfig1utitts">
    <w:name w:val="innfig1utitt_s"/>
    <w:basedOn w:val="kap1utitts"/>
    <w:next w:val="innfig1utgs"/>
    <w:rsid w:val="00DC50D3"/>
  </w:style>
  <w:style w:type="paragraph" w:customStyle="1" w:styleId="innfig1xtras">
    <w:name w:val="innfig1xtra_s"/>
    <w:basedOn w:val="kap1xtras"/>
    <w:rsid w:val="00DC50D3"/>
  </w:style>
  <w:style w:type="paragraph" w:customStyle="1" w:styleId="innfort1forfs">
    <w:name w:val="innfort1forf_s"/>
    <w:basedOn w:val="kap1forfs"/>
    <w:next w:val="innfort1ovss"/>
    <w:rsid w:val="00DC50D3"/>
  </w:style>
  <w:style w:type="paragraph" w:customStyle="1" w:styleId="innfort1forlags">
    <w:name w:val="innfort1forlag_s"/>
    <w:basedOn w:val="kap1forlags"/>
    <w:next w:val="innfort1xtras"/>
    <w:rsid w:val="00DC50D3"/>
  </w:style>
  <w:style w:type="paragraph" w:customStyle="1" w:styleId="innfort1nums">
    <w:name w:val="innfort1num_s"/>
    <w:basedOn w:val="kap1nums"/>
    <w:next w:val="innfort1titts"/>
    <w:rsid w:val="00DC50D3"/>
  </w:style>
  <w:style w:type="paragraph" w:customStyle="1" w:styleId="innfort1ovss">
    <w:name w:val="innfort1ovs_s"/>
    <w:basedOn w:val="kap1ovss"/>
    <w:next w:val="innfort1forlags"/>
    <w:rsid w:val="00DC50D3"/>
  </w:style>
  <w:style w:type="paragraph" w:customStyle="1" w:styleId="innfort1starts">
    <w:name w:val="innfort1start_s"/>
    <w:basedOn w:val="kap1starts"/>
    <w:next w:val="innfort1titts"/>
    <w:rsid w:val="00DC50D3"/>
  </w:style>
  <w:style w:type="paragraph" w:customStyle="1" w:styleId="innfort1utgs">
    <w:name w:val="innfort1utg_s"/>
    <w:basedOn w:val="kap1utgs"/>
    <w:next w:val="innfort1forlags"/>
    <w:rsid w:val="00DC50D3"/>
  </w:style>
  <w:style w:type="paragraph" w:customStyle="1" w:styleId="innfort1utitts">
    <w:name w:val="innfort1utitt_s"/>
    <w:basedOn w:val="kap1utitts"/>
    <w:next w:val="innfort1utgs"/>
    <w:rsid w:val="00DC50D3"/>
  </w:style>
  <w:style w:type="paragraph" w:customStyle="1" w:styleId="innfort1xtras">
    <w:name w:val="innfort1xtra_s"/>
    <w:basedOn w:val="kap1xtras"/>
    <w:rsid w:val="00DC50D3"/>
  </w:style>
  <w:style w:type="paragraph" w:customStyle="1" w:styleId="innledn1forfs">
    <w:name w:val="innledn1forf_s"/>
    <w:basedOn w:val="kap1forfs"/>
    <w:next w:val="innledn1ovss"/>
    <w:rsid w:val="00DC50D3"/>
  </w:style>
  <w:style w:type="paragraph" w:customStyle="1" w:styleId="innledn1forlags">
    <w:name w:val="innledn1forlag_s"/>
    <w:basedOn w:val="kap1forlags"/>
    <w:next w:val="innledn1xtras"/>
    <w:rsid w:val="00DC50D3"/>
  </w:style>
  <w:style w:type="paragraph" w:customStyle="1" w:styleId="innledn1nums">
    <w:name w:val="innledn1num_s"/>
    <w:basedOn w:val="kap1nums"/>
    <w:next w:val="innledn1titts"/>
    <w:rsid w:val="00DC50D3"/>
  </w:style>
  <w:style w:type="paragraph" w:customStyle="1" w:styleId="innledn1ovss">
    <w:name w:val="innledn1ovs_s"/>
    <w:basedOn w:val="kap1ovss"/>
    <w:next w:val="innledn1forlags"/>
    <w:rsid w:val="00DC50D3"/>
  </w:style>
  <w:style w:type="paragraph" w:customStyle="1" w:styleId="innledn1starts">
    <w:name w:val="innledn1start_s"/>
    <w:basedOn w:val="kap1starts"/>
    <w:next w:val="innledn1titts"/>
    <w:rsid w:val="00DC50D3"/>
  </w:style>
  <w:style w:type="paragraph" w:customStyle="1" w:styleId="innledn1utgs">
    <w:name w:val="innledn1utg_s"/>
    <w:basedOn w:val="kap1utgs"/>
    <w:next w:val="innledn1forlags"/>
    <w:rsid w:val="00DC50D3"/>
  </w:style>
  <w:style w:type="paragraph" w:customStyle="1" w:styleId="innledn1utitts">
    <w:name w:val="innledn1utitt_s"/>
    <w:basedOn w:val="kap1utitts"/>
    <w:next w:val="innledn1utgs"/>
    <w:rsid w:val="00DC50D3"/>
  </w:style>
  <w:style w:type="paragraph" w:customStyle="1" w:styleId="innledn1xtras">
    <w:name w:val="innledn1xtra_s"/>
    <w:basedOn w:val="kap1xtras"/>
    <w:rsid w:val="00DC50D3"/>
  </w:style>
  <w:style w:type="paragraph" w:customStyle="1" w:styleId="innover1forfs">
    <w:name w:val="innover1forf_s"/>
    <w:basedOn w:val="kap1forfs"/>
    <w:next w:val="innover1ovss"/>
    <w:rsid w:val="00DC50D3"/>
  </w:style>
  <w:style w:type="paragraph" w:customStyle="1" w:styleId="innover1forlags">
    <w:name w:val="innover1forlag_s"/>
    <w:basedOn w:val="kap1forlags"/>
    <w:next w:val="innover1xtras"/>
    <w:rsid w:val="00DC50D3"/>
  </w:style>
  <w:style w:type="paragraph" w:customStyle="1" w:styleId="innover1nums">
    <w:name w:val="innover1num_s"/>
    <w:basedOn w:val="kap1nums"/>
    <w:next w:val="innover1titts"/>
    <w:rsid w:val="00DC50D3"/>
  </w:style>
  <w:style w:type="paragraph" w:customStyle="1" w:styleId="innover1ovss">
    <w:name w:val="innover1ovs_s"/>
    <w:basedOn w:val="kap1ovss"/>
    <w:next w:val="innover1forlags"/>
    <w:rsid w:val="00DC50D3"/>
  </w:style>
  <w:style w:type="paragraph" w:customStyle="1" w:styleId="innover1starts">
    <w:name w:val="innover1start_s"/>
    <w:basedOn w:val="kap1starts"/>
    <w:next w:val="innover1titts"/>
    <w:rsid w:val="00DC50D3"/>
  </w:style>
  <w:style w:type="paragraph" w:customStyle="1" w:styleId="innover1utgs">
    <w:name w:val="innover1utg_s"/>
    <w:basedOn w:val="kap1utgs"/>
    <w:next w:val="innover1forlags"/>
    <w:rsid w:val="00DC50D3"/>
  </w:style>
  <w:style w:type="paragraph" w:customStyle="1" w:styleId="innover1utitts">
    <w:name w:val="innover1utitt_s"/>
    <w:basedOn w:val="kap1utitts"/>
    <w:next w:val="innover1utgs"/>
    <w:rsid w:val="00DC50D3"/>
  </w:style>
  <w:style w:type="paragraph" w:customStyle="1" w:styleId="innover1xtras">
    <w:name w:val="innover1xtra_s"/>
    <w:basedOn w:val="kap1xtras"/>
    <w:rsid w:val="00DC50D3"/>
  </w:style>
  <w:style w:type="paragraph" w:customStyle="1" w:styleId="innram1forfs">
    <w:name w:val="innram1forf_s"/>
    <w:basedOn w:val="kap1forfs"/>
    <w:next w:val="innram1ovss"/>
    <w:rsid w:val="00DC50D3"/>
  </w:style>
  <w:style w:type="paragraph" w:customStyle="1" w:styleId="innram1forlags">
    <w:name w:val="innram1forlag_s"/>
    <w:basedOn w:val="kap1forlags"/>
    <w:next w:val="innram1xtras"/>
    <w:rsid w:val="00DC50D3"/>
  </w:style>
  <w:style w:type="paragraph" w:customStyle="1" w:styleId="innram1nums">
    <w:name w:val="innram1num_s"/>
    <w:basedOn w:val="kap1nums"/>
    <w:next w:val="innram1titts"/>
    <w:rsid w:val="00DC50D3"/>
  </w:style>
  <w:style w:type="paragraph" w:customStyle="1" w:styleId="innram1ovss">
    <w:name w:val="innram1ovs_s"/>
    <w:basedOn w:val="kap1ovss"/>
    <w:next w:val="innram1forlags"/>
    <w:rsid w:val="00DC50D3"/>
  </w:style>
  <w:style w:type="paragraph" w:customStyle="1" w:styleId="innram1starts">
    <w:name w:val="innram1start_s"/>
    <w:basedOn w:val="kap1starts"/>
    <w:next w:val="innram1titts"/>
    <w:rsid w:val="00DC50D3"/>
  </w:style>
  <w:style w:type="paragraph" w:customStyle="1" w:styleId="innram1utgs">
    <w:name w:val="innram1utg_s"/>
    <w:basedOn w:val="kap1utgs"/>
    <w:next w:val="innram1forlags"/>
    <w:rsid w:val="00DC50D3"/>
  </w:style>
  <w:style w:type="paragraph" w:customStyle="1" w:styleId="innram1utitts">
    <w:name w:val="innram1utitt_s"/>
    <w:basedOn w:val="kap1utitts"/>
    <w:next w:val="innram1utgs"/>
    <w:rsid w:val="00DC50D3"/>
  </w:style>
  <w:style w:type="paragraph" w:customStyle="1" w:styleId="innram1xtras">
    <w:name w:val="innram1xtra_s"/>
    <w:basedOn w:val="kap1xtras"/>
    <w:rsid w:val="00DC50D3"/>
  </w:style>
  <w:style w:type="paragraph" w:customStyle="1" w:styleId="inntab1forfs">
    <w:name w:val="inntab1forf_s"/>
    <w:basedOn w:val="kap1forfs"/>
    <w:next w:val="inntab1ovss"/>
    <w:rsid w:val="00DC50D3"/>
  </w:style>
  <w:style w:type="paragraph" w:customStyle="1" w:styleId="inntab1forlags">
    <w:name w:val="inntab1forlag_s"/>
    <w:basedOn w:val="kap1forlags"/>
    <w:next w:val="inntab1xtras"/>
    <w:rsid w:val="00DC50D3"/>
  </w:style>
  <w:style w:type="paragraph" w:customStyle="1" w:styleId="inntab1nums">
    <w:name w:val="inntab1num_s"/>
    <w:basedOn w:val="kap1nums"/>
    <w:next w:val="inntab1titts"/>
    <w:rsid w:val="00DC50D3"/>
  </w:style>
  <w:style w:type="paragraph" w:customStyle="1" w:styleId="inntab1ovss">
    <w:name w:val="inntab1ovs_s"/>
    <w:basedOn w:val="kap1ovss"/>
    <w:next w:val="inntab1forlags"/>
    <w:rsid w:val="00DC50D3"/>
  </w:style>
  <w:style w:type="paragraph" w:customStyle="1" w:styleId="inntab1starts">
    <w:name w:val="inntab1start_s"/>
    <w:basedOn w:val="kap1starts"/>
    <w:next w:val="inntab1titts"/>
    <w:rsid w:val="00DC50D3"/>
  </w:style>
  <w:style w:type="paragraph" w:customStyle="1" w:styleId="inntab1utgs">
    <w:name w:val="inntab1utg_s"/>
    <w:basedOn w:val="kap1utgs"/>
    <w:next w:val="inntab1forlags"/>
    <w:rsid w:val="00DC50D3"/>
  </w:style>
  <w:style w:type="paragraph" w:customStyle="1" w:styleId="inntab1utitts">
    <w:name w:val="inntab1utitt_s"/>
    <w:basedOn w:val="kap1utitts"/>
    <w:next w:val="inntab1utgs"/>
    <w:rsid w:val="00DC50D3"/>
  </w:style>
  <w:style w:type="paragraph" w:customStyle="1" w:styleId="inntab1xtras">
    <w:name w:val="inntab1xtra_s"/>
    <w:basedOn w:val="kap1xtras"/>
    <w:rsid w:val="00DC50D3"/>
  </w:style>
  <w:style w:type="paragraph" w:customStyle="1" w:styleId="kas1inf">
    <w:name w:val="kas1in_f"/>
    <w:basedOn w:val="kas1aff"/>
    <w:next w:val="kas1af"/>
    <w:rsid w:val="00DC50D3"/>
  </w:style>
  <w:style w:type="paragraph" w:customStyle="1" w:styleId="kas1kf">
    <w:name w:val="kas1k_f"/>
    <w:basedOn w:val="kas1hff"/>
    <w:next w:val="kas1aff"/>
    <w:rsid w:val="00DC50D3"/>
    <w:pPr>
      <w:spacing w:after="240" w:line="240" w:lineRule="atLeast"/>
    </w:pPr>
    <w:rPr>
      <w:sz w:val="16"/>
    </w:rPr>
  </w:style>
  <w:style w:type="paragraph" w:customStyle="1" w:styleId="kas1nf">
    <w:name w:val="kas1n_f"/>
    <w:basedOn w:val="kas1aff"/>
    <w:rsid w:val="00DC50D3"/>
    <w:pPr>
      <w:spacing w:before="120" w:line="240" w:lineRule="atLeast"/>
      <w:ind w:left="1020" w:hanging="340"/>
    </w:pPr>
    <w:rPr>
      <w:sz w:val="16"/>
    </w:rPr>
  </w:style>
  <w:style w:type="paragraph" w:customStyle="1" w:styleId="kolofon1forfs">
    <w:name w:val="kolofon1forf_s"/>
    <w:basedOn w:val="kap1forfs"/>
    <w:next w:val="kolofon1ovss"/>
    <w:rsid w:val="00DC50D3"/>
    <w:rPr>
      <w:sz w:val="24"/>
    </w:rPr>
  </w:style>
  <w:style w:type="paragraph" w:customStyle="1" w:styleId="kolofon1forlags">
    <w:name w:val="kolofon1forlag_s"/>
    <w:basedOn w:val="kap1forlags"/>
    <w:next w:val="kolofon1xtras"/>
    <w:rsid w:val="00DC50D3"/>
    <w:rPr>
      <w:sz w:val="20"/>
    </w:rPr>
  </w:style>
  <w:style w:type="paragraph" w:customStyle="1" w:styleId="kolofon1inf">
    <w:name w:val="kolofon1in_f"/>
    <w:basedOn w:val="kolofon1aff"/>
    <w:next w:val="kolofon1af"/>
    <w:rsid w:val="00DC50D3"/>
  </w:style>
  <w:style w:type="paragraph" w:customStyle="1" w:styleId="kolofon1kf">
    <w:name w:val="kolofon1k_f"/>
    <w:basedOn w:val="kolofon1hff"/>
    <w:next w:val="kolofon1aff"/>
    <w:rsid w:val="00DC50D3"/>
    <w:pPr>
      <w:spacing w:before="160" w:after="240" w:line="240" w:lineRule="atLeast"/>
    </w:pPr>
    <w:rPr>
      <w:sz w:val="16"/>
    </w:rPr>
  </w:style>
  <w:style w:type="paragraph" w:customStyle="1" w:styleId="kolofon1nf">
    <w:name w:val="kolofon1n_f"/>
    <w:basedOn w:val="kolofon1aff"/>
    <w:rsid w:val="00DC50D3"/>
    <w:pPr>
      <w:spacing w:before="120" w:line="240" w:lineRule="atLeast"/>
      <w:ind w:left="340" w:hanging="340"/>
    </w:pPr>
    <w:rPr>
      <w:sz w:val="16"/>
    </w:rPr>
  </w:style>
  <w:style w:type="paragraph" w:customStyle="1" w:styleId="kolofon1nums">
    <w:name w:val="kolofon1num_s"/>
    <w:basedOn w:val="kap1nums"/>
    <w:next w:val="kolofon1titts"/>
    <w:rsid w:val="00DC50D3"/>
    <w:rPr>
      <w:sz w:val="20"/>
    </w:rPr>
  </w:style>
  <w:style w:type="paragraph" w:customStyle="1" w:styleId="kolofon1ovss">
    <w:name w:val="kolofon1ovs_s"/>
    <w:basedOn w:val="kap1ovss"/>
    <w:next w:val="kolofon1forlags"/>
    <w:rsid w:val="00DC50D3"/>
    <w:rPr>
      <w:sz w:val="24"/>
    </w:rPr>
  </w:style>
  <w:style w:type="paragraph" w:customStyle="1" w:styleId="kolofon1starts">
    <w:name w:val="kolofon1start_s"/>
    <w:basedOn w:val="kap1starts"/>
    <w:next w:val="kolofon1aff"/>
    <w:rsid w:val="00DC50D3"/>
  </w:style>
  <w:style w:type="paragraph" w:customStyle="1" w:styleId="kolofon1utgs">
    <w:name w:val="kolofon1utg_s"/>
    <w:basedOn w:val="kap1utgs"/>
    <w:next w:val="kolofon1forlags"/>
    <w:rsid w:val="00DC50D3"/>
  </w:style>
  <w:style w:type="paragraph" w:customStyle="1" w:styleId="kolofon1utitts">
    <w:name w:val="kolofon1utitt_s"/>
    <w:basedOn w:val="kap1utitts"/>
    <w:next w:val="kolofon1utgs"/>
    <w:rsid w:val="00DC50D3"/>
    <w:rPr>
      <w:sz w:val="26"/>
    </w:rPr>
  </w:style>
  <w:style w:type="paragraph" w:customStyle="1" w:styleId="kolofon1xtras">
    <w:name w:val="kolofon1xtra_s"/>
    <w:basedOn w:val="kap1xtras"/>
    <w:rsid w:val="00DC50D3"/>
  </w:style>
  <w:style w:type="paragraph" w:customStyle="1" w:styleId="komm1inf">
    <w:name w:val="komm1in_f"/>
    <w:basedOn w:val="komm1aff"/>
    <w:next w:val="komm1af"/>
    <w:rsid w:val="00DC50D3"/>
  </w:style>
  <w:style w:type="paragraph" w:customStyle="1" w:styleId="komm1kf">
    <w:name w:val="komm1k_f"/>
    <w:basedOn w:val="komm1hff"/>
    <w:next w:val="komm1aff"/>
    <w:rsid w:val="00DC50D3"/>
    <w:pPr>
      <w:spacing w:after="240" w:line="240" w:lineRule="atLeast"/>
    </w:pPr>
    <w:rPr>
      <w:sz w:val="17"/>
    </w:rPr>
  </w:style>
  <w:style w:type="paragraph" w:customStyle="1" w:styleId="komm1nf">
    <w:name w:val="komm1n_f"/>
    <w:basedOn w:val="komm1aff"/>
    <w:rsid w:val="00DC50D3"/>
    <w:pPr>
      <w:spacing w:before="120" w:line="240" w:lineRule="atLeast"/>
      <w:ind w:left="340" w:hanging="340"/>
    </w:pPr>
    <w:rPr>
      <w:sz w:val="17"/>
    </w:rPr>
  </w:style>
  <w:style w:type="paragraph" w:customStyle="1" w:styleId="lign1inf">
    <w:name w:val="lign1in_f"/>
    <w:basedOn w:val="lign1aff"/>
    <w:next w:val="lign1af"/>
    <w:rsid w:val="00DC50D3"/>
  </w:style>
  <w:style w:type="paragraph" w:customStyle="1" w:styleId="lign1kf">
    <w:name w:val="lign1k_f"/>
    <w:basedOn w:val="lign1hff"/>
    <w:next w:val="lign1aff"/>
    <w:rsid w:val="00DC50D3"/>
    <w:pPr>
      <w:spacing w:after="240" w:line="240" w:lineRule="atLeast"/>
    </w:pPr>
    <w:rPr>
      <w:sz w:val="17"/>
    </w:rPr>
  </w:style>
  <w:style w:type="paragraph" w:customStyle="1" w:styleId="lign1nf">
    <w:name w:val="lign1n_f"/>
    <w:basedOn w:val="lign1aff"/>
    <w:rsid w:val="00DC50D3"/>
    <w:pPr>
      <w:spacing w:before="120" w:line="240" w:lineRule="atLeast"/>
      <w:ind w:left="680" w:hanging="340"/>
    </w:pPr>
    <w:rPr>
      <w:sz w:val="17"/>
    </w:rPr>
  </w:style>
  <w:style w:type="paragraph" w:customStyle="1" w:styleId="lv1inf">
    <w:name w:val="lv1in_f"/>
    <w:basedOn w:val="lv1aff"/>
    <w:next w:val="lv1af"/>
    <w:rsid w:val="00DC50D3"/>
  </w:style>
  <w:style w:type="paragraph" w:customStyle="1" w:styleId="lv1kf">
    <w:name w:val="lv1k_f"/>
    <w:basedOn w:val="lv1hff"/>
    <w:next w:val="lv1aff"/>
    <w:rsid w:val="00DC50D3"/>
    <w:pPr>
      <w:spacing w:after="240" w:line="240" w:lineRule="atLeast"/>
    </w:pPr>
    <w:rPr>
      <w:sz w:val="17"/>
    </w:rPr>
  </w:style>
  <w:style w:type="paragraph" w:customStyle="1" w:styleId="lv1nf">
    <w:name w:val="lv1n_f"/>
    <w:basedOn w:val="lv1aff"/>
    <w:rsid w:val="00DC50D3"/>
    <w:pPr>
      <w:spacing w:before="120" w:line="260" w:lineRule="atLeast"/>
    </w:pPr>
    <w:rPr>
      <w:sz w:val="17"/>
    </w:rPr>
  </w:style>
  <w:style w:type="paragraph" w:customStyle="1" w:styleId="lvB1inf">
    <w:name w:val="lvB1in_f"/>
    <w:basedOn w:val="lvB1aff"/>
    <w:rsid w:val="00DC50D3"/>
  </w:style>
  <w:style w:type="paragraph" w:customStyle="1" w:styleId="lvB1kf">
    <w:name w:val="lvB1k_f"/>
    <w:basedOn w:val="lvB1hff"/>
    <w:rsid w:val="00DC50D3"/>
    <w:pPr>
      <w:spacing w:after="240" w:line="240" w:lineRule="atLeast"/>
    </w:pPr>
    <w:rPr>
      <w:sz w:val="17"/>
    </w:rPr>
  </w:style>
  <w:style w:type="paragraph" w:customStyle="1" w:styleId="lvB1lf">
    <w:name w:val="lvB1l_f"/>
    <w:basedOn w:val="lvB1lff"/>
    <w:rsid w:val="00DC50D3"/>
    <w:pPr>
      <w:spacing w:before="0"/>
    </w:pPr>
  </w:style>
  <w:style w:type="paragraph" w:customStyle="1" w:styleId="lvB1nf">
    <w:name w:val="lvB1n_f"/>
    <w:basedOn w:val="lvB1aff"/>
    <w:rsid w:val="00DC50D3"/>
    <w:pPr>
      <w:spacing w:before="120" w:line="240" w:lineRule="atLeast"/>
    </w:pPr>
    <w:rPr>
      <w:sz w:val="17"/>
    </w:rPr>
  </w:style>
  <w:style w:type="paragraph" w:customStyle="1" w:styleId="m1t-t">
    <w:name w:val="m1t-_t"/>
    <w:basedOn w:val="m1tt"/>
    <w:rsid w:val="00DC50D3"/>
    <w:pPr>
      <w:spacing w:before="0"/>
    </w:pPr>
  </w:style>
  <w:style w:type="paragraph" w:customStyle="1" w:styleId="m1tit">
    <w:name w:val="m1ti_t"/>
    <w:basedOn w:val="m1tt"/>
    <w:next w:val="b1aff"/>
    <w:rsid w:val="00DC50D3"/>
  </w:style>
  <w:style w:type="paragraph" w:customStyle="1" w:styleId="m1ti-t">
    <w:name w:val="m1ti-_t"/>
    <w:basedOn w:val="m1tit"/>
    <w:rsid w:val="00DC50D3"/>
    <w:pPr>
      <w:spacing w:before="0"/>
    </w:pPr>
  </w:style>
  <w:style w:type="paragraph" w:customStyle="1" w:styleId="m1tnt">
    <w:name w:val="m1tn_t"/>
    <w:basedOn w:val="m1tt"/>
    <w:next w:val="b1aff"/>
    <w:rsid w:val="00DC50D3"/>
    <w:pPr>
      <w:ind w:left="851" w:hanging="851"/>
    </w:pPr>
  </w:style>
  <w:style w:type="paragraph" w:customStyle="1" w:styleId="m1tn-t">
    <w:name w:val="m1tn-_t"/>
    <w:basedOn w:val="m1tnt"/>
    <w:rsid w:val="00DC50D3"/>
    <w:pPr>
      <w:spacing w:before="0"/>
    </w:pPr>
  </w:style>
  <w:style w:type="paragraph" w:customStyle="1" w:styleId="m1tnit">
    <w:name w:val="m1tni_t"/>
    <w:basedOn w:val="m1tt"/>
    <w:next w:val="b1aff"/>
    <w:rsid w:val="00DC50D3"/>
    <w:pPr>
      <w:ind w:left="851" w:hanging="851"/>
    </w:pPr>
  </w:style>
  <w:style w:type="paragraph" w:customStyle="1" w:styleId="m1tni-t">
    <w:name w:val="m1tni-_t"/>
    <w:basedOn w:val="m1tnit"/>
    <w:rsid w:val="00DC50D3"/>
    <w:pPr>
      <w:spacing w:before="0"/>
    </w:pPr>
  </w:style>
  <w:style w:type="paragraph" w:customStyle="1" w:styleId="m2t-t">
    <w:name w:val="m2t-_t"/>
    <w:basedOn w:val="m2tt"/>
    <w:rsid w:val="00DC50D3"/>
    <w:pPr>
      <w:spacing w:before="0"/>
    </w:pPr>
  </w:style>
  <w:style w:type="paragraph" w:customStyle="1" w:styleId="m2tit">
    <w:name w:val="m2ti_t"/>
    <w:basedOn w:val="m2tt"/>
    <w:next w:val="b1aff"/>
    <w:rsid w:val="00DC50D3"/>
  </w:style>
  <w:style w:type="paragraph" w:customStyle="1" w:styleId="m2ti-t">
    <w:name w:val="m2ti-_t"/>
    <w:basedOn w:val="m2tit"/>
    <w:rsid w:val="00DC50D3"/>
    <w:pPr>
      <w:spacing w:before="0"/>
    </w:pPr>
  </w:style>
  <w:style w:type="paragraph" w:customStyle="1" w:styleId="m2tnt">
    <w:name w:val="m2tn_t"/>
    <w:basedOn w:val="m2tt"/>
    <w:next w:val="b1aff"/>
    <w:rsid w:val="00DC50D3"/>
    <w:pPr>
      <w:ind w:left="1021" w:hanging="1021"/>
    </w:pPr>
  </w:style>
  <w:style w:type="paragraph" w:customStyle="1" w:styleId="m2tn-t">
    <w:name w:val="m2tn-_t"/>
    <w:basedOn w:val="m2tnt"/>
    <w:rsid w:val="00DC50D3"/>
    <w:pPr>
      <w:spacing w:before="0"/>
    </w:pPr>
  </w:style>
  <w:style w:type="paragraph" w:customStyle="1" w:styleId="m2tnit">
    <w:name w:val="m2tni_t"/>
    <w:basedOn w:val="m2tt"/>
    <w:next w:val="b1aff"/>
    <w:rsid w:val="00DC50D3"/>
    <w:pPr>
      <w:ind w:left="1021" w:hanging="1021"/>
    </w:pPr>
  </w:style>
  <w:style w:type="paragraph" w:customStyle="1" w:styleId="m2tni-t">
    <w:name w:val="m2tni-_t"/>
    <w:basedOn w:val="m2tnit"/>
    <w:rsid w:val="00DC50D3"/>
    <w:pPr>
      <w:spacing w:before="0"/>
    </w:pPr>
  </w:style>
  <w:style w:type="paragraph" w:customStyle="1" w:styleId="m3t-t">
    <w:name w:val="m3t-_t"/>
    <w:basedOn w:val="m3tt"/>
    <w:rsid w:val="00DC50D3"/>
    <w:pPr>
      <w:spacing w:before="0"/>
    </w:pPr>
  </w:style>
  <w:style w:type="paragraph" w:customStyle="1" w:styleId="m3tit">
    <w:name w:val="m3ti_t"/>
    <w:basedOn w:val="m3tt"/>
    <w:next w:val="b1aff"/>
    <w:rsid w:val="00DC50D3"/>
  </w:style>
  <w:style w:type="paragraph" w:customStyle="1" w:styleId="m3ti-t">
    <w:name w:val="m3ti-_t"/>
    <w:basedOn w:val="m3tit"/>
    <w:rsid w:val="00DC50D3"/>
    <w:pPr>
      <w:spacing w:before="0"/>
    </w:pPr>
  </w:style>
  <w:style w:type="paragraph" w:customStyle="1" w:styleId="m3tnt">
    <w:name w:val="m3tn_t"/>
    <w:basedOn w:val="m3tt"/>
    <w:next w:val="b1aff"/>
    <w:rsid w:val="00DC50D3"/>
    <w:pPr>
      <w:ind w:left="1191" w:hanging="1191"/>
    </w:pPr>
  </w:style>
  <w:style w:type="paragraph" w:customStyle="1" w:styleId="m3tn-t">
    <w:name w:val="m3tn-_t"/>
    <w:basedOn w:val="m3tnt"/>
    <w:rsid w:val="00DC50D3"/>
    <w:pPr>
      <w:spacing w:before="0"/>
    </w:pPr>
  </w:style>
  <w:style w:type="paragraph" w:customStyle="1" w:styleId="m3tnit">
    <w:name w:val="m3tni_t"/>
    <w:basedOn w:val="m3tt"/>
    <w:next w:val="b1aff"/>
    <w:rsid w:val="00DC50D3"/>
    <w:pPr>
      <w:ind w:left="1191" w:hanging="1191"/>
    </w:pPr>
  </w:style>
  <w:style w:type="paragraph" w:customStyle="1" w:styleId="m3tni-t">
    <w:name w:val="m3tni-_t"/>
    <w:basedOn w:val="m3tnit"/>
    <w:rsid w:val="00DC50D3"/>
    <w:pPr>
      <w:spacing w:before="0"/>
    </w:pPr>
  </w:style>
  <w:style w:type="paragraph" w:customStyle="1" w:styleId="m4t-t">
    <w:name w:val="m4t-_t"/>
    <w:basedOn w:val="m4tt"/>
    <w:rsid w:val="00DC50D3"/>
    <w:pPr>
      <w:spacing w:before="0"/>
    </w:pPr>
  </w:style>
  <w:style w:type="paragraph" w:customStyle="1" w:styleId="m4tit">
    <w:name w:val="m4ti_t"/>
    <w:basedOn w:val="m4tt"/>
    <w:next w:val="b1aff"/>
    <w:rsid w:val="00DC50D3"/>
  </w:style>
  <w:style w:type="paragraph" w:customStyle="1" w:styleId="m4ti-t">
    <w:name w:val="m4ti-_t"/>
    <w:basedOn w:val="m4tit"/>
    <w:rsid w:val="00DC50D3"/>
    <w:pPr>
      <w:spacing w:before="0"/>
    </w:pPr>
  </w:style>
  <w:style w:type="paragraph" w:customStyle="1" w:styleId="m4tnt">
    <w:name w:val="m4tn_t"/>
    <w:basedOn w:val="m4tt"/>
    <w:next w:val="b1aff"/>
    <w:rsid w:val="00DC50D3"/>
    <w:pPr>
      <w:ind w:left="1361" w:hanging="1361"/>
    </w:pPr>
  </w:style>
  <w:style w:type="paragraph" w:customStyle="1" w:styleId="m4tn-t">
    <w:name w:val="m4tn-_t"/>
    <w:basedOn w:val="m4tnt"/>
    <w:rsid w:val="00DC50D3"/>
    <w:pPr>
      <w:spacing w:before="0"/>
    </w:pPr>
  </w:style>
  <w:style w:type="paragraph" w:customStyle="1" w:styleId="m4tnit">
    <w:name w:val="m4tni_t"/>
    <w:basedOn w:val="m4tt"/>
    <w:next w:val="b1aff"/>
    <w:rsid w:val="00DC50D3"/>
    <w:pPr>
      <w:ind w:left="1361" w:hanging="1361"/>
    </w:pPr>
  </w:style>
  <w:style w:type="paragraph" w:customStyle="1" w:styleId="m4tni-t">
    <w:name w:val="m4tni-_t"/>
    <w:basedOn w:val="m4tnit"/>
    <w:rsid w:val="00DC50D3"/>
    <w:pPr>
      <w:spacing w:before="0"/>
    </w:pPr>
  </w:style>
  <w:style w:type="paragraph" w:customStyle="1" w:styleId="m5t-t">
    <w:name w:val="m5t-_t"/>
    <w:basedOn w:val="m5tt"/>
    <w:rsid w:val="00DC50D3"/>
    <w:pPr>
      <w:spacing w:before="0"/>
    </w:pPr>
  </w:style>
  <w:style w:type="paragraph" w:customStyle="1" w:styleId="m5tit">
    <w:name w:val="m5ti_t"/>
    <w:basedOn w:val="m5tt"/>
    <w:next w:val="b1aff"/>
    <w:rsid w:val="00DC50D3"/>
  </w:style>
  <w:style w:type="paragraph" w:customStyle="1" w:styleId="m5ti-t">
    <w:name w:val="m5ti-_t"/>
    <w:basedOn w:val="m5tit"/>
    <w:rsid w:val="00DC50D3"/>
    <w:pPr>
      <w:spacing w:before="0"/>
    </w:pPr>
  </w:style>
  <w:style w:type="paragraph" w:customStyle="1" w:styleId="m5tnt">
    <w:name w:val="m5tn_t"/>
    <w:basedOn w:val="m5tt"/>
    <w:next w:val="b1aff"/>
    <w:rsid w:val="00DC50D3"/>
    <w:pPr>
      <w:ind w:left="1531" w:hanging="1531"/>
    </w:pPr>
  </w:style>
  <w:style w:type="paragraph" w:customStyle="1" w:styleId="m5tn-t">
    <w:name w:val="m5tn-_t"/>
    <w:basedOn w:val="m5tnt"/>
    <w:rsid w:val="00DC50D3"/>
    <w:pPr>
      <w:spacing w:before="0"/>
    </w:pPr>
  </w:style>
  <w:style w:type="paragraph" w:customStyle="1" w:styleId="m5tnit">
    <w:name w:val="m5tni_t"/>
    <w:basedOn w:val="m5tt"/>
    <w:next w:val="b1aff"/>
    <w:rsid w:val="00DC50D3"/>
    <w:pPr>
      <w:ind w:left="1531" w:hanging="1531"/>
    </w:pPr>
  </w:style>
  <w:style w:type="paragraph" w:customStyle="1" w:styleId="m5tni-t">
    <w:name w:val="m5tni-_t"/>
    <w:basedOn w:val="m5tnit"/>
    <w:rsid w:val="00DC50D3"/>
    <w:pPr>
      <w:spacing w:before="0"/>
    </w:pPr>
  </w:style>
  <w:style w:type="paragraph" w:customStyle="1" w:styleId="m6t-t">
    <w:name w:val="m6t-_t"/>
    <w:basedOn w:val="m6tt"/>
    <w:rsid w:val="00DC50D3"/>
    <w:pPr>
      <w:spacing w:before="0"/>
    </w:pPr>
  </w:style>
  <w:style w:type="paragraph" w:customStyle="1" w:styleId="m6tit">
    <w:name w:val="m6ti_t"/>
    <w:basedOn w:val="m6tt"/>
    <w:next w:val="b1aff"/>
    <w:rsid w:val="00DC50D3"/>
  </w:style>
  <w:style w:type="paragraph" w:customStyle="1" w:styleId="m6ti-t">
    <w:name w:val="m6ti-_t"/>
    <w:basedOn w:val="m6tit"/>
    <w:rsid w:val="00DC50D3"/>
    <w:pPr>
      <w:spacing w:before="0"/>
    </w:pPr>
  </w:style>
  <w:style w:type="paragraph" w:customStyle="1" w:styleId="m6tnt">
    <w:name w:val="m6tn_t"/>
    <w:basedOn w:val="m6tt"/>
    <w:next w:val="b1aff"/>
    <w:rsid w:val="00DC50D3"/>
  </w:style>
  <w:style w:type="paragraph" w:customStyle="1" w:styleId="m6tn-t">
    <w:name w:val="m6tn-_t"/>
    <w:basedOn w:val="m6tnt"/>
    <w:rsid w:val="00DC50D3"/>
    <w:pPr>
      <w:spacing w:before="0"/>
    </w:pPr>
  </w:style>
  <w:style w:type="paragraph" w:customStyle="1" w:styleId="m6tnit">
    <w:name w:val="m6tni_t"/>
    <w:basedOn w:val="m6tt"/>
    <w:next w:val="b1aff"/>
    <w:rsid w:val="00DC50D3"/>
  </w:style>
  <w:style w:type="paragraph" w:customStyle="1" w:styleId="m6tni-t">
    <w:name w:val="m6tni-_t"/>
    <w:basedOn w:val="m6tnit"/>
    <w:rsid w:val="00DC50D3"/>
    <w:pPr>
      <w:spacing w:before="0"/>
    </w:pPr>
  </w:style>
  <w:style w:type="paragraph" w:customStyle="1" w:styleId="m7t-t">
    <w:name w:val="m7t-_t"/>
    <w:basedOn w:val="m7tt"/>
    <w:rsid w:val="00DC50D3"/>
    <w:pPr>
      <w:spacing w:before="0"/>
    </w:pPr>
  </w:style>
  <w:style w:type="paragraph" w:customStyle="1" w:styleId="m7tit">
    <w:name w:val="m7ti_t"/>
    <w:basedOn w:val="m7tt"/>
    <w:next w:val="b1aff"/>
    <w:rsid w:val="00DC50D3"/>
  </w:style>
  <w:style w:type="paragraph" w:customStyle="1" w:styleId="m7ti-t">
    <w:name w:val="m7ti-_t"/>
    <w:basedOn w:val="m7tit"/>
    <w:rsid w:val="00DC50D3"/>
    <w:pPr>
      <w:spacing w:before="0"/>
    </w:pPr>
  </w:style>
  <w:style w:type="paragraph" w:customStyle="1" w:styleId="m7tnt">
    <w:name w:val="m7tn_t"/>
    <w:basedOn w:val="m7tt"/>
    <w:next w:val="b1aff"/>
    <w:rsid w:val="00DC50D3"/>
  </w:style>
  <w:style w:type="paragraph" w:customStyle="1" w:styleId="m7tn-t">
    <w:name w:val="m7tn-_t"/>
    <w:basedOn w:val="m7tnt"/>
    <w:rsid w:val="00DC50D3"/>
    <w:pPr>
      <w:spacing w:before="0"/>
    </w:pPr>
  </w:style>
  <w:style w:type="paragraph" w:customStyle="1" w:styleId="m7tnit">
    <w:name w:val="m7tni_t"/>
    <w:basedOn w:val="m7tt"/>
    <w:next w:val="b1aff"/>
    <w:rsid w:val="00DC50D3"/>
  </w:style>
  <w:style w:type="paragraph" w:customStyle="1" w:styleId="m7tni-t">
    <w:name w:val="m7tni-_t"/>
    <w:basedOn w:val="m7tnit"/>
    <w:rsid w:val="00DC50D3"/>
    <w:pPr>
      <w:spacing w:before="0"/>
    </w:pPr>
  </w:style>
  <w:style w:type="paragraph" w:customStyle="1" w:styleId="maal1inf">
    <w:name w:val="maal1in_f"/>
    <w:basedOn w:val="maal1aff"/>
    <w:next w:val="maal1af"/>
    <w:rsid w:val="00DC50D3"/>
  </w:style>
  <w:style w:type="paragraph" w:customStyle="1" w:styleId="maal1kf">
    <w:name w:val="maal1k_f"/>
    <w:basedOn w:val="maal1hff"/>
    <w:next w:val="maal1aff"/>
    <w:rsid w:val="00DC50D3"/>
    <w:pPr>
      <w:spacing w:before="160" w:after="240" w:line="240" w:lineRule="atLeast"/>
    </w:pPr>
    <w:rPr>
      <w:sz w:val="16"/>
    </w:rPr>
  </w:style>
  <w:style w:type="paragraph" w:customStyle="1" w:styleId="maal1nf">
    <w:name w:val="maal1n_f"/>
    <w:basedOn w:val="maal1aff"/>
    <w:rsid w:val="00DC50D3"/>
    <w:pPr>
      <w:spacing w:before="120" w:line="240" w:lineRule="atLeast"/>
      <w:ind w:left="680" w:hanging="340"/>
    </w:pPr>
    <w:rPr>
      <w:sz w:val="16"/>
    </w:rPr>
  </w:style>
  <w:style w:type="paragraph" w:customStyle="1" w:styleId="marg1inf">
    <w:name w:val="marg1in_f"/>
    <w:basedOn w:val="marg1aff"/>
    <w:next w:val="marg1af"/>
    <w:rsid w:val="00DC50D3"/>
  </w:style>
  <w:style w:type="paragraph" w:customStyle="1" w:styleId="marg1kf">
    <w:name w:val="marg1k_f"/>
    <w:basedOn w:val="marg1hff"/>
    <w:next w:val="marg1aff"/>
    <w:rsid w:val="00DC50D3"/>
    <w:pPr>
      <w:spacing w:before="160" w:after="240" w:line="200" w:lineRule="atLeast"/>
    </w:pPr>
    <w:rPr>
      <w:sz w:val="14"/>
      <w:lang w:val="en-US"/>
    </w:rPr>
  </w:style>
  <w:style w:type="paragraph" w:customStyle="1" w:styleId="marg1nf">
    <w:name w:val="marg1n_f"/>
    <w:basedOn w:val="marg1aff"/>
    <w:rsid w:val="00DC50D3"/>
    <w:pPr>
      <w:spacing w:line="200" w:lineRule="atLeast"/>
      <w:ind w:left="850" w:hanging="170"/>
    </w:pPr>
    <w:rPr>
      <w:sz w:val="14"/>
      <w:lang w:val="en-US"/>
    </w:rPr>
  </w:style>
  <w:style w:type="paragraph" w:customStyle="1" w:styleId="og1inf">
    <w:name w:val="og1in_f"/>
    <w:basedOn w:val="og1aff"/>
    <w:next w:val="og1af"/>
    <w:rsid w:val="00DC50D3"/>
  </w:style>
  <w:style w:type="paragraph" w:customStyle="1" w:styleId="og1kf">
    <w:name w:val="og1k_f"/>
    <w:basedOn w:val="og1hff"/>
    <w:next w:val="og1aff"/>
    <w:rsid w:val="00DC50D3"/>
    <w:pPr>
      <w:spacing w:after="240" w:line="240" w:lineRule="atLeast"/>
    </w:pPr>
    <w:rPr>
      <w:sz w:val="17"/>
    </w:rPr>
  </w:style>
  <w:style w:type="paragraph" w:customStyle="1" w:styleId="og1nf">
    <w:name w:val="og1n_f"/>
    <w:basedOn w:val="og1aff"/>
    <w:rsid w:val="00DC50D3"/>
    <w:pPr>
      <w:spacing w:before="120" w:line="240" w:lineRule="atLeast"/>
    </w:pPr>
    <w:rPr>
      <w:sz w:val="17"/>
    </w:rPr>
  </w:style>
  <w:style w:type="paragraph" w:customStyle="1" w:styleId="ogB1inf">
    <w:name w:val="ogB1in_f"/>
    <w:basedOn w:val="ogB1aff"/>
    <w:rsid w:val="00DC50D3"/>
  </w:style>
  <w:style w:type="paragraph" w:customStyle="1" w:styleId="ogB1kf">
    <w:name w:val="ogB1k_f"/>
    <w:basedOn w:val="ogB1hff"/>
    <w:rsid w:val="00DC50D3"/>
    <w:pPr>
      <w:spacing w:after="240" w:line="240" w:lineRule="atLeast"/>
    </w:pPr>
    <w:rPr>
      <w:sz w:val="17"/>
      <w:lang w:val="en-US"/>
    </w:rPr>
  </w:style>
  <w:style w:type="paragraph" w:customStyle="1" w:styleId="ogB1lf">
    <w:name w:val="ogB1l_f"/>
    <w:basedOn w:val="ogB1lff"/>
    <w:rsid w:val="00DC50D3"/>
    <w:pPr>
      <w:spacing w:before="0"/>
    </w:pPr>
  </w:style>
  <w:style w:type="paragraph" w:customStyle="1" w:styleId="ogB1nf">
    <w:name w:val="ogB1n_f"/>
    <w:basedOn w:val="ogB1aff"/>
    <w:rsid w:val="00DC50D3"/>
    <w:pPr>
      <w:spacing w:before="120" w:line="240" w:lineRule="atLeast"/>
    </w:pPr>
    <w:rPr>
      <w:sz w:val="17"/>
      <w:lang w:val="en-US"/>
    </w:rPr>
  </w:style>
  <w:style w:type="paragraph" w:customStyle="1" w:styleId="ogC1inf">
    <w:name w:val="ogC1in_f"/>
    <w:basedOn w:val="ogC1aff"/>
    <w:rsid w:val="00DC50D3"/>
  </w:style>
  <w:style w:type="paragraph" w:customStyle="1" w:styleId="ogC1kf">
    <w:name w:val="ogC1k_f"/>
    <w:basedOn w:val="ogC1hff"/>
    <w:rsid w:val="00DC50D3"/>
    <w:pPr>
      <w:spacing w:after="240" w:line="240" w:lineRule="atLeast"/>
    </w:pPr>
    <w:rPr>
      <w:sz w:val="17"/>
    </w:rPr>
  </w:style>
  <w:style w:type="paragraph" w:customStyle="1" w:styleId="ogC1lf">
    <w:name w:val="ogC1l_f"/>
    <w:basedOn w:val="ogC1lff"/>
    <w:rsid w:val="00DC50D3"/>
    <w:pPr>
      <w:spacing w:before="0"/>
    </w:pPr>
  </w:style>
  <w:style w:type="paragraph" w:customStyle="1" w:styleId="ogC1nf">
    <w:name w:val="ogC1n_f"/>
    <w:basedOn w:val="ogC1aff"/>
    <w:rsid w:val="00DC50D3"/>
    <w:pPr>
      <w:spacing w:before="120" w:line="240" w:lineRule="atLeast"/>
    </w:pPr>
    <w:rPr>
      <w:sz w:val="17"/>
    </w:rPr>
  </w:style>
  <w:style w:type="paragraph" w:customStyle="1" w:styleId="ord1inf">
    <w:name w:val="ord1in_f"/>
    <w:basedOn w:val="ord1aff"/>
    <w:next w:val="ord1af"/>
    <w:rsid w:val="00DC50D3"/>
  </w:style>
  <w:style w:type="paragraph" w:customStyle="1" w:styleId="ord1kf">
    <w:name w:val="ord1k_f"/>
    <w:basedOn w:val="ord1hff"/>
    <w:next w:val="ord1aff"/>
    <w:rsid w:val="00DC50D3"/>
    <w:pPr>
      <w:spacing w:after="240" w:line="240" w:lineRule="atLeast"/>
    </w:pPr>
    <w:rPr>
      <w:sz w:val="18"/>
    </w:rPr>
  </w:style>
  <w:style w:type="paragraph" w:customStyle="1" w:styleId="ord1nf">
    <w:name w:val="ord1n_f"/>
    <w:basedOn w:val="ord1aff"/>
    <w:rsid w:val="00DC50D3"/>
    <w:pPr>
      <w:spacing w:before="120" w:line="240" w:lineRule="atLeast"/>
      <w:ind w:left="1020" w:hanging="340"/>
    </w:pPr>
    <w:rPr>
      <w:sz w:val="18"/>
    </w:rPr>
  </w:style>
  <w:style w:type="paragraph" w:customStyle="1" w:styleId="os1inf">
    <w:name w:val="os1in_f"/>
    <w:basedOn w:val="os1aff"/>
    <w:next w:val="os1af"/>
    <w:rsid w:val="00DC50D3"/>
  </w:style>
  <w:style w:type="paragraph" w:customStyle="1" w:styleId="os1kf">
    <w:name w:val="os1k_f"/>
    <w:basedOn w:val="os1hff"/>
    <w:next w:val="os1aff"/>
    <w:rsid w:val="00DC50D3"/>
    <w:pPr>
      <w:spacing w:after="240" w:line="240" w:lineRule="atLeast"/>
    </w:pPr>
    <w:rPr>
      <w:sz w:val="17"/>
    </w:rPr>
  </w:style>
  <w:style w:type="paragraph" w:customStyle="1" w:styleId="os1nf">
    <w:name w:val="os1n_f"/>
    <w:basedOn w:val="os1aff"/>
    <w:rsid w:val="00DC50D3"/>
    <w:pPr>
      <w:spacing w:before="120" w:line="240" w:lineRule="atLeast"/>
      <w:ind w:hanging="340"/>
    </w:pPr>
    <w:rPr>
      <w:sz w:val="17"/>
    </w:rPr>
  </w:style>
  <w:style w:type="paragraph" w:customStyle="1" w:styleId="pt1inf">
    <w:name w:val="pt1in_f"/>
    <w:basedOn w:val="pt1aff"/>
    <w:next w:val="pt1af"/>
    <w:rsid w:val="00DC50D3"/>
  </w:style>
  <w:style w:type="paragraph" w:customStyle="1" w:styleId="pt1kf">
    <w:name w:val="pt1k_f"/>
    <w:basedOn w:val="pt1hff"/>
    <w:next w:val="pt1aff"/>
    <w:rsid w:val="00DC50D3"/>
    <w:pPr>
      <w:spacing w:after="240" w:line="220" w:lineRule="atLeast"/>
    </w:pPr>
    <w:rPr>
      <w:sz w:val="15"/>
      <w:lang w:val="en-US"/>
    </w:rPr>
  </w:style>
  <w:style w:type="paragraph" w:customStyle="1" w:styleId="pt1nf">
    <w:name w:val="pt1n_f"/>
    <w:basedOn w:val="pt1aff"/>
    <w:rsid w:val="00DC50D3"/>
    <w:pPr>
      <w:spacing w:before="120" w:line="220" w:lineRule="atLeast"/>
      <w:ind w:left="340" w:hanging="340"/>
    </w:pPr>
    <w:rPr>
      <w:sz w:val="15"/>
      <w:lang w:val="en-US"/>
    </w:rPr>
  </w:style>
  <w:style w:type="paragraph" w:customStyle="1" w:styleId="r1fm1tnt">
    <w:name w:val="r1_f|m1tn_t"/>
    <w:basedOn w:val="r1fm1tt"/>
    <w:next w:val="r1af-f"/>
    <w:rsid w:val="00902D0E"/>
  </w:style>
  <w:style w:type="paragraph" w:customStyle="1" w:styleId="r1fm2t-t">
    <w:name w:val="r1_f|m2t-_t"/>
    <w:basedOn w:val="r1fm2tt"/>
    <w:rsid w:val="00902D0E"/>
    <w:pPr>
      <w:spacing w:before="120"/>
    </w:pPr>
  </w:style>
  <w:style w:type="paragraph" w:customStyle="1" w:styleId="r1inf">
    <w:name w:val="r1in_f"/>
    <w:basedOn w:val="r1aff"/>
    <w:next w:val="r1af"/>
    <w:rsid w:val="00DC50D3"/>
  </w:style>
  <w:style w:type="paragraph" w:customStyle="1" w:styleId="r1kf">
    <w:name w:val="r1k_f"/>
    <w:basedOn w:val="r1hff"/>
    <w:next w:val="r1aff"/>
    <w:rsid w:val="00DC50D3"/>
    <w:pPr>
      <w:spacing w:after="240" w:line="180" w:lineRule="atLeast"/>
    </w:pPr>
    <w:rPr>
      <w:sz w:val="14"/>
      <w:lang w:val="en-US"/>
    </w:rPr>
  </w:style>
  <w:style w:type="paragraph" w:customStyle="1" w:styleId="r1nf">
    <w:name w:val="r1n_f"/>
    <w:basedOn w:val="r1aff"/>
    <w:rsid w:val="00DC50D3"/>
    <w:pPr>
      <w:spacing w:before="120" w:line="180" w:lineRule="atLeast"/>
      <w:ind w:left="680" w:hanging="340"/>
    </w:pPr>
    <w:rPr>
      <w:sz w:val="14"/>
      <w:lang w:val="en-US"/>
    </w:rPr>
  </w:style>
  <w:style w:type="paragraph" w:customStyle="1" w:styleId="regdom1forfs">
    <w:name w:val="regdom1forf_s"/>
    <w:basedOn w:val="kap1forfs"/>
    <w:next w:val="regdom1ovss"/>
    <w:rsid w:val="00DC50D3"/>
  </w:style>
  <w:style w:type="paragraph" w:customStyle="1" w:styleId="regdom1forlags">
    <w:name w:val="regdom1forlag_s"/>
    <w:basedOn w:val="kap1forlags"/>
    <w:next w:val="regdom1xtras"/>
    <w:rsid w:val="00DC50D3"/>
  </w:style>
  <w:style w:type="paragraph" w:customStyle="1" w:styleId="regdom1nums">
    <w:name w:val="regdom1num_s"/>
    <w:basedOn w:val="kap1nums"/>
    <w:next w:val="regdom1titts"/>
    <w:rsid w:val="00DC50D3"/>
  </w:style>
  <w:style w:type="paragraph" w:customStyle="1" w:styleId="regdom1ovss">
    <w:name w:val="regdom1ovs_s"/>
    <w:basedOn w:val="kap1ovss"/>
    <w:next w:val="regdom1forlags"/>
    <w:rsid w:val="00DC50D3"/>
  </w:style>
  <w:style w:type="paragraph" w:customStyle="1" w:styleId="regdom1starts">
    <w:name w:val="regdom1start_s"/>
    <w:basedOn w:val="kap1starts"/>
    <w:next w:val="regdom1titts"/>
    <w:rsid w:val="00DC50D3"/>
  </w:style>
  <w:style w:type="paragraph" w:customStyle="1" w:styleId="regdom1utgs">
    <w:name w:val="regdom1utg_s"/>
    <w:basedOn w:val="kap1utgs"/>
    <w:next w:val="regdom1forlags"/>
    <w:rsid w:val="00DC50D3"/>
  </w:style>
  <w:style w:type="paragraph" w:customStyle="1" w:styleId="regdom1utitts">
    <w:name w:val="regdom1utitt_s"/>
    <w:basedOn w:val="kap1utitts"/>
    <w:next w:val="regdom1utgs"/>
    <w:rsid w:val="00DC50D3"/>
  </w:style>
  <w:style w:type="paragraph" w:customStyle="1" w:styleId="regdom1xtras">
    <w:name w:val="regdom1xtra_s"/>
    <w:basedOn w:val="kap1xtras"/>
    <w:rsid w:val="00DC50D3"/>
  </w:style>
  <w:style w:type="paragraph" w:customStyle="1" w:styleId="reglitt1forfs">
    <w:name w:val="reglitt1forf_s"/>
    <w:basedOn w:val="kap1forfs"/>
    <w:next w:val="reglitt1ovss"/>
    <w:rsid w:val="00DC50D3"/>
  </w:style>
  <w:style w:type="paragraph" w:customStyle="1" w:styleId="reglitt1forlags">
    <w:name w:val="reglitt1forlag_s"/>
    <w:basedOn w:val="kap1forlags"/>
    <w:next w:val="reglitt1xtras"/>
    <w:rsid w:val="00DC50D3"/>
  </w:style>
  <w:style w:type="paragraph" w:customStyle="1" w:styleId="reglitt1nums">
    <w:name w:val="reglitt1num_s"/>
    <w:basedOn w:val="kap1nums"/>
    <w:next w:val="reglitt1titts"/>
    <w:rsid w:val="00DC50D3"/>
  </w:style>
  <w:style w:type="paragraph" w:customStyle="1" w:styleId="reglitt1ovss">
    <w:name w:val="reglitt1ovs_s"/>
    <w:basedOn w:val="kap1ovss"/>
    <w:next w:val="reglitt1forlags"/>
    <w:rsid w:val="00DC50D3"/>
  </w:style>
  <w:style w:type="paragraph" w:customStyle="1" w:styleId="reglitt1starts">
    <w:name w:val="reglitt1start_s"/>
    <w:basedOn w:val="kap1starts"/>
    <w:next w:val="reglitt1titts"/>
    <w:rsid w:val="00DC50D3"/>
  </w:style>
  <w:style w:type="paragraph" w:customStyle="1" w:styleId="reglitt1utgs">
    <w:name w:val="reglitt1utg_s"/>
    <w:basedOn w:val="kap1utgs"/>
    <w:next w:val="reglitt1forlags"/>
    <w:rsid w:val="00DC50D3"/>
  </w:style>
  <w:style w:type="paragraph" w:customStyle="1" w:styleId="reglitt1utitts">
    <w:name w:val="reglitt1utitt_s"/>
    <w:basedOn w:val="kap1utitts"/>
    <w:next w:val="reglitt1utgs"/>
    <w:rsid w:val="00DC50D3"/>
  </w:style>
  <w:style w:type="paragraph" w:customStyle="1" w:styleId="reglitt1xtras">
    <w:name w:val="reglitt1xtra_s"/>
    <w:basedOn w:val="kap1xtras"/>
    <w:rsid w:val="00DC50D3"/>
  </w:style>
  <w:style w:type="paragraph" w:customStyle="1" w:styleId="reglov1forfs">
    <w:name w:val="reglov1forf_s"/>
    <w:basedOn w:val="kap1forfs"/>
    <w:next w:val="reglov1ovss"/>
    <w:rsid w:val="00DC50D3"/>
  </w:style>
  <w:style w:type="paragraph" w:customStyle="1" w:styleId="reglov1forlags">
    <w:name w:val="reglov1forlag_s"/>
    <w:basedOn w:val="kap1forlags"/>
    <w:next w:val="reglov1xtras"/>
    <w:rsid w:val="00DC50D3"/>
  </w:style>
  <w:style w:type="paragraph" w:customStyle="1" w:styleId="reglov1nums">
    <w:name w:val="reglov1num_s"/>
    <w:basedOn w:val="kap1nums"/>
    <w:next w:val="reglov1titts"/>
    <w:rsid w:val="00DC50D3"/>
  </w:style>
  <w:style w:type="paragraph" w:customStyle="1" w:styleId="reglov1ovss">
    <w:name w:val="reglov1ovs_s"/>
    <w:basedOn w:val="kap1ovss"/>
    <w:next w:val="reglov1forlags"/>
    <w:rsid w:val="00DC50D3"/>
  </w:style>
  <w:style w:type="paragraph" w:customStyle="1" w:styleId="reglov1starts">
    <w:name w:val="reglov1start_s"/>
    <w:basedOn w:val="kap1starts"/>
    <w:next w:val="reglov1titts"/>
    <w:rsid w:val="00DC50D3"/>
  </w:style>
  <w:style w:type="paragraph" w:customStyle="1" w:styleId="reglov1utgs">
    <w:name w:val="reglov1utg_s"/>
    <w:basedOn w:val="kap1utgs"/>
    <w:next w:val="reglov1forlags"/>
    <w:rsid w:val="00DC50D3"/>
  </w:style>
  <w:style w:type="paragraph" w:customStyle="1" w:styleId="reglov1utitts">
    <w:name w:val="reglov1utitt_s"/>
    <w:basedOn w:val="kap1utitts"/>
    <w:next w:val="reglov1utgs"/>
    <w:rsid w:val="00DC50D3"/>
  </w:style>
  <w:style w:type="paragraph" w:customStyle="1" w:styleId="reglov1xtras">
    <w:name w:val="reglov1xtra_s"/>
    <w:basedOn w:val="kap1xtras"/>
    <w:rsid w:val="00DC50D3"/>
  </w:style>
  <w:style w:type="paragraph" w:customStyle="1" w:styleId="regpers1forfs">
    <w:name w:val="regpers1forf_s"/>
    <w:basedOn w:val="kap1forfs"/>
    <w:next w:val="regpers1ovss"/>
    <w:rsid w:val="00DC50D3"/>
  </w:style>
  <w:style w:type="paragraph" w:customStyle="1" w:styleId="regpers1forlags">
    <w:name w:val="regpers1forlag_s"/>
    <w:basedOn w:val="kap1forlags"/>
    <w:next w:val="regpers1xtras"/>
    <w:rsid w:val="00DC50D3"/>
  </w:style>
  <w:style w:type="paragraph" w:customStyle="1" w:styleId="regpers1nums">
    <w:name w:val="regpers1num_s"/>
    <w:basedOn w:val="kap1nums"/>
    <w:next w:val="regpers1titts"/>
    <w:rsid w:val="00DC50D3"/>
  </w:style>
  <w:style w:type="paragraph" w:customStyle="1" w:styleId="regpers1ovss">
    <w:name w:val="regpers1ovs_s"/>
    <w:basedOn w:val="kap1ovss"/>
    <w:next w:val="regpers1forlags"/>
    <w:rsid w:val="00DC50D3"/>
  </w:style>
  <w:style w:type="paragraph" w:customStyle="1" w:styleId="regpers1starts">
    <w:name w:val="regpers1start_s"/>
    <w:basedOn w:val="kap1starts"/>
    <w:next w:val="regpers1titts"/>
    <w:rsid w:val="00DC50D3"/>
  </w:style>
  <w:style w:type="paragraph" w:customStyle="1" w:styleId="regpers1utgs">
    <w:name w:val="regpers1utg_s"/>
    <w:basedOn w:val="kap1utgs"/>
    <w:next w:val="regpers1forlags"/>
    <w:rsid w:val="00DC50D3"/>
  </w:style>
  <w:style w:type="paragraph" w:customStyle="1" w:styleId="regpers1utitts">
    <w:name w:val="regpers1utitt_s"/>
    <w:basedOn w:val="kap1utitts"/>
    <w:next w:val="regpers1utgs"/>
    <w:rsid w:val="00DC50D3"/>
  </w:style>
  <w:style w:type="paragraph" w:customStyle="1" w:styleId="regpers1xtras">
    <w:name w:val="regpers1xtra_s"/>
    <w:basedOn w:val="kap1xtras"/>
    <w:rsid w:val="00DC50D3"/>
  </w:style>
  <w:style w:type="paragraph" w:customStyle="1" w:styleId="regsak1forfs">
    <w:name w:val="regsak1forf_s"/>
    <w:basedOn w:val="kap1forfs"/>
    <w:next w:val="regsak1ovss"/>
    <w:rsid w:val="00DC50D3"/>
  </w:style>
  <w:style w:type="paragraph" w:customStyle="1" w:styleId="regsak1forlags">
    <w:name w:val="regsak1forlag_s"/>
    <w:basedOn w:val="kap1forlags"/>
    <w:next w:val="regsak1xtras"/>
    <w:rsid w:val="00DC50D3"/>
  </w:style>
  <w:style w:type="paragraph" w:customStyle="1" w:styleId="regsak1nums">
    <w:name w:val="regsak1num_s"/>
    <w:basedOn w:val="kap1nums"/>
    <w:next w:val="regsak1titts"/>
    <w:rsid w:val="00DC50D3"/>
  </w:style>
  <w:style w:type="paragraph" w:customStyle="1" w:styleId="regsak1ovss">
    <w:name w:val="regsak1ovs_s"/>
    <w:basedOn w:val="kap1ovss"/>
    <w:next w:val="regsak1forlags"/>
    <w:rsid w:val="00DC50D3"/>
  </w:style>
  <w:style w:type="paragraph" w:customStyle="1" w:styleId="regsak1starts">
    <w:name w:val="regsak1start_s"/>
    <w:basedOn w:val="kap1starts"/>
    <w:next w:val="regsak1titts"/>
    <w:rsid w:val="00DC50D3"/>
  </w:style>
  <w:style w:type="paragraph" w:customStyle="1" w:styleId="regsak1utgs">
    <w:name w:val="regsak1utg_s"/>
    <w:basedOn w:val="kap1utgs"/>
    <w:next w:val="regsak1forlags"/>
    <w:rsid w:val="00DC50D3"/>
  </w:style>
  <w:style w:type="paragraph" w:customStyle="1" w:styleId="regsak1utitts">
    <w:name w:val="regsak1utitt_s"/>
    <w:basedOn w:val="kap1utitts"/>
    <w:next w:val="regsak1utgs"/>
    <w:rsid w:val="00DC50D3"/>
  </w:style>
  <w:style w:type="paragraph" w:customStyle="1" w:styleId="regsak1xtras">
    <w:name w:val="regsak1xtra_s"/>
    <w:basedOn w:val="kap1xtras"/>
    <w:rsid w:val="00DC50D3"/>
  </w:style>
  <w:style w:type="paragraph" w:customStyle="1" w:styleId="regstikk1forfs">
    <w:name w:val="regstikk1forf_s"/>
    <w:basedOn w:val="kap1forfs"/>
    <w:next w:val="regstikk1ovss"/>
    <w:rsid w:val="00DC50D3"/>
  </w:style>
  <w:style w:type="paragraph" w:customStyle="1" w:styleId="regstikk1forlags">
    <w:name w:val="regstikk1forlag_s"/>
    <w:basedOn w:val="kap1forlags"/>
    <w:next w:val="regstikk1xtras"/>
    <w:rsid w:val="00DC50D3"/>
  </w:style>
  <w:style w:type="paragraph" w:customStyle="1" w:styleId="regstikk1nums">
    <w:name w:val="regstikk1num_s"/>
    <w:basedOn w:val="kap1nums"/>
    <w:next w:val="regstikk1titts"/>
    <w:rsid w:val="00DC50D3"/>
  </w:style>
  <w:style w:type="paragraph" w:customStyle="1" w:styleId="regstikk1ovss">
    <w:name w:val="regstikk1ovs_s"/>
    <w:basedOn w:val="kap1ovss"/>
    <w:next w:val="regstikk1forlags"/>
    <w:rsid w:val="00DC50D3"/>
  </w:style>
  <w:style w:type="paragraph" w:customStyle="1" w:styleId="regstikk1starts">
    <w:name w:val="regstikk1start_s"/>
    <w:basedOn w:val="kap1starts"/>
    <w:next w:val="regstikk1titts"/>
    <w:rsid w:val="00DC50D3"/>
  </w:style>
  <w:style w:type="paragraph" w:customStyle="1" w:styleId="regstikk1utgs">
    <w:name w:val="regstikk1utg_s"/>
    <w:basedOn w:val="kap1utgs"/>
    <w:next w:val="regstikk1forlags"/>
    <w:rsid w:val="00DC50D3"/>
  </w:style>
  <w:style w:type="paragraph" w:customStyle="1" w:styleId="regstikk1utitts">
    <w:name w:val="regstikk1utitt_s"/>
    <w:basedOn w:val="kap1utitts"/>
    <w:next w:val="regstikk1utgs"/>
    <w:rsid w:val="00DC50D3"/>
  </w:style>
  <w:style w:type="paragraph" w:customStyle="1" w:styleId="regstikk1xtras">
    <w:name w:val="regstikk1xtra_s"/>
    <w:basedOn w:val="kap1xtras"/>
    <w:rsid w:val="00DC50D3"/>
  </w:style>
  <w:style w:type="paragraph" w:customStyle="1" w:styleId="rf1fm2t-t">
    <w:name w:val="rf1_f|m2t-_t"/>
    <w:basedOn w:val="rf1fm2tt"/>
    <w:rsid w:val="00902D0E"/>
  </w:style>
  <w:style w:type="paragraph" w:customStyle="1" w:styleId="rf1inf">
    <w:name w:val="rf1in_f"/>
    <w:basedOn w:val="rf1aff"/>
    <w:next w:val="rf1af"/>
    <w:rsid w:val="00DC50D3"/>
  </w:style>
  <w:style w:type="paragraph" w:customStyle="1" w:styleId="rf1kf">
    <w:name w:val="rf1k_f"/>
    <w:basedOn w:val="rf1hff"/>
    <w:next w:val="rf1aff"/>
    <w:rsid w:val="00DC50D3"/>
    <w:pPr>
      <w:spacing w:after="240" w:line="220" w:lineRule="atLeast"/>
    </w:pPr>
    <w:rPr>
      <w:sz w:val="16"/>
      <w:lang w:val="en-US"/>
    </w:rPr>
  </w:style>
  <w:style w:type="paragraph" w:customStyle="1" w:styleId="rf1nf">
    <w:name w:val="rf1n_f"/>
    <w:basedOn w:val="rf1aff"/>
    <w:rsid w:val="00DC50D3"/>
    <w:pPr>
      <w:spacing w:before="120" w:line="220" w:lineRule="atLeast"/>
      <w:ind w:left="340" w:hanging="340"/>
    </w:pPr>
    <w:rPr>
      <w:sz w:val="16"/>
      <w:lang w:val="en-US"/>
    </w:rPr>
  </w:style>
  <w:style w:type="paragraph" w:customStyle="1" w:styleId="s1inf">
    <w:name w:val="s1in_f"/>
    <w:basedOn w:val="s1aff"/>
    <w:next w:val="s1af"/>
    <w:rsid w:val="00DC50D3"/>
  </w:style>
  <w:style w:type="paragraph" w:customStyle="1" w:styleId="s1kf">
    <w:name w:val="s1k_f"/>
    <w:basedOn w:val="s1hff"/>
    <w:next w:val="s1aff"/>
    <w:rsid w:val="00DC50D3"/>
    <w:pPr>
      <w:spacing w:after="240" w:line="240" w:lineRule="atLeast"/>
    </w:pPr>
    <w:rPr>
      <w:sz w:val="16"/>
    </w:rPr>
  </w:style>
  <w:style w:type="paragraph" w:customStyle="1" w:styleId="s1nf">
    <w:name w:val="s1n_f"/>
    <w:basedOn w:val="s1aff"/>
    <w:rsid w:val="00DC50D3"/>
    <w:pPr>
      <w:spacing w:before="120" w:line="240" w:lineRule="atLeast"/>
      <w:ind w:left="680" w:hanging="340"/>
    </w:pPr>
    <w:rPr>
      <w:sz w:val="15"/>
    </w:rPr>
  </w:style>
  <w:style w:type="paragraph" w:customStyle="1" w:styleId="smuss1forfs">
    <w:name w:val="smuss1forf_s"/>
    <w:basedOn w:val="kap1forfs"/>
    <w:next w:val="smuss1titts"/>
    <w:rsid w:val="00DC50D3"/>
    <w:rPr>
      <w:sz w:val="24"/>
    </w:rPr>
  </w:style>
  <w:style w:type="paragraph" w:customStyle="1" w:styleId="smuss1forlags">
    <w:name w:val="smuss1forlag_s"/>
    <w:basedOn w:val="kap1forlags"/>
    <w:next w:val="smuss1xtras"/>
    <w:rsid w:val="00DC50D3"/>
    <w:pPr>
      <w:spacing w:before="4000"/>
    </w:pPr>
    <w:rPr>
      <w:sz w:val="24"/>
    </w:rPr>
  </w:style>
  <w:style w:type="paragraph" w:customStyle="1" w:styleId="smuss1nums">
    <w:name w:val="smuss1num_s"/>
    <w:basedOn w:val="kap1nums"/>
    <w:next w:val="smuss1titts"/>
    <w:rsid w:val="00DC50D3"/>
    <w:rPr>
      <w:sz w:val="24"/>
    </w:rPr>
  </w:style>
  <w:style w:type="paragraph" w:customStyle="1" w:styleId="smuss1ovss">
    <w:name w:val="smuss1ovs_s"/>
    <w:basedOn w:val="kap1ovss"/>
    <w:next w:val="smuss1forlags"/>
    <w:rsid w:val="00DC50D3"/>
    <w:pPr>
      <w:spacing w:before="600"/>
    </w:pPr>
    <w:rPr>
      <w:sz w:val="24"/>
    </w:rPr>
  </w:style>
  <w:style w:type="paragraph" w:customStyle="1" w:styleId="smuss1starts">
    <w:name w:val="smuss1start_s"/>
    <w:basedOn w:val="kap1starts"/>
    <w:next w:val="smuss1titts"/>
    <w:rsid w:val="00DC50D3"/>
  </w:style>
  <w:style w:type="paragraph" w:customStyle="1" w:styleId="smuss1utgs">
    <w:name w:val="smuss1utg_s"/>
    <w:basedOn w:val="kap1utgs"/>
    <w:next w:val="smuss1forlags"/>
    <w:rsid w:val="00DC50D3"/>
    <w:pPr>
      <w:spacing w:before="960"/>
    </w:pPr>
  </w:style>
  <w:style w:type="paragraph" w:customStyle="1" w:styleId="smuss1utitts">
    <w:name w:val="smuss1utitt_s"/>
    <w:basedOn w:val="kap1utitts"/>
    <w:next w:val="smuss1utgs"/>
    <w:rsid w:val="00DC50D3"/>
    <w:pPr>
      <w:spacing w:before="360"/>
    </w:pPr>
    <w:rPr>
      <w:sz w:val="24"/>
    </w:rPr>
  </w:style>
  <w:style w:type="paragraph" w:customStyle="1" w:styleId="smuss1xtras">
    <w:name w:val="smuss1xtra_s"/>
    <w:basedOn w:val="kap1xtras"/>
    <w:rsid w:val="00DC50D3"/>
  </w:style>
  <w:style w:type="paragraph" w:customStyle="1" w:styleId="sn1inf">
    <w:name w:val="sn1in_f"/>
    <w:basedOn w:val="sn1aff"/>
    <w:next w:val="sn1af"/>
    <w:rsid w:val="00DC50D3"/>
  </w:style>
  <w:style w:type="paragraph" w:customStyle="1" w:styleId="sn1kf">
    <w:name w:val="sn1k_f"/>
    <w:basedOn w:val="sn1hff"/>
    <w:next w:val="sn1aff"/>
    <w:rsid w:val="00DC50D3"/>
    <w:pPr>
      <w:spacing w:after="240" w:line="240" w:lineRule="atLeast"/>
    </w:pPr>
    <w:rPr>
      <w:sz w:val="16"/>
    </w:rPr>
  </w:style>
  <w:style w:type="paragraph" w:customStyle="1" w:styleId="sn1nf">
    <w:name w:val="sn1n_f"/>
    <w:basedOn w:val="sn1aff"/>
    <w:rsid w:val="00DC50D3"/>
    <w:pPr>
      <w:spacing w:before="120" w:line="220" w:lineRule="atLeast"/>
      <w:ind w:left="340" w:hanging="340"/>
    </w:pPr>
    <w:rPr>
      <w:sz w:val="16"/>
    </w:rPr>
  </w:style>
  <w:style w:type="paragraph" w:customStyle="1" w:styleId="th1fm1tnt">
    <w:name w:val="th1_f|m1tn_t"/>
    <w:basedOn w:val="th1fm1tt"/>
    <w:next w:val="b1af-f"/>
    <w:rsid w:val="00DC50D3"/>
  </w:style>
  <w:style w:type="paragraph" w:customStyle="1" w:styleId="th1inf">
    <w:name w:val="th1in_f"/>
    <w:basedOn w:val="th1aff"/>
    <w:next w:val="th1af"/>
    <w:rsid w:val="00DC50D3"/>
  </w:style>
  <w:style w:type="paragraph" w:customStyle="1" w:styleId="th1kf">
    <w:name w:val="th1k_f"/>
    <w:basedOn w:val="th1hff"/>
    <w:next w:val="th1aff"/>
    <w:rsid w:val="00DC50D3"/>
    <w:pPr>
      <w:spacing w:before="160" w:after="240" w:line="180" w:lineRule="atLeast"/>
    </w:pPr>
    <w:rPr>
      <w:sz w:val="15"/>
      <w:lang w:val="en-US"/>
    </w:rPr>
  </w:style>
  <w:style w:type="paragraph" w:customStyle="1" w:styleId="th1nf">
    <w:name w:val="th1n_f"/>
    <w:basedOn w:val="th1aff"/>
    <w:rsid w:val="00DC50D3"/>
    <w:pPr>
      <w:spacing w:before="120" w:line="180" w:lineRule="atLeast"/>
      <w:ind w:left="340" w:hanging="340"/>
    </w:pPr>
    <w:rPr>
      <w:sz w:val="15"/>
      <w:lang w:val="en-US"/>
    </w:rPr>
  </w:style>
  <w:style w:type="paragraph" w:customStyle="1" w:styleId="tittel1forfs">
    <w:name w:val="tittel1forf_s"/>
    <w:basedOn w:val="kap1forfs"/>
    <w:next w:val="tittel1titts"/>
    <w:rsid w:val="00DC50D3"/>
  </w:style>
  <w:style w:type="paragraph" w:customStyle="1" w:styleId="tittel1forlags">
    <w:name w:val="tittel1forlag_s"/>
    <w:basedOn w:val="kap1forlags"/>
    <w:next w:val="tittel1xtras"/>
    <w:rsid w:val="00DC50D3"/>
    <w:pPr>
      <w:spacing w:before="4000"/>
    </w:pPr>
  </w:style>
  <w:style w:type="paragraph" w:customStyle="1" w:styleId="tittel1nums">
    <w:name w:val="tittel1num_s"/>
    <w:basedOn w:val="kap1nums"/>
    <w:next w:val="tittel1titts"/>
    <w:rsid w:val="00DC50D3"/>
  </w:style>
  <w:style w:type="paragraph" w:customStyle="1" w:styleId="tittel1ovss">
    <w:name w:val="tittel1ovs_s"/>
    <w:basedOn w:val="kap1ovss"/>
    <w:next w:val="tittel1forlags"/>
    <w:rsid w:val="00DC50D3"/>
    <w:pPr>
      <w:spacing w:before="600"/>
    </w:pPr>
  </w:style>
  <w:style w:type="paragraph" w:customStyle="1" w:styleId="tittel1starts">
    <w:name w:val="tittel1start_s"/>
    <w:basedOn w:val="kap1starts"/>
    <w:next w:val="tittel1titts"/>
    <w:rsid w:val="00DC50D3"/>
  </w:style>
  <w:style w:type="paragraph" w:customStyle="1" w:styleId="tittel1utgs">
    <w:name w:val="tittel1utg_s"/>
    <w:basedOn w:val="kap1utgs"/>
    <w:next w:val="tittel1forlags"/>
    <w:rsid w:val="00DC50D3"/>
    <w:pPr>
      <w:spacing w:before="960"/>
    </w:pPr>
  </w:style>
  <w:style w:type="paragraph" w:customStyle="1" w:styleId="tittel1utitts">
    <w:name w:val="tittel1utitt_s"/>
    <w:basedOn w:val="kap1utitts"/>
    <w:next w:val="tittel1utgs"/>
    <w:rsid w:val="00DC50D3"/>
    <w:pPr>
      <w:spacing w:before="360"/>
    </w:pPr>
  </w:style>
  <w:style w:type="paragraph" w:customStyle="1" w:styleId="tittel1xtras">
    <w:name w:val="tittel1xtra_s"/>
    <w:basedOn w:val="kap1xtras"/>
    <w:rsid w:val="00DC50D3"/>
  </w:style>
  <w:style w:type="paragraph" w:customStyle="1" w:styleId="tk1inf">
    <w:name w:val="tk1in_f"/>
    <w:basedOn w:val="tk1aff"/>
    <w:next w:val="tk1af"/>
    <w:rsid w:val="00DC50D3"/>
  </w:style>
  <w:style w:type="paragraph" w:customStyle="1" w:styleId="tk1kf">
    <w:name w:val="tk1k_f"/>
    <w:basedOn w:val="tk1hff"/>
    <w:next w:val="tk1aff"/>
    <w:rsid w:val="00DC50D3"/>
    <w:pPr>
      <w:spacing w:before="160" w:after="240" w:line="180" w:lineRule="atLeast"/>
    </w:pPr>
    <w:rPr>
      <w:sz w:val="15"/>
      <w:lang w:val="en-US"/>
    </w:rPr>
  </w:style>
  <w:style w:type="paragraph" w:customStyle="1" w:styleId="tk1nf">
    <w:name w:val="tk1n_f"/>
    <w:basedOn w:val="tk1aff"/>
    <w:rsid w:val="00DC50D3"/>
    <w:pPr>
      <w:spacing w:before="120" w:line="180" w:lineRule="atLeast"/>
      <w:ind w:left="340" w:hanging="340"/>
    </w:pPr>
    <w:rPr>
      <w:sz w:val="15"/>
    </w:rPr>
  </w:style>
  <w:style w:type="paragraph" w:customStyle="1" w:styleId="tn1inf">
    <w:name w:val="tn1in_f"/>
    <w:basedOn w:val="tn1aff"/>
    <w:next w:val="tn1af"/>
    <w:rsid w:val="00DC50D3"/>
  </w:style>
  <w:style w:type="paragraph" w:customStyle="1" w:styleId="tn1kf">
    <w:name w:val="tn1k_f"/>
    <w:basedOn w:val="tn1hff"/>
    <w:next w:val="tn1aff"/>
    <w:rsid w:val="00DC50D3"/>
    <w:pPr>
      <w:spacing w:before="160" w:after="240" w:line="200" w:lineRule="atLeast"/>
    </w:pPr>
    <w:rPr>
      <w:sz w:val="14"/>
    </w:rPr>
  </w:style>
  <w:style w:type="paragraph" w:customStyle="1" w:styleId="tn1nf">
    <w:name w:val="tn1n_f"/>
    <w:basedOn w:val="tn1aff"/>
    <w:rsid w:val="00DC50D3"/>
    <w:pPr>
      <w:spacing w:before="120" w:line="200" w:lineRule="atLeast"/>
      <w:ind w:left="340" w:hanging="340"/>
    </w:pPr>
    <w:rPr>
      <w:sz w:val="14"/>
      <w:lang w:val="en-US"/>
    </w:rPr>
  </w:style>
  <w:style w:type="paragraph" w:customStyle="1" w:styleId="utgitt1forfs">
    <w:name w:val="utgitt1forf_s"/>
    <w:basedOn w:val="kap1forfs"/>
    <w:next w:val="utgitt1ovss"/>
    <w:rsid w:val="00DC50D3"/>
    <w:pPr>
      <w:spacing w:before="240"/>
    </w:pPr>
    <w:rPr>
      <w:sz w:val="24"/>
    </w:rPr>
  </w:style>
  <w:style w:type="paragraph" w:customStyle="1" w:styleId="utgitt1forlags">
    <w:name w:val="utgitt1forlag_s"/>
    <w:basedOn w:val="kap1forlags"/>
    <w:next w:val="utgitt1xtras"/>
    <w:rsid w:val="00DC50D3"/>
    <w:pPr>
      <w:spacing w:before="240"/>
    </w:pPr>
    <w:rPr>
      <w:sz w:val="20"/>
    </w:rPr>
  </w:style>
  <w:style w:type="paragraph" w:customStyle="1" w:styleId="utgitt1inf">
    <w:name w:val="utgitt1in_f"/>
    <w:basedOn w:val="utgitt1aff"/>
    <w:next w:val="utgitt1af"/>
    <w:rsid w:val="00DC50D3"/>
  </w:style>
  <w:style w:type="paragraph" w:customStyle="1" w:styleId="utgitt1kf">
    <w:name w:val="utgitt1k_f"/>
    <w:basedOn w:val="utgitt1hff"/>
    <w:next w:val="utgitt1aff"/>
    <w:rsid w:val="00DC50D3"/>
    <w:pPr>
      <w:spacing w:before="160" w:after="240" w:line="240" w:lineRule="atLeast"/>
    </w:pPr>
    <w:rPr>
      <w:sz w:val="16"/>
    </w:rPr>
  </w:style>
  <w:style w:type="paragraph" w:customStyle="1" w:styleId="utgitt1nf">
    <w:name w:val="utgitt1n_f"/>
    <w:basedOn w:val="utgitt1aff"/>
    <w:rsid w:val="00DC50D3"/>
    <w:pPr>
      <w:spacing w:before="120" w:line="240" w:lineRule="atLeast"/>
      <w:ind w:left="340" w:hanging="340"/>
    </w:pPr>
    <w:rPr>
      <w:sz w:val="16"/>
    </w:rPr>
  </w:style>
  <w:style w:type="paragraph" w:customStyle="1" w:styleId="utgitt1nums">
    <w:name w:val="utgitt1num_s"/>
    <w:basedOn w:val="kap1nums"/>
    <w:next w:val="utgitt1titts"/>
    <w:rsid w:val="00DC50D3"/>
    <w:rPr>
      <w:sz w:val="26"/>
    </w:rPr>
  </w:style>
  <w:style w:type="paragraph" w:customStyle="1" w:styleId="utgitt1ovss">
    <w:name w:val="utgitt1ovs_s"/>
    <w:basedOn w:val="kap1ovss"/>
    <w:next w:val="utgitt1forlags"/>
    <w:rsid w:val="00DC50D3"/>
    <w:pPr>
      <w:spacing w:before="240"/>
    </w:pPr>
    <w:rPr>
      <w:sz w:val="24"/>
    </w:rPr>
  </w:style>
  <w:style w:type="paragraph" w:customStyle="1" w:styleId="utgitt1starts">
    <w:name w:val="utgitt1start_s"/>
    <w:basedOn w:val="kap1starts"/>
    <w:next w:val="utgitt1titts"/>
    <w:rsid w:val="00DC50D3"/>
  </w:style>
  <w:style w:type="paragraph" w:customStyle="1" w:styleId="utgitt1utgs">
    <w:name w:val="utgitt1utg_s"/>
    <w:basedOn w:val="kap1utgs"/>
    <w:next w:val="utgitt1forlags"/>
    <w:rsid w:val="00DC50D3"/>
    <w:pPr>
      <w:spacing w:before="240"/>
    </w:pPr>
  </w:style>
  <w:style w:type="paragraph" w:customStyle="1" w:styleId="utgitt1utitts">
    <w:name w:val="utgitt1utitt_s"/>
    <w:basedOn w:val="kap1utitts"/>
    <w:next w:val="utgitt1utgs"/>
    <w:rsid w:val="00DC50D3"/>
    <w:rPr>
      <w:sz w:val="26"/>
    </w:rPr>
  </w:style>
  <w:style w:type="paragraph" w:customStyle="1" w:styleId="utgitt1xtras">
    <w:name w:val="utgitt1xtra_s"/>
    <w:basedOn w:val="kap1xtras"/>
    <w:rsid w:val="00DC50D3"/>
    <w:pPr>
      <w:spacing w:before="240"/>
    </w:pPr>
  </w:style>
  <w:style w:type="paragraph" w:customStyle="1" w:styleId="var1inf">
    <w:name w:val="var1in_f"/>
    <w:basedOn w:val="var1aff"/>
    <w:rsid w:val="00DC50D3"/>
  </w:style>
  <w:style w:type="paragraph" w:customStyle="1" w:styleId="var1kf">
    <w:name w:val="var1k_f"/>
    <w:basedOn w:val="var1hff"/>
    <w:rsid w:val="00DC50D3"/>
    <w:pPr>
      <w:spacing w:after="240" w:line="200" w:lineRule="atLeast"/>
    </w:pPr>
    <w:rPr>
      <w:sz w:val="17"/>
    </w:rPr>
  </w:style>
  <w:style w:type="paragraph" w:customStyle="1" w:styleId="var1lf">
    <w:name w:val="var1l_f"/>
    <w:basedOn w:val="var1lff"/>
    <w:rsid w:val="00DC50D3"/>
    <w:pPr>
      <w:spacing w:before="0"/>
    </w:pPr>
  </w:style>
  <w:style w:type="paragraph" w:customStyle="1" w:styleId="var1nf">
    <w:name w:val="var1n_f"/>
    <w:basedOn w:val="var1aff"/>
    <w:rsid w:val="00DC50D3"/>
    <w:pPr>
      <w:spacing w:before="120" w:line="200" w:lineRule="atLeast"/>
    </w:pPr>
    <w:rPr>
      <w:sz w:val="17"/>
    </w:rPr>
  </w:style>
  <w:style w:type="paragraph" w:customStyle="1" w:styleId="varB1inf">
    <w:name w:val="varB1in_f"/>
    <w:basedOn w:val="varB1aff"/>
    <w:rsid w:val="00DC50D3"/>
  </w:style>
  <w:style w:type="paragraph" w:customStyle="1" w:styleId="varB1kf">
    <w:name w:val="varB1k_f"/>
    <w:basedOn w:val="varB1hff"/>
    <w:rsid w:val="00DC50D3"/>
    <w:pPr>
      <w:spacing w:after="240" w:line="200" w:lineRule="atLeast"/>
    </w:pPr>
    <w:rPr>
      <w:sz w:val="17"/>
    </w:rPr>
  </w:style>
  <w:style w:type="paragraph" w:customStyle="1" w:styleId="varB1lf">
    <w:name w:val="varB1l_f"/>
    <w:basedOn w:val="varB1lff"/>
    <w:rsid w:val="00DC50D3"/>
    <w:pPr>
      <w:spacing w:before="0"/>
    </w:pPr>
  </w:style>
  <w:style w:type="paragraph" w:customStyle="1" w:styleId="varB1nf">
    <w:name w:val="varB1n_f"/>
    <w:basedOn w:val="varB1aff"/>
    <w:rsid w:val="00DC50D3"/>
    <w:pPr>
      <w:spacing w:before="120" w:line="200" w:lineRule="atLeast"/>
    </w:pPr>
    <w:rPr>
      <w:sz w:val="17"/>
    </w:rPr>
  </w:style>
  <w:style w:type="paragraph" w:customStyle="1" w:styleId="varC1inf">
    <w:name w:val="varC1in_f"/>
    <w:basedOn w:val="varC1aff"/>
    <w:rsid w:val="00DC50D3"/>
  </w:style>
  <w:style w:type="paragraph" w:customStyle="1" w:styleId="varC1kf">
    <w:name w:val="varC1k_f"/>
    <w:basedOn w:val="varC1hff"/>
    <w:rsid w:val="00DC50D3"/>
    <w:pPr>
      <w:spacing w:after="240" w:line="200" w:lineRule="atLeast"/>
    </w:pPr>
    <w:rPr>
      <w:sz w:val="17"/>
    </w:rPr>
  </w:style>
  <w:style w:type="paragraph" w:customStyle="1" w:styleId="varC1lf">
    <w:name w:val="varC1l_f"/>
    <w:basedOn w:val="varC1lff"/>
    <w:rsid w:val="00DC50D3"/>
    <w:pPr>
      <w:spacing w:before="0"/>
    </w:pPr>
  </w:style>
  <w:style w:type="paragraph" w:customStyle="1" w:styleId="varC1nf">
    <w:name w:val="varC1n_f"/>
    <w:basedOn w:val="varC1aff"/>
    <w:rsid w:val="00DC50D3"/>
    <w:pPr>
      <w:spacing w:before="120" w:line="200" w:lineRule="atLeast"/>
    </w:pPr>
    <w:rPr>
      <w:sz w:val="17"/>
    </w:rPr>
  </w:style>
  <w:style w:type="paragraph" w:customStyle="1" w:styleId="varD1inf">
    <w:name w:val="varD1in_f"/>
    <w:basedOn w:val="varD1aff"/>
    <w:rsid w:val="00DC50D3"/>
  </w:style>
  <w:style w:type="paragraph" w:customStyle="1" w:styleId="varD1kf">
    <w:name w:val="varD1k_f"/>
    <w:basedOn w:val="varD1hff"/>
    <w:rsid w:val="00DC50D3"/>
    <w:pPr>
      <w:spacing w:after="240" w:line="200" w:lineRule="atLeast"/>
    </w:pPr>
    <w:rPr>
      <w:sz w:val="17"/>
    </w:rPr>
  </w:style>
  <w:style w:type="paragraph" w:customStyle="1" w:styleId="varD1lf">
    <w:name w:val="varD1l_f"/>
    <w:basedOn w:val="varD1lff"/>
    <w:rsid w:val="00DC50D3"/>
    <w:pPr>
      <w:spacing w:before="0"/>
    </w:pPr>
  </w:style>
  <w:style w:type="paragraph" w:customStyle="1" w:styleId="varD1nf">
    <w:name w:val="varD1n_f"/>
    <w:basedOn w:val="varD1aff"/>
    <w:rsid w:val="00DC50D3"/>
    <w:pPr>
      <w:spacing w:before="120" w:line="200" w:lineRule="atLeast"/>
    </w:pPr>
    <w:rPr>
      <w:sz w:val="17"/>
    </w:rPr>
  </w:style>
  <w:style w:type="paragraph" w:customStyle="1" w:styleId="varE1inf">
    <w:name w:val="varE1in_f"/>
    <w:basedOn w:val="varE1aff"/>
    <w:rsid w:val="00DC50D3"/>
  </w:style>
  <w:style w:type="paragraph" w:customStyle="1" w:styleId="varE1kf">
    <w:name w:val="varE1k_f"/>
    <w:basedOn w:val="varE1hff"/>
    <w:rsid w:val="00DC50D3"/>
    <w:pPr>
      <w:spacing w:after="240" w:line="200" w:lineRule="atLeast"/>
    </w:pPr>
    <w:rPr>
      <w:sz w:val="17"/>
    </w:rPr>
  </w:style>
  <w:style w:type="paragraph" w:customStyle="1" w:styleId="varE1lf">
    <w:name w:val="varE1l_f"/>
    <w:basedOn w:val="varE1lff"/>
    <w:rsid w:val="00DC50D3"/>
    <w:pPr>
      <w:spacing w:before="0"/>
    </w:pPr>
  </w:style>
  <w:style w:type="paragraph" w:customStyle="1" w:styleId="varE1nf">
    <w:name w:val="varE1n_f"/>
    <w:basedOn w:val="varE1aff"/>
    <w:rsid w:val="00DC50D3"/>
    <w:pPr>
      <w:spacing w:before="120" w:line="200" w:lineRule="atLeast"/>
    </w:pPr>
    <w:rPr>
      <w:sz w:val="17"/>
    </w:rPr>
  </w:style>
  <w:style w:type="paragraph" w:customStyle="1" w:styleId="vedl1forfs">
    <w:name w:val="vedl1forf_s"/>
    <w:basedOn w:val="kap1forfs"/>
    <w:next w:val="vedl1ovss"/>
    <w:rsid w:val="00DC50D3"/>
  </w:style>
  <w:style w:type="paragraph" w:customStyle="1" w:styleId="vedl1forlags">
    <w:name w:val="vedl1forlag_s"/>
    <w:basedOn w:val="kap1forlags"/>
    <w:next w:val="vedl1xtras"/>
    <w:rsid w:val="00DC50D3"/>
  </w:style>
  <w:style w:type="paragraph" w:customStyle="1" w:styleId="vedl1nums">
    <w:name w:val="vedl1num_s"/>
    <w:basedOn w:val="kap1nums"/>
    <w:next w:val="vedl1titts"/>
    <w:rsid w:val="00DC50D3"/>
  </w:style>
  <w:style w:type="paragraph" w:customStyle="1" w:styleId="vedl1ovss">
    <w:name w:val="vedl1ovs_s"/>
    <w:basedOn w:val="kap1ovss"/>
    <w:next w:val="vedl1forlags"/>
    <w:rsid w:val="00DC50D3"/>
  </w:style>
  <w:style w:type="paragraph" w:customStyle="1" w:styleId="vedl1starts">
    <w:name w:val="vedl1start_s"/>
    <w:basedOn w:val="kap1starts"/>
    <w:next w:val="vedl1titts"/>
    <w:rsid w:val="00DC50D3"/>
  </w:style>
  <w:style w:type="paragraph" w:customStyle="1" w:styleId="vedl1utgs">
    <w:name w:val="vedl1utg_s"/>
    <w:basedOn w:val="kap1utgs"/>
    <w:next w:val="vedl1forlags"/>
    <w:rsid w:val="00DC50D3"/>
  </w:style>
  <w:style w:type="paragraph" w:customStyle="1" w:styleId="vedl1utitts">
    <w:name w:val="vedl1utitt_s"/>
    <w:basedOn w:val="kap1utitts"/>
    <w:next w:val="vedl1utgs"/>
    <w:rsid w:val="00DC50D3"/>
  </w:style>
  <w:style w:type="paragraph" w:customStyle="1" w:styleId="vedl1xtras">
    <w:name w:val="vedl1xtra_s"/>
    <w:basedOn w:val="kap1xtras"/>
    <w:rsid w:val="00DC50D3"/>
  </w:style>
  <w:style w:type="character" w:customStyle="1" w:styleId="LS2CodeBodytext">
    <w:name w:val="LS2_Code_Bodytext"/>
    <w:uiPriority w:val="1"/>
    <w:qFormat/>
    <w:rsid w:val="006C3120"/>
    <w:rPr>
      <w:rFonts w:ascii="Consolas" w:hAnsi="Consolas"/>
      <w:color w:val="auto"/>
      <w:sz w:val="20"/>
    </w:rPr>
  </w:style>
  <w:style w:type="character" w:customStyle="1" w:styleId="LS2CodeBodytextItalic">
    <w:name w:val="LS2_Code_BodytextItalic"/>
    <w:uiPriority w:val="1"/>
    <w:qFormat/>
    <w:rsid w:val="00A45E74"/>
    <w:rPr>
      <w:rFonts w:ascii="Consolas" w:hAnsi="Consolas"/>
      <w:i/>
      <w:color w:val="auto"/>
      <w:sz w:val="20"/>
    </w:rPr>
  </w:style>
  <w:style w:type="character" w:customStyle="1" w:styleId="LS2CodeBodytextStrikethrough">
    <w:name w:val="LS2_Code_BodytextStrikethrough"/>
    <w:uiPriority w:val="1"/>
    <w:qFormat/>
    <w:rsid w:val="00A45E74"/>
    <w:rPr>
      <w:rFonts w:ascii="Consolas" w:hAnsi="Consolas"/>
      <w:strike/>
      <w:dstrike w:val="0"/>
      <w:color w:val="auto"/>
      <w:sz w:val="20"/>
    </w:rPr>
  </w:style>
  <w:style w:type="table" w:customStyle="1" w:styleId="Registersortertpside">
    <w:name w:val="Register sortert på side"/>
    <w:basedOn w:val="TableNormal"/>
    <w:uiPriority w:val="99"/>
    <w:rsid w:val="00A23C2D"/>
    <w:pPr>
      <w:spacing w:line="247" w:lineRule="auto"/>
    </w:pPr>
    <w:rPr>
      <w:rFonts w:ascii="Calibri" w:hAnsi="Calibri" w:cs="Times New Roman"/>
      <w:bCs/>
      <w:lang w:val="da-DK"/>
    </w:rPr>
    <w:tblPr>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6" w:space="0" w:color="404040" w:themeColor="text1" w:themeTint="BF"/>
        <w:insideV w:val="single" w:sz="6" w:space="0" w:color="404040" w:themeColor="text1" w:themeTint="BF"/>
      </w:tblBorders>
      <w:tblCellMar>
        <w:top w:w="28" w:type="dxa"/>
        <w:bottom w:w="28" w:type="dxa"/>
      </w:tblCellMar>
    </w:tblPr>
  </w:style>
  <w:style w:type="character" w:customStyle="1" w:styleId="LS2CodeHeading">
    <w:name w:val="LS2_Code_Heading"/>
    <w:uiPriority w:val="1"/>
    <w:qFormat/>
    <w:rsid w:val="009F6699"/>
    <w:rPr>
      <w:rFonts w:ascii="Consolas" w:hAnsi="Consolas"/>
    </w:rPr>
  </w:style>
  <w:style w:type="character" w:customStyle="1" w:styleId="LS2Doctype">
    <w:name w:val="LS2_Doctype"/>
    <w:uiPriority w:val="1"/>
    <w:qFormat/>
    <w:rsid w:val="007120CF"/>
    <w:rPr>
      <w:rFonts w:ascii="Consolas" w:hAnsi="Consolas"/>
      <w:b/>
      <w:color w:val="999999"/>
    </w:rPr>
  </w:style>
  <w:style w:type="character" w:customStyle="1" w:styleId="LS2CharRef">
    <w:name w:val="LS2_CharRef"/>
    <w:rsid w:val="00F14535"/>
    <w:rPr>
      <w:rFonts w:ascii="Consolas" w:hAnsi="Consolas"/>
      <w:color w:val="800080"/>
    </w:rPr>
  </w:style>
  <w:style w:type="character" w:customStyle="1" w:styleId="LS2CSS-property">
    <w:name w:val="LS2_CSS-property"/>
    <w:uiPriority w:val="1"/>
    <w:qFormat/>
    <w:rsid w:val="0090456E"/>
    <w:rPr>
      <w:rFonts w:ascii="Consolas" w:hAnsi="Consolas"/>
      <w:b/>
      <w:i w:val="0"/>
      <w:color w:val="990000"/>
    </w:rPr>
  </w:style>
  <w:style w:type="character" w:customStyle="1" w:styleId="LS2Object">
    <w:name w:val="LS2_Object"/>
    <w:uiPriority w:val="1"/>
    <w:qFormat/>
    <w:rsid w:val="00196DBF"/>
    <w:rPr>
      <w:rFonts w:ascii="Consolas" w:hAnsi="Consolas"/>
      <w:color w:val="0086B3"/>
    </w:rPr>
  </w:style>
  <w:style w:type="character" w:customStyle="1" w:styleId="LS2Keyword">
    <w:name w:val="LS2_Keyword"/>
    <w:uiPriority w:val="1"/>
    <w:qFormat/>
    <w:rsid w:val="00114788"/>
    <w:rPr>
      <w:rFonts w:ascii="Consolas" w:hAnsi="Consolas"/>
      <w:b/>
      <w:color w:val="auto"/>
    </w:rPr>
  </w:style>
  <w:style w:type="paragraph" w:styleId="NormalWeb">
    <w:name w:val="Normal (Web)"/>
    <w:basedOn w:val="Normal"/>
    <w:uiPriority w:val="99"/>
    <w:semiHidden/>
    <w:unhideWhenUsed/>
    <w:rsid w:val="00820476"/>
    <w:pPr>
      <w:spacing w:before="100" w:beforeAutospacing="1" w:after="100" w:afterAutospacing="1"/>
    </w:pPr>
    <w:rPr>
      <w:lang w:val="nb-NO" w:eastAsia="nb-NO"/>
    </w:rPr>
  </w:style>
  <w:style w:type="character" w:customStyle="1" w:styleId="Heading1Char">
    <w:name w:val="Heading 1 Char"/>
    <w:basedOn w:val="DefaultParagraphFont"/>
    <w:link w:val="Heading1"/>
    <w:rsid w:val="00DC50D3"/>
    <w:rPr>
      <w:rFonts w:ascii="Arial" w:eastAsia="Times New Roman" w:hAnsi="Arial" w:cs="Arial"/>
      <w:bCs/>
      <w:kern w:val="32"/>
      <w:sz w:val="48"/>
      <w:szCs w:val="64"/>
      <w:lang w:val="nb-NO"/>
    </w:rPr>
  </w:style>
  <w:style w:type="character" w:customStyle="1" w:styleId="Heading2Char">
    <w:name w:val="Heading 2 Char"/>
    <w:basedOn w:val="DefaultParagraphFont"/>
    <w:link w:val="Heading2"/>
    <w:rsid w:val="00DC50D3"/>
    <w:rPr>
      <w:rFonts w:ascii="Arial" w:eastAsia="Times New Roman" w:hAnsi="Arial" w:cs="Arial"/>
      <w:bCs/>
      <w:iCs/>
      <w:sz w:val="32"/>
      <w:szCs w:val="48"/>
      <w:lang w:val="nb-NO"/>
    </w:rPr>
  </w:style>
  <w:style w:type="character" w:customStyle="1" w:styleId="Heading3Char">
    <w:name w:val="Heading 3 Char"/>
    <w:basedOn w:val="DefaultParagraphFont"/>
    <w:link w:val="Heading3"/>
    <w:rsid w:val="00DC50D3"/>
    <w:rPr>
      <w:rFonts w:ascii="Arial" w:eastAsia="Times New Roman" w:hAnsi="Arial" w:cs="Times New Roman"/>
      <w:bCs/>
      <w:i/>
      <w:sz w:val="28"/>
      <w:szCs w:val="44"/>
      <w:lang w:val="nb-NO"/>
    </w:rPr>
  </w:style>
  <w:style w:type="character" w:customStyle="1" w:styleId="Heading4Char">
    <w:name w:val="Heading 4 Char"/>
    <w:basedOn w:val="DefaultParagraphFont"/>
    <w:link w:val="Heading4"/>
    <w:rsid w:val="00DC50D3"/>
    <w:rPr>
      <w:rFonts w:ascii="Arial" w:eastAsia="Times New Roman" w:hAnsi="Arial" w:cs="Times New Roman"/>
      <w:bCs/>
      <w:sz w:val="24"/>
      <w:szCs w:val="36"/>
      <w:lang w:val="nb-NO"/>
    </w:rPr>
  </w:style>
  <w:style w:type="character" w:customStyle="1" w:styleId="Heading5Char">
    <w:name w:val="Heading 5 Char"/>
    <w:basedOn w:val="DefaultParagraphFont"/>
    <w:link w:val="Heading5"/>
    <w:rsid w:val="00DC50D3"/>
    <w:rPr>
      <w:rFonts w:ascii="Arial" w:eastAsia="Times New Roman" w:hAnsi="Arial" w:cs="Times New Roman"/>
      <w:bCs/>
      <w:i/>
      <w:iCs/>
      <w:szCs w:val="28"/>
      <w:lang w:val="nb-NO"/>
    </w:rPr>
  </w:style>
  <w:style w:type="character" w:customStyle="1" w:styleId="Heading6Char">
    <w:name w:val="Heading 6 Char"/>
    <w:basedOn w:val="DefaultParagraphFont"/>
    <w:link w:val="Heading6"/>
    <w:rsid w:val="00DC50D3"/>
    <w:rPr>
      <w:rFonts w:ascii="Arial" w:eastAsia="Times New Roman" w:hAnsi="Arial" w:cs="Times New Roman"/>
      <w:bCs/>
      <w:sz w:val="20"/>
      <w:szCs w:val="24"/>
      <w:lang w:val="nb-NO"/>
    </w:rPr>
  </w:style>
  <w:style w:type="character" w:customStyle="1" w:styleId="Heading7Char">
    <w:name w:val="Heading 7 Char"/>
    <w:basedOn w:val="DefaultParagraphFont"/>
    <w:link w:val="Heading7"/>
    <w:rsid w:val="00DC50D3"/>
    <w:rPr>
      <w:rFonts w:ascii="Arial" w:eastAsia="Times New Roman" w:hAnsi="Arial" w:cs="Times New Roman"/>
      <w:i/>
      <w:sz w:val="20"/>
      <w:szCs w:val="20"/>
      <w:lang w:val="nb-NO"/>
    </w:rPr>
  </w:style>
  <w:style w:type="character" w:customStyle="1" w:styleId="Heading8Char">
    <w:name w:val="Heading 8 Char"/>
    <w:basedOn w:val="DefaultParagraphFont"/>
    <w:link w:val="Heading8"/>
    <w:uiPriority w:val="9"/>
    <w:rsid w:val="00DC50D3"/>
    <w:rPr>
      <w:rFonts w:ascii="Times New Roman" w:eastAsia="Times New Roman" w:hAnsi="Times New Roman" w:cs="Times New Roman"/>
      <w:i/>
      <w:iCs/>
      <w:szCs w:val="24"/>
    </w:rPr>
  </w:style>
  <w:style w:type="character" w:customStyle="1" w:styleId="Heading9Char">
    <w:name w:val="Heading 9 Char"/>
    <w:basedOn w:val="DefaultParagraphFont"/>
    <w:link w:val="Heading9"/>
    <w:uiPriority w:val="9"/>
    <w:rsid w:val="00DC50D3"/>
    <w:rPr>
      <w:rFonts w:ascii="Times New Roman" w:eastAsia="Times New Roman" w:hAnsi="Times New Roman" w:cs="Times New Roman"/>
      <w:sz w:val="20"/>
    </w:rPr>
  </w:style>
  <w:style w:type="paragraph" w:styleId="BodyText2">
    <w:name w:val="Body Text 2"/>
    <w:basedOn w:val="Normal"/>
    <w:link w:val="BodyText2Char"/>
    <w:rsid w:val="00DC50D3"/>
    <w:rPr>
      <w:rFonts w:ascii="Arial" w:hAnsi="Arial"/>
      <w:b/>
      <w:lang w:val="nb-NO"/>
    </w:rPr>
  </w:style>
  <w:style w:type="character" w:customStyle="1" w:styleId="BodyText2Char">
    <w:name w:val="Body Text 2 Char"/>
    <w:basedOn w:val="DefaultParagraphFont"/>
    <w:link w:val="BodyText2"/>
    <w:rsid w:val="00DC50D3"/>
    <w:rPr>
      <w:rFonts w:ascii="Arial" w:eastAsia="Times New Roman" w:hAnsi="Arial" w:cs="Times New Roman"/>
      <w:b/>
      <w:sz w:val="24"/>
      <w:szCs w:val="24"/>
      <w:lang w:val="nb-NO"/>
    </w:rPr>
  </w:style>
  <w:style w:type="paragraph" w:styleId="BodyTextIndent">
    <w:name w:val="Body Text Indent"/>
    <w:basedOn w:val="Normal"/>
    <w:link w:val="BodyTextIndentChar"/>
    <w:rsid w:val="00DC50D3"/>
    <w:pPr>
      <w:ind w:left="284" w:hanging="284"/>
    </w:pPr>
    <w:rPr>
      <w:rFonts w:ascii="Arial" w:hAnsi="Arial"/>
      <w:szCs w:val="20"/>
      <w:lang w:val="nb-NO"/>
    </w:rPr>
  </w:style>
  <w:style w:type="character" w:customStyle="1" w:styleId="BodyTextIndentChar">
    <w:name w:val="Body Text Indent Char"/>
    <w:basedOn w:val="DefaultParagraphFont"/>
    <w:link w:val="BodyTextIndent"/>
    <w:rsid w:val="00DC50D3"/>
    <w:rPr>
      <w:rFonts w:ascii="Arial" w:eastAsia="Times New Roman" w:hAnsi="Arial" w:cs="Times New Roman"/>
      <w:sz w:val="24"/>
      <w:szCs w:val="20"/>
      <w:lang w:val="nb-NO"/>
    </w:rPr>
  </w:style>
  <w:style w:type="paragraph" w:styleId="DocumentMap">
    <w:name w:val="Document Map"/>
    <w:basedOn w:val="Normal"/>
    <w:link w:val="DocumentMapChar"/>
    <w:semiHidden/>
    <w:unhideWhenUsed/>
    <w:rsid w:val="00DC50D3"/>
    <w:rPr>
      <w:rFonts w:ascii="Tahoma" w:hAnsi="Tahoma" w:cs="Tahoma"/>
      <w:sz w:val="16"/>
      <w:szCs w:val="16"/>
    </w:rPr>
  </w:style>
  <w:style w:type="character" w:customStyle="1" w:styleId="DocumentMapChar">
    <w:name w:val="Document Map Char"/>
    <w:basedOn w:val="DefaultParagraphFont"/>
    <w:link w:val="DocumentMap"/>
    <w:semiHidden/>
    <w:rsid w:val="00DC50D3"/>
    <w:rPr>
      <w:rFonts w:ascii="Tahoma" w:eastAsia="Times New Roman" w:hAnsi="Tahoma" w:cs="Tahoma"/>
      <w:sz w:val="16"/>
      <w:szCs w:val="16"/>
    </w:rPr>
  </w:style>
  <w:style w:type="character" w:styleId="FollowedHyperlink">
    <w:name w:val="FollowedHyperlink"/>
    <w:rsid w:val="00DC50D3"/>
    <w:rPr>
      <w:color w:val="800080"/>
      <w:u w:val="single"/>
    </w:rPr>
  </w:style>
  <w:style w:type="character" w:customStyle="1" w:styleId="FootnoteTextChar">
    <w:name w:val="Footnote Text Char"/>
    <w:basedOn w:val="DefaultParagraphFont"/>
    <w:link w:val="FootnoteText"/>
    <w:rsid w:val="00DC50D3"/>
    <w:rPr>
      <w:rFonts w:ascii="Times New Roman" w:eastAsia="Times New Roman" w:hAnsi="Times New Roman" w:cs="Times New Roman"/>
      <w:sz w:val="20"/>
      <w:szCs w:val="20"/>
      <w:lang w:val="nb-NO"/>
    </w:rPr>
  </w:style>
  <w:style w:type="character" w:styleId="PageNumber">
    <w:name w:val="page number"/>
    <w:basedOn w:val="DefaultParagraphFont"/>
    <w:rsid w:val="00DC50D3"/>
  </w:style>
  <w:style w:type="paragraph" w:customStyle="1" w:styleId="Overskriftforinnholdsfortegnelse1">
    <w:name w:val="Overskrift for innholdsfortegnelse1"/>
    <w:basedOn w:val="Heading1"/>
    <w:next w:val="Normal"/>
    <w:qFormat/>
    <w:rsid w:val="00913304"/>
    <w:pPr>
      <w:keepLines/>
      <w:spacing w:before="480" w:after="0" w:line="276" w:lineRule="auto"/>
      <w:outlineLvl w:val="9"/>
    </w:pPr>
    <w:rPr>
      <w:rFonts w:ascii="Cambria" w:hAnsi="Cambria" w:cs="Times New Roman"/>
      <w:color w:val="365F91"/>
      <w:kern w:val="0"/>
      <w:sz w:val="28"/>
      <w:szCs w:val="28"/>
    </w:rPr>
  </w:style>
  <w:style w:type="paragraph" w:customStyle="1" w:styleId="Overskriftforinnholdsfortegnelse2">
    <w:name w:val="Overskrift for innholdsfortegnelse2"/>
    <w:basedOn w:val="Heading1"/>
    <w:next w:val="Normal"/>
    <w:qFormat/>
    <w:rsid w:val="00EA39D2"/>
    <w:pPr>
      <w:keepLines/>
      <w:spacing w:before="480" w:after="0" w:line="276" w:lineRule="auto"/>
      <w:outlineLvl w:val="9"/>
    </w:pPr>
    <w:rPr>
      <w:rFonts w:ascii="Cambria" w:hAnsi="Cambria" w:cs="Times New Roman"/>
      <w:color w:val="365F91"/>
      <w:kern w:val="0"/>
      <w:sz w:val="28"/>
      <w:szCs w:val="28"/>
    </w:rPr>
  </w:style>
  <w:style w:type="paragraph" w:customStyle="1" w:styleId="TOCHeading1">
    <w:name w:val="TOC Heading1"/>
    <w:basedOn w:val="Heading1"/>
    <w:next w:val="Normal"/>
    <w:qFormat/>
    <w:rsid w:val="00DC50D3"/>
    <w:pPr>
      <w:keepLines/>
      <w:spacing w:before="480" w:after="0" w:line="276" w:lineRule="auto"/>
      <w:outlineLvl w:val="9"/>
    </w:pPr>
    <w:rPr>
      <w:rFonts w:ascii="Cambria" w:hAnsi="Cambria" w:cs="Times New Roman"/>
      <w:color w:val="365F91"/>
      <w:kern w:val="0"/>
      <w:sz w:val="28"/>
      <w:szCs w:val="28"/>
    </w:rPr>
  </w:style>
  <w:style w:type="paragraph" w:styleId="Revision">
    <w:name w:val="Revision"/>
    <w:hidden/>
    <w:semiHidden/>
    <w:rsid w:val="0001703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481723">
      <w:bodyDiv w:val="1"/>
      <w:marLeft w:val="0"/>
      <w:marRight w:val="0"/>
      <w:marTop w:val="0"/>
      <w:marBottom w:val="0"/>
      <w:divBdr>
        <w:top w:val="none" w:sz="0" w:space="0" w:color="auto"/>
        <w:left w:val="none" w:sz="0" w:space="0" w:color="auto"/>
        <w:bottom w:val="none" w:sz="0" w:space="0" w:color="auto"/>
        <w:right w:val="none" w:sz="0" w:space="0" w:color="auto"/>
      </w:divBdr>
    </w:div>
    <w:div w:id="2132236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5.png"/></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6.pn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30.png"/><Relationship Id="rId34" Type="http://schemas.openxmlformats.org/officeDocument/2006/relationships/image" Target="media/image24.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ndernj\appdata\roaming\microsoft\maler\LaboStyles2\LS2_temp_rc003.dot" TargetMode="External"/></Relationships>
</file>

<file path=word/theme/theme1.xml><?xml version="1.0" encoding="utf-8"?>
<a:theme xmlns:a="http://schemas.openxmlformats.org/drawingml/2006/main" name="Manus basis">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6FD30-3095-429E-B0D7-1FDDD8316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LS2_temp_rc003.dot</Template>
  <TotalTime>338</TotalTime>
  <Pages>218</Pages>
  <Words>54428</Words>
  <Characters>288473</Characters>
  <Application>Microsoft Office Word</Application>
  <DocSecurity>0</DocSecurity>
  <Lines>2403</Lines>
  <Paragraphs>684</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342217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Terje Kolderup</dc:creator>
  <cp:keywords/>
  <dc:description/>
  <cp:lastModifiedBy>Terje Kolderup</cp:lastModifiedBy>
  <cp:revision>8</cp:revision>
  <dcterms:created xsi:type="dcterms:W3CDTF">2020-01-29T08:57:00Z</dcterms:created>
  <dcterms:modified xsi:type="dcterms:W3CDTF">2020-01-29T14:35:00Z</dcterms:modified>
</cp:coreProperties>
</file>